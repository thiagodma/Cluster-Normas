
<file path=[Content_Types].xml><?xml version="1.0" encoding="utf-8"?>
<Types xmlns="http://schemas.openxmlformats.org/package/2006/content-types">
  <Default Extension="bin" ContentType="application/vnd.openxmlformats-officedocument.oleObject"/>
  <Default Extension="wmf" ContentType="image/x-wmf"/>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footer1.xml" ContentType="application/vnd.openxmlformats-officedocument.wordprocessingml.footer+xml"/>
  <Override PartName="/word/header1.xml" ContentType="application/vnd.openxmlformats-officedocument.wordprocessingml.header+xml"/>
  <Override PartName="/word/footnotes.xml" ContentType="application/vnd.openxmlformats-officedocument.wordprocessingml.footnotes+xml"/>
  <Override PartName="/word/endnotes.xml" ContentType="application/vnd.openxmlformats-officedocument.wordprocessingml.endnotes+xml"/>
  <Override PartName="/word/theme/theme1.xml" ContentType="application/vnd.openxmlformats-officedocument.theme+xml"/>
  <Override PartName="/word/settings.xml" ContentType="application/vnd.openxmlformats-officedocument.wordprocessingml.settings+xml"/>
  <Override PartName="/word/styles.xml" ContentType="application/vnd.openxmlformats-officedocument.wordprocessingml.styles+xml"/>
  <Override PartName="/customXml/itemProps1.xml" ContentType="application/vnd.openxmlformats-officedocument.customXmlProperties+xml"/>
  <Override PartName="/word/numbering.xml" ContentType="application/vnd.openxmlformats-officedocument.wordprocessingml.numbering+xml"/>
  <Override PartName="/docProps/core.xml" ContentType="application/vnd.openxmlformats-package.core-properties+xml"/>
  <Override PartName="/word/fontTable.xml" ContentType="application/vnd.openxmlformats-officedocument.wordprocessingml.fontTable+xml"/>
  <Override PartName="/word/webSettings.xml" ContentType="application/vnd.openxmlformats-officedocument.wordprocessingml.webSettings+xml"/>
  <Override PartName="/docProps/app.xml" ContentType="application/vnd.openxmlformats-officedocument.extended-properties+xml"/>
  <Override PartName="/customXml/itemProps3.xml" ContentType="application/vnd.openxmlformats-officedocument.customXmlProperties+xml"/>
  <Override PartName="/customXml/itemProps2.xml" ContentType="application/vnd.openxmlformats-officedocument.customXmlProperties+xml"/>
  <Override PartName="/customXml/itemProps4.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D5472" w:rsidRDefault="005D30CE" w:rsidP="00CD5472">
      <w:pPr>
        <w:pStyle w:val="Subttulo"/>
        <w:spacing w:after="200"/>
        <w:ind w:left="-567" w:right="-567"/>
        <w:rPr>
          <w:rFonts w:ascii="Times New Roman" w:hAnsi="Times New Roman" w:cs="Times New Roman"/>
          <w:bCs w:val="0"/>
          <w:sz w:val="23"/>
          <w:szCs w:val="23"/>
        </w:rPr>
      </w:pPr>
      <w:r w:rsidRPr="00CD5472">
        <w:rPr>
          <w:rFonts w:ascii="Times New Roman" w:hAnsi="Times New Roman" w:cs="Times New Roman"/>
          <w:bCs w:val="0"/>
          <w:sz w:val="23"/>
          <w:szCs w:val="23"/>
        </w:rPr>
        <w:t>RESOLUÇÃO</w:t>
      </w:r>
      <w:r w:rsidR="00E23AD2" w:rsidRPr="00CD5472">
        <w:rPr>
          <w:rFonts w:ascii="Times New Roman" w:hAnsi="Times New Roman" w:cs="Times New Roman"/>
          <w:bCs w:val="0"/>
          <w:sz w:val="23"/>
          <w:szCs w:val="23"/>
        </w:rPr>
        <w:t xml:space="preserve"> </w:t>
      </w:r>
      <w:r w:rsidR="00160CE1" w:rsidRPr="00CD5472">
        <w:rPr>
          <w:rFonts w:ascii="Times New Roman" w:hAnsi="Times New Roman" w:cs="Times New Roman"/>
          <w:bCs w:val="0"/>
          <w:sz w:val="23"/>
          <w:szCs w:val="23"/>
        </w:rPr>
        <w:t>DE DIRETORIA COLEGIADA</w:t>
      </w:r>
      <w:r w:rsidR="00CD5472" w:rsidRPr="00CD5472">
        <w:rPr>
          <w:rFonts w:ascii="Times New Roman" w:hAnsi="Times New Roman" w:cs="Times New Roman"/>
          <w:bCs w:val="0"/>
          <w:sz w:val="23"/>
          <w:szCs w:val="23"/>
        </w:rPr>
        <w:t xml:space="preserve"> </w:t>
      </w:r>
      <w:r w:rsidRPr="00CD5472">
        <w:rPr>
          <w:rFonts w:ascii="Times New Roman" w:hAnsi="Times New Roman" w:cs="Times New Roman"/>
          <w:bCs w:val="0"/>
          <w:sz w:val="23"/>
          <w:szCs w:val="23"/>
        </w:rPr>
        <w:t>-</w:t>
      </w:r>
      <w:r w:rsidR="00E23AD2" w:rsidRPr="00CD5472">
        <w:rPr>
          <w:rFonts w:ascii="Times New Roman" w:hAnsi="Times New Roman" w:cs="Times New Roman"/>
          <w:bCs w:val="0"/>
          <w:sz w:val="23"/>
          <w:szCs w:val="23"/>
        </w:rPr>
        <w:t xml:space="preserve"> </w:t>
      </w:r>
      <w:r w:rsidR="00CD5472" w:rsidRPr="00CD5472">
        <w:rPr>
          <w:rFonts w:ascii="Times New Roman" w:hAnsi="Times New Roman" w:cs="Times New Roman"/>
          <w:bCs w:val="0"/>
          <w:sz w:val="23"/>
          <w:szCs w:val="23"/>
        </w:rPr>
        <w:t>RDC Nº</w:t>
      </w:r>
      <w:r w:rsidRPr="00CD5472">
        <w:rPr>
          <w:rFonts w:ascii="Times New Roman" w:hAnsi="Times New Roman" w:cs="Times New Roman"/>
          <w:bCs w:val="0"/>
          <w:sz w:val="23"/>
          <w:szCs w:val="23"/>
        </w:rPr>
        <w:t xml:space="preserve"> </w:t>
      </w:r>
      <w:r w:rsidR="00160CE1" w:rsidRPr="00CD5472">
        <w:rPr>
          <w:rFonts w:ascii="Times New Roman" w:hAnsi="Times New Roman" w:cs="Times New Roman"/>
          <w:bCs w:val="0"/>
          <w:sz w:val="23"/>
          <w:szCs w:val="23"/>
        </w:rPr>
        <w:t xml:space="preserve">217, DE 21 DE </w:t>
      </w:r>
      <w:r w:rsidR="00E23AD2" w:rsidRPr="00CD5472">
        <w:rPr>
          <w:rFonts w:ascii="Times New Roman" w:hAnsi="Times New Roman" w:cs="Times New Roman"/>
          <w:bCs w:val="0"/>
          <w:sz w:val="23"/>
          <w:szCs w:val="23"/>
        </w:rPr>
        <w:t>NOVEMBRO DE 2</w:t>
      </w:r>
      <w:bookmarkStart w:id="0" w:name="_GoBack"/>
      <w:bookmarkEnd w:id="0"/>
      <w:r w:rsidR="00E23AD2" w:rsidRPr="00CD5472">
        <w:rPr>
          <w:rFonts w:ascii="Times New Roman" w:hAnsi="Times New Roman" w:cs="Times New Roman"/>
          <w:bCs w:val="0"/>
          <w:sz w:val="23"/>
          <w:szCs w:val="23"/>
        </w:rPr>
        <w:t>001</w:t>
      </w:r>
    </w:p>
    <w:p w:rsidR="00CD5472" w:rsidRDefault="00160CE1" w:rsidP="00CD5472">
      <w:pPr>
        <w:spacing w:after="200"/>
        <w:ind w:firstLine="567"/>
        <w:jc w:val="center"/>
        <w:rPr>
          <w:b/>
          <w:color w:val="0000FF"/>
          <w:sz w:val="24"/>
          <w:szCs w:val="24"/>
        </w:rPr>
      </w:pPr>
      <w:r w:rsidRPr="00160CE1">
        <w:rPr>
          <w:b/>
          <w:color w:val="0000FF"/>
          <w:sz w:val="24"/>
          <w:szCs w:val="24"/>
        </w:rPr>
        <w:t>(</w:t>
      </w:r>
      <w:r w:rsidR="005D30CE" w:rsidRPr="00160CE1">
        <w:rPr>
          <w:b/>
          <w:color w:val="0000FF"/>
          <w:sz w:val="24"/>
          <w:szCs w:val="24"/>
        </w:rPr>
        <w:t xml:space="preserve">Publicada em </w:t>
      </w:r>
      <w:r w:rsidR="006C7E15" w:rsidRPr="00160CE1">
        <w:rPr>
          <w:b/>
          <w:color w:val="0000FF"/>
          <w:sz w:val="24"/>
          <w:szCs w:val="24"/>
        </w:rPr>
        <w:t xml:space="preserve">DOU nº </w:t>
      </w:r>
      <w:r w:rsidRPr="00160CE1">
        <w:rPr>
          <w:b/>
          <w:color w:val="0000FF"/>
          <w:sz w:val="24"/>
          <w:szCs w:val="24"/>
        </w:rPr>
        <w:t xml:space="preserve">243, de </w:t>
      </w:r>
      <w:r w:rsidR="005D30CE" w:rsidRPr="00160CE1">
        <w:rPr>
          <w:b/>
          <w:color w:val="0000FF"/>
          <w:sz w:val="24"/>
          <w:szCs w:val="24"/>
        </w:rPr>
        <w:t>21 de dezembro de 2001</w:t>
      </w:r>
      <w:r w:rsidRPr="00160CE1">
        <w:rPr>
          <w:b/>
          <w:color w:val="0000FF"/>
          <w:sz w:val="24"/>
          <w:szCs w:val="24"/>
        </w:rPr>
        <w:t>)</w:t>
      </w:r>
    </w:p>
    <w:p w:rsidR="00CD5472" w:rsidRDefault="00E136AF" w:rsidP="00CD5472">
      <w:pPr>
        <w:spacing w:after="200"/>
        <w:ind w:firstLine="567"/>
        <w:jc w:val="center"/>
        <w:rPr>
          <w:b/>
          <w:color w:val="0000FF"/>
          <w:sz w:val="24"/>
          <w:szCs w:val="24"/>
        </w:rPr>
      </w:pPr>
      <w:r>
        <w:rPr>
          <w:b/>
          <w:color w:val="0000FF"/>
          <w:sz w:val="24"/>
          <w:szCs w:val="24"/>
        </w:rPr>
        <w:t>(Revogada pela Resolução – RDC nº 72, de 29 de dezembro de 2009)</w:t>
      </w:r>
    </w:p>
    <w:p w:rsidR="00CD5472" w:rsidRDefault="005D30CE" w:rsidP="00CD5472">
      <w:pPr>
        <w:spacing w:after="200"/>
        <w:ind w:firstLine="567"/>
        <w:jc w:val="both"/>
        <w:rPr>
          <w:strike/>
          <w:sz w:val="24"/>
          <w:szCs w:val="24"/>
        </w:rPr>
      </w:pPr>
      <w:r w:rsidRPr="00AE264A">
        <w:rPr>
          <w:strike/>
          <w:sz w:val="24"/>
          <w:szCs w:val="24"/>
        </w:rPr>
        <w:t>A Diretoria Colegiada da Agência Nacional de Vigilância Sanitária, ANVISA, no uso das atribuições que lhes</w:t>
      </w:r>
      <w:r w:rsidR="009F4715">
        <w:rPr>
          <w:strike/>
          <w:sz w:val="24"/>
          <w:szCs w:val="24"/>
        </w:rPr>
        <w:t xml:space="preserve"> são conferidas, de acordo com </w:t>
      </w:r>
      <w:r w:rsidRPr="00AE264A">
        <w:rPr>
          <w:strike/>
          <w:sz w:val="24"/>
          <w:szCs w:val="24"/>
        </w:rPr>
        <w:t>o Ar</w:t>
      </w:r>
      <w:r w:rsidR="009F4715">
        <w:rPr>
          <w:strike/>
          <w:sz w:val="24"/>
          <w:szCs w:val="24"/>
        </w:rPr>
        <w:t>t. 111, inciso I, alínea "b" do</w:t>
      </w:r>
      <w:r w:rsidRPr="00AE264A">
        <w:rPr>
          <w:strike/>
          <w:sz w:val="24"/>
          <w:szCs w:val="24"/>
        </w:rPr>
        <w:t xml:space="preserve"> Regimento Interno desta Agência, aprovado pela Portaria </w:t>
      </w:r>
      <w:proofErr w:type="gramStart"/>
      <w:r w:rsidRPr="00AE264A">
        <w:rPr>
          <w:strike/>
          <w:sz w:val="24"/>
          <w:szCs w:val="24"/>
        </w:rPr>
        <w:t>n.º</w:t>
      </w:r>
      <w:proofErr w:type="gramEnd"/>
      <w:r w:rsidRPr="00AE264A">
        <w:rPr>
          <w:strike/>
          <w:sz w:val="24"/>
          <w:szCs w:val="24"/>
        </w:rPr>
        <w:t xml:space="preserve"> 593, de 25 de agosto de 2000, republicada no D.O.U. de 22 de dezembro de 2000, em reunião realizada em 28 de novembro de 2001 e ainda,</w:t>
      </w:r>
    </w:p>
    <w:p w:rsidR="00CD5472" w:rsidRDefault="005D30CE" w:rsidP="00CD5472">
      <w:pPr>
        <w:spacing w:after="200"/>
        <w:ind w:firstLine="567"/>
        <w:jc w:val="both"/>
        <w:rPr>
          <w:strike/>
          <w:sz w:val="24"/>
          <w:szCs w:val="24"/>
        </w:rPr>
      </w:pPr>
      <w:proofErr w:type="gramStart"/>
      <w:r w:rsidRPr="00AE264A">
        <w:rPr>
          <w:strike/>
          <w:sz w:val="24"/>
          <w:szCs w:val="24"/>
        </w:rPr>
        <w:t>considerando</w:t>
      </w:r>
      <w:proofErr w:type="gramEnd"/>
      <w:r w:rsidRPr="00AE264A">
        <w:rPr>
          <w:strike/>
          <w:sz w:val="24"/>
          <w:szCs w:val="24"/>
        </w:rPr>
        <w:t xml:space="preserve"> o disposto na Lei n.º 6.360, de 23 de setembro de 1976;</w:t>
      </w:r>
    </w:p>
    <w:p w:rsidR="00CD5472" w:rsidRDefault="005D30CE" w:rsidP="00CD5472">
      <w:pPr>
        <w:spacing w:after="200"/>
        <w:ind w:firstLine="567"/>
        <w:jc w:val="both"/>
        <w:rPr>
          <w:strike/>
          <w:sz w:val="24"/>
          <w:szCs w:val="24"/>
        </w:rPr>
      </w:pPr>
      <w:proofErr w:type="gramStart"/>
      <w:r w:rsidRPr="00AE264A">
        <w:rPr>
          <w:strike/>
          <w:sz w:val="24"/>
          <w:szCs w:val="24"/>
        </w:rPr>
        <w:t>considerando</w:t>
      </w:r>
      <w:proofErr w:type="gramEnd"/>
      <w:r w:rsidRPr="00AE264A">
        <w:rPr>
          <w:strike/>
          <w:sz w:val="24"/>
          <w:szCs w:val="24"/>
        </w:rPr>
        <w:t xml:space="preserve"> o disposto na Lei n</w:t>
      </w:r>
      <w:r w:rsidRPr="00AE264A">
        <w:rPr>
          <w:strike/>
          <w:sz w:val="24"/>
          <w:szCs w:val="24"/>
        </w:rPr>
        <w:sym w:font="Symbol" w:char="F0B0"/>
      </w:r>
      <w:r w:rsidRPr="00AE264A">
        <w:rPr>
          <w:strike/>
          <w:sz w:val="24"/>
          <w:szCs w:val="24"/>
        </w:rPr>
        <w:t xml:space="preserve"> 6.437, de 20 de agosto de 1977;</w:t>
      </w:r>
    </w:p>
    <w:p w:rsidR="00CD5472" w:rsidRDefault="005D30CE" w:rsidP="00CD5472">
      <w:pPr>
        <w:spacing w:after="200"/>
        <w:ind w:firstLine="567"/>
        <w:jc w:val="both"/>
        <w:rPr>
          <w:strike/>
          <w:sz w:val="24"/>
          <w:szCs w:val="24"/>
        </w:rPr>
      </w:pPr>
      <w:proofErr w:type="gramStart"/>
      <w:r w:rsidRPr="00AE264A">
        <w:rPr>
          <w:strike/>
          <w:sz w:val="24"/>
          <w:szCs w:val="24"/>
        </w:rPr>
        <w:t>considerando</w:t>
      </w:r>
      <w:proofErr w:type="gramEnd"/>
      <w:r w:rsidRPr="00AE264A">
        <w:rPr>
          <w:strike/>
          <w:sz w:val="24"/>
          <w:szCs w:val="24"/>
        </w:rPr>
        <w:t xml:space="preserve"> o disposto na Lei n</w:t>
      </w:r>
      <w:r w:rsidRPr="00AE264A">
        <w:rPr>
          <w:strike/>
          <w:sz w:val="24"/>
          <w:szCs w:val="24"/>
        </w:rPr>
        <w:sym w:font="Symbol" w:char="F0B0"/>
      </w:r>
      <w:r w:rsidRPr="00AE264A">
        <w:rPr>
          <w:strike/>
          <w:sz w:val="24"/>
          <w:szCs w:val="24"/>
        </w:rPr>
        <w:t xml:space="preserve"> 8.080, de</w:t>
      </w:r>
      <w:r w:rsidR="00CD5472">
        <w:rPr>
          <w:strike/>
          <w:sz w:val="24"/>
          <w:szCs w:val="24"/>
        </w:rPr>
        <w:t xml:space="preserve"> </w:t>
      </w:r>
      <w:r w:rsidRPr="00AE264A">
        <w:rPr>
          <w:strike/>
          <w:sz w:val="24"/>
          <w:szCs w:val="24"/>
        </w:rPr>
        <w:t>19 de setembro de 1990;</w:t>
      </w:r>
    </w:p>
    <w:p w:rsidR="00CD5472" w:rsidRDefault="005D30CE" w:rsidP="00CD5472">
      <w:pPr>
        <w:spacing w:after="200"/>
        <w:ind w:firstLine="567"/>
        <w:jc w:val="both"/>
        <w:rPr>
          <w:strike/>
          <w:sz w:val="24"/>
          <w:szCs w:val="24"/>
        </w:rPr>
      </w:pPr>
      <w:proofErr w:type="gramStart"/>
      <w:r w:rsidRPr="00AE264A">
        <w:rPr>
          <w:strike/>
          <w:sz w:val="24"/>
          <w:szCs w:val="24"/>
        </w:rPr>
        <w:t>considerando</w:t>
      </w:r>
      <w:proofErr w:type="gramEnd"/>
      <w:r w:rsidRPr="00AE264A">
        <w:rPr>
          <w:strike/>
          <w:sz w:val="24"/>
          <w:szCs w:val="24"/>
        </w:rPr>
        <w:t xml:space="preserve"> o disposto na Lei n.º 8.630, de 25 de fevereiro de 1993</w:t>
      </w:r>
      <w:r w:rsidR="006C358F">
        <w:rPr>
          <w:strike/>
          <w:sz w:val="24"/>
          <w:szCs w:val="24"/>
        </w:rPr>
        <w:t>;</w:t>
      </w:r>
    </w:p>
    <w:p w:rsidR="00CD5472" w:rsidRDefault="005D30CE" w:rsidP="00CD5472">
      <w:pPr>
        <w:spacing w:after="200"/>
        <w:ind w:firstLine="567"/>
        <w:jc w:val="both"/>
        <w:rPr>
          <w:strike/>
          <w:sz w:val="24"/>
          <w:szCs w:val="24"/>
        </w:rPr>
      </w:pPr>
      <w:proofErr w:type="gramStart"/>
      <w:r w:rsidRPr="00AE264A">
        <w:rPr>
          <w:strike/>
          <w:sz w:val="24"/>
          <w:szCs w:val="24"/>
        </w:rPr>
        <w:t>considerando</w:t>
      </w:r>
      <w:proofErr w:type="gramEnd"/>
      <w:r w:rsidRPr="00AE264A">
        <w:rPr>
          <w:strike/>
          <w:sz w:val="24"/>
          <w:szCs w:val="24"/>
        </w:rPr>
        <w:t xml:space="preserve"> o disposto na Lei n</w:t>
      </w:r>
      <w:r w:rsidRPr="00AE264A">
        <w:rPr>
          <w:strike/>
          <w:sz w:val="24"/>
          <w:szCs w:val="24"/>
        </w:rPr>
        <w:sym w:font="Symbol" w:char="F0B0"/>
      </w:r>
      <w:r w:rsidRPr="00AE264A">
        <w:rPr>
          <w:strike/>
          <w:sz w:val="24"/>
          <w:szCs w:val="24"/>
        </w:rPr>
        <w:t xml:space="preserve"> 9.782, de 26 de janeiro de 1999;</w:t>
      </w:r>
    </w:p>
    <w:p w:rsidR="00CD5472" w:rsidRDefault="005D30CE" w:rsidP="00CD5472">
      <w:pPr>
        <w:spacing w:after="200"/>
        <w:ind w:firstLine="567"/>
        <w:jc w:val="both"/>
        <w:rPr>
          <w:strike/>
          <w:sz w:val="24"/>
          <w:szCs w:val="24"/>
        </w:rPr>
      </w:pPr>
      <w:proofErr w:type="gramStart"/>
      <w:r w:rsidRPr="00AE264A">
        <w:rPr>
          <w:strike/>
          <w:sz w:val="24"/>
          <w:szCs w:val="24"/>
        </w:rPr>
        <w:t>considerando</w:t>
      </w:r>
      <w:proofErr w:type="gramEnd"/>
      <w:r w:rsidRPr="00AE264A">
        <w:rPr>
          <w:strike/>
          <w:sz w:val="24"/>
          <w:szCs w:val="24"/>
        </w:rPr>
        <w:t xml:space="preserve"> o disposto no Decreto-lei n</w:t>
      </w:r>
      <w:r w:rsidRPr="00AE264A">
        <w:rPr>
          <w:strike/>
          <w:sz w:val="24"/>
          <w:szCs w:val="24"/>
        </w:rPr>
        <w:sym w:font="Symbol" w:char="F0B0"/>
      </w:r>
      <w:r w:rsidRPr="00AE264A">
        <w:rPr>
          <w:strike/>
          <w:sz w:val="24"/>
          <w:szCs w:val="24"/>
        </w:rPr>
        <w:t xml:space="preserve"> 190, de 24 de fevereiro de 1967;</w:t>
      </w:r>
    </w:p>
    <w:p w:rsidR="00CD5472" w:rsidRDefault="005D30CE" w:rsidP="00CD5472">
      <w:pPr>
        <w:spacing w:after="200"/>
        <w:ind w:firstLine="567"/>
        <w:jc w:val="both"/>
        <w:rPr>
          <w:strike/>
          <w:sz w:val="24"/>
          <w:szCs w:val="24"/>
        </w:rPr>
      </w:pPr>
      <w:proofErr w:type="gramStart"/>
      <w:r w:rsidRPr="00AE264A">
        <w:rPr>
          <w:strike/>
          <w:sz w:val="24"/>
          <w:szCs w:val="24"/>
        </w:rPr>
        <w:t>considerando</w:t>
      </w:r>
      <w:proofErr w:type="gramEnd"/>
      <w:r w:rsidRPr="00AE264A">
        <w:rPr>
          <w:strike/>
          <w:sz w:val="24"/>
          <w:szCs w:val="24"/>
        </w:rPr>
        <w:t xml:space="preserve"> o disposto no Decreto-lei nº 986, de 21 de outubro de 1969;</w:t>
      </w:r>
    </w:p>
    <w:p w:rsidR="00CD5472" w:rsidRDefault="005D30CE" w:rsidP="00CD5472">
      <w:pPr>
        <w:spacing w:after="200"/>
        <w:ind w:firstLine="567"/>
        <w:jc w:val="both"/>
        <w:rPr>
          <w:strike/>
          <w:sz w:val="24"/>
          <w:szCs w:val="24"/>
        </w:rPr>
      </w:pPr>
      <w:proofErr w:type="gramStart"/>
      <w:r w:rsidRPr="00AE264A">
        <w:rPr>
          <w:strike/>
          <w:sz w:val="24"/>
          <w:szCs w:val="24"/>
        </w:rPr>
        <w:t>considerando</w:t>
      </w:r>
      <w:proofErr w:type="gramEnd"/>
      <w:r w:rsidRPr="00AE264A">
        <w:rPr>
          <w:strike/>
          <w:sz w:val="24"/>
          <w:szCs w:val="24"/>
        </w:rPr>
        <w:t xml:space="preserve"> o disposto no Decreto n</w:t>
      </w:r>
      <w:r w:rsidRPr="00AE264A">
        <w:rPr>
          <w:strike/>
          <w:sz w:val="24"/>
          <w:szCs w:val="24"/>
        </w:rPr>
        <w:sym w:font="Symbol" w:char="F0B0"/>
      </w:r>
      <w:r w:rsidRPr="00AE264A">
        <w:rPr>
          <w:strike/>
          <w:sz w:val="24"/>
          <w:szCs w:val="24"/>
        </w:rPr>
        <w:t xml:space="preserve"> 59.607, de 28 de junho de 1966;</w:t>
      </w:r>
    </w:p>
    <w:p w:rsidR="00CD5472" w:rsidRDefault="005D30CE" w:rsidP="00CD5472">
      <w:pPr>
        <w:spacing w:after="200"/>
        <w:ind w:firstLine="567"/>
        <w:jc w:val="both"/>
        <w:rPr>
          <w:strike/>
          <w:sz w:val="24"/>
          <w:szCs w:val="24"/>
        </w:rPr>
      </w:pPr>
      <w:proofErr w:type="gramStart"/>
      <w:r w:rsidRPr="00AE264A">
        <w:rPr>
          <w:strike/>
          <w:sz w:val="24"/>
          <w:szCs w:val="24"/>
        </w:rPr>
        <w:t>considerando</w:t>
      </w:r>
      <w:proofErr w:type="gramEnd"/>
      <w:r w:rsidRPr="00AE264A">
        <w:rPr>
          <w:strike/>
          <w:sz w:val="24"/>
          <w:szCs w:val="24"/>
        </w:rPr>
        <w:t xml:space="preserve"> o disposto no Decreto n</w:t>
      </w:r>
      <w:r w:rsidRPr="00AE264A">
        <w:rPr>
          <w:strike/>
          <w:sz w:val="24"/>
          <w:szCs w:val="24"/>
        </w:rPr>
        <w:sym w:font="Symbol" w:char="F0B0"/>
      </w:r>
      <w:r w:rsidRPr="00AE264A">
        <w:rPr>
          <w:strike/>
          <w:sz w:val="24"/>
          <w:szCs w:val="24"/>
        </w:rPr>
        <w:t xml:space="preserve"> 87, de 15 de abril de 1991;</w:t>
      </w:r>
    </w:p>
    <w:p w:rsidR="00CD5472" w:rsidRDefault="005D30CE" w:rsidP="00CD5472">
      <w:pPr>
        <w:spacing w:after="200"/>
        <w:ind w:firstLine="567"/>
        <w:jc w:val="both"/>
        <w:rPr>
          <w:strike/>
          <w:sz w:val="24"/>
          <w:szCs w:val="24"/>
        </w:rPr>
      </w:pPr>
      <w:proofErr w:type="gramStart"/>
      <w:r w:rsidRPr="00AE264A">
        <w:rPr>
          <w:strike/>
          <w:sz w:val="24"/>
          <w:szCs w:val="24"/>
        </w:rPr>
        <w:t>considerando</w:t>
      </w:r>
      <w:proofErr w:type="gramEnd"/>
      <w:r w:rsidRPr="00AE264A">
        <w:rPr>
          <w:strike/>
          <w:sz w:val="24"/>
          <w:szCs w:val="24"/>
        </w:rPr>
        <w:t xml:space="preserve"> o disposto na Portaria 1.428/MS , de 26 de novembro de 1993;</w:t>
      </w:r>
    </w:p>
    <w:p w:rsidR="00CD5472" w:rsidRDefault="005D30CE" w:rsidP="00CD5472">
      <w:pPr>
        <w:spacing w:after="200"/>
        <w:ind w:firstLine="567"/>
        <w:jc w:val="both"/>
        <w:rPr>
          <w:strike/>
          <w:sz w:val="24"/>
          <w:szCs w:val="24"/>
        </w:rPr>
      </w:pPr>
      <w:proofErr w:type="gramStart"/>
      <w:r w:rsidRPr="00AE264A">
        <w:rPr>
          <w:strike/>
          <w:sz w:val="24"/>
          <w:szCs w:val="24"/>
        </w:rPr>
        <w:t>considerando</w:t>
      </w:r>
      <w:proofErr w:type="gramEnd"/>
      <w:r w:rsidRPr="00AE264A">
        <w:rPr>
          <w:strike/>
          <w:sz w:val="24"/>
          <w:szCs w:val="24"/>
        </w:rPr>
        <w:t xml:space="preserve"> o disposto na Portaria SVS/MS n.º 326, de 30 de julho de 1997;</w:t>
      </w:r>
    </w:p>
    <w:p w:rsidR="00CD5472" w:rsidRDefault="005D30CE" w:rsidP="00CD5472">
      <w:pPr>
        <w:spacing w:after="200"/>
        <w:ind w:firstLine="567"/>
        <w:jc w:val="both"/>
        <w:rPr>
          <w:strike/>
          <w:sz w:val="24"/>
          <w:szCs w:val="24"/>
        </w:rPr>
      </w:pPr>
      <w:proofErr w:type="gramStart"/>
      <w:r w:rsidRPr="00AE264A">
        <w:rPr>
          <w:strike/>
          <w:sz w:val="24"/>
          <w:szCs w:val="24"/>
        </w:rPr>
        <w:t>considerando</w:t>
      </w:r>
      <w:proofErr w:type="gramEnd"/>
      <w:r w:rsidRPr="00AE264A">
        <w:rPr>
          <w:strike/>
          <w:sz w:val="24"/>
          <w:szCs w:val="24"/>
        </w:rPr>
        <w:t xml:space="preserve"> o disposto na Portaria n</w:t>
      </w:r>
      <w:r w:rsidRPr="00AE264A">
        <w:rPr>
          <w:strike/>
          <w:sz w:val="24"/>
          <w:szCs w:val="24"/>
        </w:rPr>
        <w:sym w:font="Symbol" w:char="F0B0"/>
      </w:r>
      <w:r w:rsidRPr="00AE264A">
        <w:rPr>
          <w:strike/>
          <w:sz w:val="24"/>
          <w:szCs w:val="24"/>
        </w:rPr>
        <w:t xml:space="preserve"> 1.986, de 25 de outubro de 2001;</w:t>
      </w:r>
    </w:p>
    <w:p w:rsidR="00CD5472" w:rsidRDefault="005D30CE" w:rsidP="00CD5472">
      <w:pPr>
        <w:pStyle w:val="Corpodetexto2"/>
        <w:spacing w:after="200"/>
        <w:ind w:firstLine="567"/>
        <w:rPr>
          <w:strike/>
          <w:sz w:val="24"/>
          <w:szCs w:val="24"/>
        </w:rPr>
      </w:pPr>
      <w:proofErr w:type="gramStart"/>
      <w:r w:rsidRPr="00AE264A">
        <w:rPr>
          <w:strike/>
          <w:sz w:val="24"/>
          <w:szCs w:val="24"/>
        </w:rPr>
        <w:t>considerando</w:t>
      </w:r>
      <w:proofErr w:type="gramEnd"/>
      <w:r w:rsidRPr="00AE264A">
        <w:rPr>
          <w:strike/>
          <w:sz w:val="24"/>
          <w:szCs w:val="24"/>
        </w:rPr>
        <w:t xml:space="preserve"> as recomendações do Regulamento Sanitário Internacional e demais acordos internacionais afetos ao tema dos quais o Brasil é</w:t>
      </w:r>
      <w:r w:rsidR="00CD5472">
        <w:rPr>
          <w:strike/>
          <w:sz w:val="24"/>
          <w:szCs w:val="24"/>
        </w:rPr>
        <w:t xml:space="preserve"> </w:t>
      </w:r>
      <w:r w:rsidRPr="00AE264A">
        <w:rPr>
          <w:strike/>
          <w:sz w:val="24"/>
          <w:szCs w:val="24"/>
        </w:rPr>
        <w:t>signatário;</w:t>
      </w:r>
    </w:p>
    <w:p w:rsidR="00CD5472" w:rsidRDefault="005D30CE" w:rsidP="00CD5472">
      <w:pPr>
        <w:spacing w:after="200"/>
        <w:ind w:firstLine="567"/>
        <w:jc w:val="both"/>
        <w:rPr>
          <w:strike/>
          <w:sz w:val="24"/>
          <w:szCs w:val="24"/>
        </w:rPr>
      </w:pPr>
      <w:proofErr w:type="gramStart"/>
      <w:r w:rsidRPr="00AE264A">
        <w:rPr>
          <w:strike/>
          <w:sz w:val="24"/>
          <w:szCs w:val="24"/>
        </w:rPr>
        <w:t>considerando</w:t>
      </w:r>
      <w:proofErr w:type="gramEnd"/>
      <w:r w:rsidRPr="00AE264A">
        <w:rPr>
          <w:strike/>
          <w:sz w:val="24"/>
          <w:szCs w:val="24"/>
        </w:rPr>
        <w:t xml:space="preserve"> a necessidade de definir diretrizes relacionadas à concessão da Livre Prática</w:t>
      </w:r>
      <w:r w:rsidR="00CD5472">
        <w:rPr>
          <w:strike/>
          <w:sz w:val="24"/>
          <w:szCs w:val="24"/>
        </w:rPr>
        <w:t xml:space="preserve"> </w:t>
      </w:r>
      <w:r w:rsidRPr="00AE264A">
        <w:rPr>
          <w:strike/>
          <w:sz w:val="24"/>
          <w:szCs w:val="24"/>
        </w:rPr>
        <w:t>à embarcações que operem serviços de transportes de cargas e viajantes, em Portos de Controle Sanitário instalados no território nacional;</w:t>
      </w:r>
    </w:p>
    <w:p w:rsidR="00CD5472" w:rsidRDefault="005D30CE" w:rsidP="00CD5472">
      <w:pPr>
        <w:spacing w:after="200"/>
        <w:ind w:firstLine="567"/>
        <w:jc w:val="both"/>
        <w:rPr>
          <w:strike/>
          <w:sz w:val="24"/>
          <w:szCs w:val="24"/>
        </w:rPr>
      </w:pPr>
      <w:proofErr w:type="gramStart"/>
      <w:r w:rsidRPr="00AE264A">
        <w:rPr>
          <w:strike/>
          <w:sz w:val="24"/>
          <w:szCs w:val="24"/>
        </w:rPr>
        <w:t>considerando</w:t>
      </w:r>
      <w:proofErr w:type="gramEnd"/>
      <w:r w:rsidRPr="00AE264A">
        <w:rPr>
          <w:strike/>
          <w:sz w:val="24"/>
          <w:szCs w:val="24"/>
        </w:rPr>
        <w:t xml:space="preserve"> a necessidade de definir responsabilidades, aos representantes legais e ou responsáveis direto pelas embarcações, quanto às exigências sanitárias de que trata este Regulamento;</w:t>
      </w:r>
    </w:p>
    <w:p w:rsidR="00CD5472" w:rsidRDefault="005D30CE" w:rsidP="00CD5472">
      <w:pPr>
        <w:pStyle w:val="Corpodetexto2"/>
        <w:spacing w:after="200"/>
        <w:ind w:firstLine="567"/>
        <w:rPr>
          <w:strike/>
          <w:sz w:val="24"/>
          <w:szCs w:val="24"/>
        </w:rPr>
      </w:pPr>
      <w:r w:rsidRPr="00AE264A">
        <w:rPr>
          <w:strike/>
          <w:sz w:val="24"/>
          <w:szCs w:val="24"/>
        </w:rPr>
        <w:t xml:space="preserve">considerando a necessidade de definir obrigações às Administrações de Portos Organizados, Terminais </w:t>
      </w:r>
      <w:proofErr w:type="spellStart"/>
      <w:r w:rsidRPr="00AE264A">
        <w:rPr>
          <w:strike/>
          <w:sz w:val="24"/>
          <w:szCs w:val="24"/>
        </w:rPr>
        <w:t>Aquaviários</w:t>
      </w:r>
      <w:proofErr w:type="spellEnd"/>
      <w:r w:rsidRPr="00AE264A">
        <w:rPr>
          <w:strike/>
          <w:sz w:val="24"/>
          <w:szCs w:val="24"/>
        </w:rPr>
        <w:t xml:space="preserve">, Arrendatários de Instalações Portuárias, Terminais de Uso Privativo, Terminais </w:t>
      </w:r>
      <w:proofErr w:type="spellStart"/>
      <w:r w:rsidRPr="00AE264A">
        <w:rPr>
          <w:strike/>
          <w:sz w:val="24"/>
          <w:szCs w:val="24"/>
        </w:rPr>
        <w:t>Retroportuários</w:t>
      </w:r>
      <w:proofErr w:type="spellEnd"/>
      <w:r w:rsidRPr="00AE264A">
        <w:rPr>
          <w:strike/>
          <w:sz w:val="24"/>
          <w:szCs w:val="24"/>
        </w:rPr>
        <w:t xml:space="preserve">, Terminais Alfandegados, Terminais de Cargas e Operadoras Portuárias e aos Estabelecimentos Comerciais existentes nestas áreas, respeitadas as responsabilidades previstas em contrato e as competências legais, no </w:t>
      </w:r>
      <w:r w:rsidRPr="00AE264A">
        <w:rPr>
          <w:strike/>
          <w:sz w:val="24"/>
          <w:szCs w:val="24"/>
        </w:rPr>
        <w:lastRenderedPageBreak/>
        <w:t xml:space="preserve">tocante ao implemento de medidas sanitárias preventivas à comunidade </w:t>
      </w:r>
      <w:proofErr w:type="spellStart"/>
      <w:r w:rsidRPr="00AE264A">
        <w:rPr>
          <w:strike/>
          <w:sz w:val="24"/>
          <w:szCs w:val="24"/>
        </w:rPr>
        <w:t>ocupacionalmente</w:t>
      </w:r>
      <w:proofErr w:type="spellEnd"/>
      <w:r w:rsidRPr="00AE264A">
        <w:rPr>
          <w:strike/>
          <w:sz w:val="24"/>
          <w:szCs w:val="24"/>
        </w:rPr>
        <w:t xml:space="preserve"> exposta; a prestação de serviços de interesse da saúde pública; à produção e circulação de bens</w:t>
      </w:r>
      <w:r w:rsidR="00CD5472">
        <w:rPr>
          <w:strike/>
          <w:sz w:val="24"/>
          <w:szCs w:val="24"/>
        </w:rPr>
        <w:t xml:space="preserve"> </w:t>
      </w:r>
      <w:r w:rsidRPr="00AE264A">
        <w:rPr>
          <w:strike/>
          <w:sz w:val="24"/>
          <w:szCs w:val="24"/>
        </w:rPr>
        <w:t xml:space="preserve">e as condições sanitárias das instalações físicas e equipamentos disponíveis; </w:t>
      </w:r>
    </w:p>
    <w:p w:rsidR="00CD5472" w:rsidRDefault="005D30CE" w:rsidP="00CD5472">
      <w:pPr>
        <w:spacing w:after="200"/>
        <w:ind w:firstLine="567"/>
        <w:jc w:val="both"/>
        <w:rPr>
          <w:strike/>
          <w:sz w:val="24"/>
          <w:szCs w:val="24"/>
        </w:rPr>
      </w:pPr>
      <w:proofErr w:type="gramStart"/>
      <w:r w:rsidRPr="00AE264A">
        <w:rPr>
          <w:strike/>
          <w:sz w:val="24"/>
          <w:szCs w:val="24"/>
        </w:rPr>
        <w:t>considerando</w:t>
      </w:r>
      <w:proofErr w:type="gramEnd"/>
      <w:r w:rsidRPr="00AE264A">
        <w:rPr>
          <w:strike/>
          <w:sz w:val="24"/>
          <w:szCs w:val="24"/>
        </w:rPr>
        <w:t xml:space="preserve"> a necessidade de estabelecer e definir</w:t>
      </w:r>
      <w:r w:rsidR="00CD5472">
        <w:rPr>
          <w:strike/>
          <w:sz w:val="24"/>
          <w:szCs w:val="24"/>
        </w:rPr>
        <w:t xml:space="preserve"> </w:t>
      </w:r>
      <w:r w:rsidRPr="00AE264A">
        <w:rPr>
          <w:strike/>
          <w:sz w:val="24"/>
          <w:szCs w:val="24"/>
        </w:rPr>
        <w:t>procedimentos,</w:t>
      </w:r>
      <w:r w:rsidR="00CD5472">
        <w:rPr>
          <w:strike/>
          <w:sz w:val="24"/>
          <w:szCs w:val="24"/>
        </w:rPr>
        <w:t xml:space="preserve"> </w:t>
      </w:r>
      <w:r w:rsidRPr="00AE264A">
        <w:rPr>
          <w:strike/>
          <w:sz w:val="24"/>
          <w:szCs w:val="24"/>
        </w:rPr>
        <w:t>substâncias e materiais de limpeza e desinfecção e as respectivas metodologias de aplicação quando da necessidade de higienização e descontaminação de superfícies de embarcações ou de instalações físicas e equipamentos de Portos de Controle Sanitário, instalados no</w:t>
      </w:r>
      <w:r w:rsidR="00CD5472">
        <w:rPr>
          <w:strike/>
          <w:sz w:val="24"/>
          <w:szCs w:val="24"/>
        </w:rPr>
        <w:t xml:space="preserve"> </w:t>
      </w:r>
      <w:r w:rsidRPr="00AE264A">
        <w:rPr>
          <w:strike/>
          <w:sz w:val="24"/>
          <w:szCs w:val="24"/>
        </w:rPr>
        <w:t>território nacional;</w:t>
      </w:r>
    </w:p>
    <w:p w:rsidR="00CD5472" w:rsidRDefault="005D30CE" w:rsidP="00CD5472">
      <w:pPr>
        <w:spacing w:after="200"/>
        <w:ind w:firstLine="567"/>
        <w:jc w:val="both"/>
        <w:rPr>
          <w:strike/>
          <w:sz w:val="24"/>
          <w:szCs w:val="24"/>
        </w:rPr>
      </w:pPr>
      <w:proofErr w:type="gramStart"/>
      <w:r w:rsidRPr="00AE264A">
        <w:rPr>
          <w:strike/>
          <w:sz w:val="24"/>
          <w:szCs w:val="24"/>
        </w:rPr>
        <w:t>adota</w:t>
      </w:r>
      <w:proofErr w:type="gramEnd"/>
      <w:r w:rsidRPr="00AE264A">
        <w:rPr>
          <w:strike/>
          <w:sz w:val="24"/>
          <w:szCs w:val="24"/>
        </w:rPr>
        <w:t xml:space="preserve"> a seguinte Resolução e eu Diretor-Presidente,</w:t>
      </w:r>
      <w:r w:rsidR="00CD5472">
        <w:rPr>
          <w:strike/>
          <w:sz w:val="24"/>
          <w:szCs w:val="24"/>
        </w:rPr>
        <w:t xml:space="preserve"> </w:t>
      </w:r>
      <w:r w:rsidRPr="00AE264A">
        <w:rPr>
          <w:strike/>
          <w:sz w:val="24"/>
          <w:szCs w:val="24"/>
        </w:rPr>
        <w:t>substituto, determino a sua publicação.</w:t>
      </w:r>
    </w:p>
    <w:p w:rsidR="00CD5472" w:rsidRDefault="005D30CE" w:rsidP="00CD5472">
      <w:pPr>
        <w:pStyle w:val="Corpodetexto2"/>
        <w:spacing w:after="200"/>
        <w:ind w:firstLine="567"/>
        <w:rPr>
          <w:strike/>
          <w:sz w:val="24"/>
          <w:szCs w:val="24"/>
        </w:rPr>
      </w:pPr>
      <w:r w:rsidRPr="00AE264A">
        <w:rPr>
          <w:strike/>
          <w:sz w:val="24"/>
          <w:szCs w:val="24"/>
        </w:rPr>
        <w:t>Art. 1</w:t>
      </w:r>
      <w:r w:rsidRPr="00AE264A">
        <w:rPr>
          <w:strike/>
          <w:sz w:val="24"/>
          <w:szCs w:val="24"/>
        </w:rPr>
        <w:sym w:font="Symbol" w:char="F0B0"/>
      </w:r>
      <w:r w:rsidRPr="00AE264A">
        <w:rPr>
          <w:strike/>
          <w:sz w:val="24"/>
          <w:szCs w:val="24"/>
        </w:rPr>
        <w:t xml:space="preserve"> Aprovar o Regulamento Técnico, Anexo a esta Resolução, com vistas à promoção da</w:t>
      </w:r>
      <w:r w:rsidR="00CD5472">
        <w:rPr>
          <w:strike/>
          <w:sz w:val="24"/>
          <w:szCs w:val="24"/>
        </w:rPr>
        <w:t xml:space="preserve"> </w:t>
      </w:r>
      <w:r w:rsidRPr="00AE264A">
        <w:rPr>
          <w:strike/>
          <w:sz w:val="24"/>
          <w:szCs w:val="24"/>
        </w:rPr>
        <w:t>vigilância sanitária nos Portos de Controle Sanitário instalados no território nacional, embarcações que operem transportes de cargas e ou viajantes nesses locais, e com vistas a promoção</w:t>
      </w:r>
      <w:r w:rsidR="00CD5472">
        <w:rPr>
          <w:strike/>
          <w:sz w:val="24"/>
          <w:szCs w:val="24"/>
        </w:rPr>
        <w:t xml:space="preserve"> </w:t>
      </w:r>
      <w:r w:rsidRPr="00AE264A">
        <w:rPr>
          <w:strike/>
          <w:sz w:val="24"/>
          <w:szCs w:val="24"/>
        </w:rPr>
        <w:t>da vigilância</w:t>
      </w:r>
      <w:r w:rsidR="00CD5472">
        <w:rPr>
          <w:strike/>
          <w:sz w:val="24"/>
          <w:szCs w:val="24"/>
        </w:rPr>
        <w:t xml:space="preserve"> </w:t>
      </w:r>
      <w:r w:rsidRPr="00AE264A">
        <w:rPr>
          <w:strike/>
          <w:sz w:val="24"/>
          <w:szCs w:val="24"/>
        </w:rPr>
        <w:t>epidemiológica e do controle de vetores dessas áreas e dos meios de transporte que nelas circulam.</w:t>
      </w:r>
    </w:p>
    <w:p w:rsidR="00CD5472" w:rsidRDefault="005D30CE" w:rsidP="00CD5472">
      <w:pPr>
        <w:pStyle w:val="Corpodetexto2"/>
        <w:spacing w:after="200"/>
        <w:ind w:firstLine="567"/>
        <w:rPr>
          <w:strike/>
          <w:sz w:val="24"/>
          <w:szCs w:val="24"/>
        </w:rPr>
      </w:pPr>
      <w:r w:rsidRPr="00AE264A">
        <w:rPr>
          <w:strike/>
          <w:sz w:val="24"/>
          <w:szCs w:val="24"/>
        </w:rPr>
        <w:t>Art. 2º A inobservância ou desobediência ao disposto na presente Resolução e em seus Anexos, configura</w:t>
      </w:r>
      <w:r w:rsidR="00CD5472">
        <w:rPr>
          <w:strike/>
          <w:sz w:val="24"/>
          <w:szCs w:val="24"/>
        </w:rPr>
        <w:t xml:space="preserve"> </w:t>
      </w:r>
      <w:r w:rsidRPr="00AE264A">
        <w:rPr>
          <w:strike/>
          <w:sz w:val="24"/>
          <w:szCs w:val="24"/>
        </w:rPr>
        <w:t xml:space="preserve">infração de natureza sanitária, conforme previsto na Lei </w:t>
      </w:r>
      <w:proofErr w:type="gramStart"/>
      <w:r w:rsidRPr="00AE264A">
        <w:rPr>
          <w:strike/>
          <w:sz w:val="24"/>
          <w:szCs w:val="24"/>
        </w:rPr>
        <w:t>n.º</w:t>
      </w:r>
      <w:proofErr w:type="gramEnd"/>
      <w:r w:rsidRPr="00AE264A">
        <w:rPr>
          <w:strike/>
          <w:sz w:val="24"/>
          <w:szCs w:val="24"/>
        </w:rPr>
        <w:t xml:space="preserve"> 6.437, de 20 de agosto de 1977.</w:t>
      </w:r>
    </w:p>
    <w:p w:rsidR="00CD5472" w:rsidRDefault="005D30CE" w:rsidP="00CD5472">
      <w:pPr>
        <w:spacing w:after="200"/>
        <w:ind w:firstLine="567"/>
        <w:jc w:val="both"/>
        <w:rPr>
          <w:strike/>
          <w:sz w:val="24"/>
          <w:szCs w:val="24"/>
        </w:rPr>
      </w:pPr>
      <w:r w:rsidRPr="00AE264A">
        <w:rPr>
          <w:strike/>
          <w:sz w:val="24"/>
          <w:szCs w:val="24"/>
        </w:rPr>
        <w:t>Art. 3º Esta Resolução entra</w:t>
      </w:r>
      <w:r w:rsidR="00CD5472">
        <w:rPr>
          <w:strike/>
          <w:sz w:val="24"/>
          <w:szCs w:val="24"/>
        </w:rPr>
        <w:t xml:space="preserve"> </w:t>
      </w:r>
      <w:r w:rsidRPr="00AE264A">
        <w:rPr>
          <w:strike/>
          <w:sz w:val="24"/>
          <w:szCs w:val="24"/>
        </w:rPr>
        <w:t>em vigor no dia 16 de dezembro de 2001.</w:t>
      </w:r>
    </w:p>
    <w:p w:rsidR="005D30CE" w:rsidRPr="00AE264A" w:rsidRDefault="005D30CE" w:rsidP="00CD5472">
      <w:pPr>
        <w:spacing w:after="200"/>
        <w:ind w:firstLine="567"/>
        <w:jc w:val="both"/>
        <w:rPr>
          <w:strike/>
          <w:sz w:val="24"/>
          <w:szCs w:val="24"/>
        </w:rPr>
      </w:pPr>
      <w:r w:rsidRPr="00AE264A">
        <w:rPr>
          <w:strike/>
          <w:sz w:val="24"/>
          <w:szCs w:val="24"/>
        </w:rPr>
        <w:t xml:space="preserve">Art. 4º Ficam revogadas a Portaria SVS/MS </w:t>
      </w:r>
      <w:proofErr w:type="gramStart"/>
      <w:r w:rsidRPr="00AE264A">
        <w:rPr>
          <w:strike/>
          <w:sz w:val="24"/>
          <w:szCs w:val="24"/>
        </w:rPr>
        <w:t>n.º</w:t>
      </w:r>
      <w:proofErr w:type="gramEnd"/>
      <w:r w:rsidRPr="00AE264A">
        <w:rPr>
          <w:strike/>
          <w:sz w:val="24"/>
          <w:szCs w:val="24"/>
        </w:rPr>
        <w:t xml:space="preserve"> 48, de 1º de junho de 1995, a Portaria SVS/MS n.º 13, de 2 de março de 1995, </w:t>
      </w:r>
      <w:r w:rsidR="006C358F">
        <w:rPr>
          <w:strike/>
          <w:sz w:val="24"/>
          <w:szCs w:val="24"/>
        </w:rPr>
        <w:t xml:space="preserve">a Portaria SVS/MS n.º. 407, de </w:t>
      </w:r>
      <w:r w:rsidRPr="00AE264A">
        <w:rPr>
          <w:strike/>
          <w:sz w:val="24"/>
          <w:szCs w:val="24"/>
        </w:rPr>
        <w:t>4 de setembro de 1997, a Resolução RDC nº 16, de 12 de janeiro de 2001 e a</w:t>
      </w:r>
      <w:r w:rsidR="00CD5472">
        <w:rPr>
          <w:strike/>
          <w:sz w:val="24"/>
          <w:szCs w:val="24"/>
        </w:rPr>
        <w:t xml:space="preserve"> </w:t>
      </w:r>
      <w:r w:rsidRPr="00AE264A">
        <w:rPr>
          <w:strike/>
          <w:sz w:val="24"/>
          <w:szCs w:val="24"/>
        </w:rPr>
        <w:t>Resolução RDC nº 17, de 12 de janeiro de 2001.</w:t>
      </w:r>
    </w:p>
    <w:p w:rsidR="00CD5472" w:rsidRDefault="005D30CE" w:rsidP="00CD5472">
      <w:pPr>
        <w:spacing w:after="200"/>
        <w:ind w:firstLine="567"/>
        <w:jc w:val="both"/>
        <w:rPr>
          <w:strike/>
          <w:sz w:val="24"/>
          <w:szCs w:val="24"/>
        </w:rPr>
      </w:pPr>
      <w:r w:rsidRPr="00AE264A">
        <w:rPr>
          <w:strike/>
          <w:sz w:val="24"/>
          <w:szCs w:val="24"/>
        </w:rPr>
        <w:t xml:space="preserve"> </w:t>
      </w:r>
    </w:p>
    <w:p w:rsidR="00CD5472" w:rsidRDefault="005D30CE" w:rsidP="00CD5472">
      <w:pPr>
        <w:spacing w:after="200"/>
        <w:jc w:val="center"/>
        <w:rPr>
          <w:sz w:val="24"/>
          <w:szCs w:val="24"/>
          <w:lang w:val="es-ES_tradnl"/>
        </w:rPr>
      </w:pPr>
      <w:r w:rsidRPr="00E23AD2">
        <w:rPr>
          <w:sz w:val="24"/>
          <w:szCs w:val="24"/>
          <w:lang w:val="es-ES_tradnl"/>
        </w:rPr>
        <w:t>LUIS CARLOS WANDERLEY LIMA</w:t>
      </w:r>
    </w:p>
    <w:p w:rsidR="00CD5472" w:rsidRDefault="00CD5472" w:rsidP="00CD5472">
      <w:pPr>
        <w:spacing w:after="200"/>
        <w:jc w:val="center"/>
        <w:rPr>
          <w:sz w:val="24"/>
          <w:szCs w:val="24"/>
          <w:lang w:val="es-ES_tradnl"/>
        </w:rPr>
      </w:pPr>
    </w:p>
    <w:p w:rsidR="00CD5472" w:rsidRDefault="005D30CE" w:rsidP="00CD5472">
      <w:pPr>
        <w:spacing w:after="200"/>
        <w:jc w:val="center"/>
        <w:rPr>
          <w:b/>
          <w:strike/>
          <w:sz w:val="24"/>
          <w:szCs w:val="24"/>
        </w:rPr>
      </w:pPr>
      <w:r w:rsidRPr="00AE264A">
        <w:rPr>
          <w:b/>
          <w:strike/>
          <w:sz w:val="24"/>
          <w:szCs w:val="24"/>
        </w:rPr>
        <w:t>ANEXO</w:t>
      </w:r>
    </w:p>
    <w:p w:rsidR="005D30CE" w:rsidRPr="00AE264A" w:rsidRDefault="005D30CE" w:rsidP="00CD5472">
      <w:pPr>
        <w:spacing w:after="200"/>
        <w:jc w:val="center"/>
        <w:rPr>
          <w:b/>
          <w:strike/>
          <w:sz w:val="24"/>
          <w:szCs w:val="24"/>
        </w:rPr>
      </w:pPr>
      <w:r w:rsidRPr="00AE264A">
        <w:rPr>
          <w:b/>
          <w:strike/>
          <w:sz w:val="24"/>
          <w:szCs w:val="24"/>
        </w:rPr>
        <w:t>REGULAMENTO TÉCNICO</w:t>
      </w:r>
    </w:p>
    <w:p w:rsidR="00CD5472" w:rsidRDefault="005D30CE" w:rsidP="00CD5472">
      <w:pPr>
        <w:spacing w:after="200"/>
        <w:jc w:val="center"/>
        <w:rPr>
          <w:b/>
          <w:strike/>
          <w:sz w:val="24"/>
          <w:szCs w:val="24"/>
        </w:rPr>
      </w:pPr>
      <w:r w:rsidRPr="00AE264A">
        <w:rPr>
          <w:b/>
          <w:strike/>
          <w:sz w:val="24"/>
          <w:szCs w:val="24"/>
        </w:rPr>
        <w:t>VIGILÂNCIA SANITÁRIA DE EMBARCAÇÕES, PORTOS DE CONTROLE SANITÁRIO E DA PRESTAÇÃO DE SERVIÇOS DE INTERESSE DA SAÚDE PÚBLICA E DA PRODUÇÃO E CIRCULAÇÃO DE BENS</w:t>
      </w:r>
    </w:p>
    <w:p w:rsidR="00CD5472" w:rsidRDefault="005D30CE" w:rsidP="00CD5472">
      <w:pPr>
        <w:pStyle w:val="Ttulo1"/>
        <w:spacing w:after="200"/>
        <w:ind w:right="49"/>
        <w:jc w:val="center"/>
        <w:rPr>
          <w:b/>
          <w:strike/>
        </w:rPr>
      </w:pPr>
      <w:r w:rsidRPr="00AE264A">
        <w:rPr>
          <w:b/>
          <w:strike/>
        </w:rPr>
        <w:t>TÍTULO I</w:t>
      </w:r>
    </w:p>
    <w:p w:rsidR="00CD5472" w:rsidRDefault="005D30CE" w:rsidP="00CD5472">
      <w:pPr>
        <w:pStyle w:val="Ttulo6"/>
        <w:spacing w:after="200"/>
        <w:ind w:right="49"/>
        <w:rPr>
          <w:bCs w:val="0"/>
          <w:strike/>
          <w:sz w:val="24"/>
          <w:szCs w:val="24"/>
        </w:rPr>
      </w:pPr>
      <w:r w:rsidRPr="00AE264A">
        <w:rPr>
          <w:bCs w:val="0"/>
          <w:strike/>
          <w:sz w:val="24"/>
          <w:szCs w:val="24"/>
        </w:rPr>
        <w:t>DAS DEFINIÇÕES</w:t>
      </w:r>
    </w:p>
    <w:p w:rsidR="00CD5472" w:rsidRDefault="005D30CE" w:rsidP="00CD5472">
      <w:pPr>
        <w:spacing w:after="200"/>
        <w:ind w:firstLine="567"/>
        <w:jc w:val="both"/>
        <w:rPr>
          <w:strike/>
          <w:sz w:val="24"/>
          <w:szCs w:val="24"/>
        </w:rPr>
      </w:pPr>
      <w:r w:rsidRPr="00AE264A">
        <w:rPr>
          <w:strike/>
          <w:sz w:val="24"/>
          <w:szCs w:val="24"/>
        </w:rPr>
        <w:t>Art.1º Para efeito deste Regulamento, consideram-se:</w:t>
      </w:r>
    </w:p>
    <w:p w:rsidR="00CD5472" w:rsidRDefault="005D30CE" w:rsidP="00CD5472">
      <w:pPr>
        <w:spacing w:after="200"/>
        <w:ind w:firstLine="567"/>
        <w:jc w:val="both"/>
        <w:rPr>
          <w:strike/>
          <w:sz w:val="24"/>
          <w:szCs w:val="24"/>
        </w:rPr>
      </w:pPr>
      <w:r w:rsidRPr="00AE264A">
        <w:rPr>
          <w:strike/>
          <w:sz w:val="24"/>
          <w:szCs w:val="24"/>
        </w:rPr>
        <w:lastRenderedPageBreak/>
        <w:t xml:space="preserve">I - Água potável: água que não contém substâncias químicas nocivas à saúde humana ou </w:t>
      </w:r>
      <w:proofErr w:type="spellStart"/>
      <w:r w:rsidRPr="00AE264A">
        <w:rPr>
          <w:strike/>
          <w:sz w:val="24"/>
          <w:szCs w:val="24"/>
        </w:rPr>
        <w:t>microorganismos</w:t>
      </w:r>
      <w:proofErr w:type="spellEnd"/>
      <w:r w:rsidRPr="00AE264A">
        <w:rPr>
          <w:strike/>
          <w:sz w:val="24"/>
          <w:szCs w:val="24"/>
        </w:rPr>
        <w:t xml:space="preserve"> que possam causar qualquer tipo de doença ao homem e que atenda aos padrões de potabilidade definidos na legislação sanitária federal pertinente;</w:t>
      </w:r>
    </w:p>
    <w:p w:rsidR="00CD5472" w:rsidRDefault="005D30CE" w:rsidP="00CD5472">
      <w:pPr>
        <w:spacing w:after="200"/>
        <w:ind w:firstLine="567"/>
        <w:jc w:val="both"/>
        <w:rPr>
          <w:strike/>
          <w:sz w:val="24"/>
          <w:szCs w:val="24"/>
        </w:rPr>
      </w:pPr>
      <w:r w:rsidRPr="00AE264A">
        <w:rPr>
          <w:strike/>
          <w:sz w:val="24"/>
          <w:szCs w:val="24"/>
        </w:rPr>
        <w:t>II - Área endêmica: área geográfica reconhecidamente de transmissão contínua para uma determinada doença;</w:t>
      </w:r>
    </w:p>
    <w:p w:rsidR="00CD5472" w:rsidRDefault="005D30CE" w:rsidP="00CD5472">
      <w:pPr>
        <w:spacing w:after="200"/>
        <w:ind w:firstLine="567"/>
        <w:jc w:val="both"/>
        <w:rPr>
          <w:strike/>
          <w:sz w:val="24"/>
          <w:szCs w:val="24"/>
        </w:rPr>
      </w:pPr>
      <w:r w:rsidRPr="00AE264A">
        <w:rPr>
          <w:strike/>
          <w:sz w:val="24"/>
          <w:szCs w:val="24"/>
        </w:rPr>
        <w:t>III - Área infectada: área delimitada com fundamentos em princípios epidemiológicos, pela administração sanitária que notifica a presença em seu país de uma determinada doença, não coincidindo, necessariamente, com a demarcação administrativa, senão que é parte do território que se presta a transmissão de doenças por razão de suas características de densidade e mobilidade populacional, pela possível intervenção de vetores e reservatórios animais ou por ambas as causas, que se presta à transmissão da doença notificada;</w:t>
      </w:r>
      <w:r w:rsidR="00631CE3" w:rsidRPr="00AE264A">
        <w:rPr>
          <w:strike/>
          <w:sz w:val="24"/>
          <w:szCs w:val="24"/>
        </w:rPr>
        <w:t xml:space="preserve"> </w:t>
      </w:r>
    </w:p>
    <w:p w:rsidR="00CD5472" w:rsidRDefault="004F1DBB" w:rsidP="00CD5472">
      <w:pPr>
        <w:spacing w:after="200"/>
        <w:ind w:firstLine="567"/>
        <w:jc w:val="both"/>
        <w:rPr>
          <w:b/>
          <w:strike/>
          <w:color w:val="0000FF"/>
          <w:sz w:val="24"/>
          <w:szCs w:val="24"/>
        </w:rPr>
      </w:pPr>
      <w:r w:rsidRPr="00AE264A">
        <w:rPr>
          <w:strike/>
          <w:sz w:val="24"/>
          <w:szCs w:val="24"/>
        </w:rPr>
        <w:t xml:space="preserve">III - Área afetada: é uma área geográfica para a qual foram recomendadas medidas sanitárias específicas. </w:t>
      </w:r>
      <w:r w:rsidRPr="00AE264A">
        <w:rPr>
          <w:b/>
          <w:strike/>
          <w:color w:val="0000FF"/>
          <w:sz w:val="24"/>
          <w:szCs w:val="24"/>
        </w:rPr>
        <w:t>(</w:t>
      </w:r>
      <w:r w:rsidR="00370080" w:rsidRPr="00AE264A">
        <w:rPr>
          <w:b/>
          <w:strike/>
          <w:color w:val="0000FF"/>
          <w:sz w:val="24"/>
          <w:szCs w:val="24"/>
        </w:rPr>
        <w:t>Redação dada pela Resolução – RDC nº 89, de 27 de dezembro de 2007)</w:t>
      </w:r>
    </w:p>
    <w:p w:rsidR="00CD5472" w:rsidRDefault="005D30CE" w:rsidP="00CD5472">
      <w:pPr>
        <w:spacing w:after="200"/>
        <w:ind w:firstLine="567"/>
        <w:jc w:val="both"/>
        <w:rPr>
          <w:strike/>
          <w:sz w:val="24"/>
          <w:szCs w:val="24"/>
        </w:rPr>
      </w:pPr>
      <w:r w:rsidRPr="00AE264A">
        <w:rPr>
          <w:strike/>
          <w:sz w:val="24"/>
          <w:szCs w:val="24"/>
        </w:rPr>
        <w:t xml:space="preserve">IV - Água de Lastro: água colocada em tanques de uma embarcação com o objetivo de alterar o seu calado, mudar suas condições de flutuação, regular a sua estabilidade e melhorar sua </w:t>
      </w:r>
      <w:proofErr w:type="spellStart"/>
      <w:r w:rsidRPr="00AE264A">
        <w:rPr>
          <w:strike/>
          <w:sz w:val="24"/>
          <w:szCs w:val="24"/>
        </w:rPr>
        <w:t>manobrabilidade</w:t>
      </w:r>
      <w:proofErr w:type="spellEnd"/>
      <w:r w:rsidRPr="00AE264A">
        <w:rPr>
          <w:strike/>
          <w:sz w:val="24"/>
          <w:szCs w:val="24"/>
        </w:rPr>
        <w:t>;</w:t>
      </w:r>
    </w:p>
    <w:p w:rsidR="00CD5472" w:rsidRDefault="005D30CE" w:rsidP="00CD5472">
      <w:pPr>
        <w:spacing w:after="200"/>
        <w:ind w:firstLine="567"/>
        <w:jc w:val="both"/>
        <w:rPr>
          <w:strike/>
          <w:sz w:val="24"/>
          <w:szCs w:val="24"/>
        </w:rPr>
      </w:pPr>
      <w:r w:rsidRPr="00AE264A">
        <w:rPr>
          <w:strike/>
          <w:sz w:val="24"/>
          <w:szCs w:val="24"/>
        </w:rPr>
        <w:t xml:space="preserve">V - Área do Porto Organizado: área compreendida pelas instalações portuárias, como, ancoradouros, docas, cais, pontes e </w:t>
      </w:r>
      <w:proofErr w:type="spellStart"/>
      <w:r w:rsidRPr="00AE264A">
        <w:rPr>
          <w:strike/>
          <w:sz w:val="24"/>
          <w:szCs w:val="24"/>
        </w:rPr>
        <w:t>piers</w:t>
      </w:r>
      <w:proofErr w:type="spellEnd"/>
      <w:r w:rsidRPr="00AE264A">
        <w:rPr>
          <w:strike/>
          <w:sz w:val="24"/>
          <w:szCs w:val="24"/>
        </w:rPr>
        <w:t xml:space="preserve"> de atracação e </w:t>
      </w:r>
      <w:proofErr w:type="spellStart"/>
      <w:r w:rsidRPr="00AE264A">
        <w:rPr>
          <w:strike/>
          <w:sz w:val="24"/>
          <w:szCs w:val="24"/>
        </w:rPr>
        <w:t>acostagem</w:t>
      </w:r>
      <w:proofErr w:type="spellEnd"/>
      <w:r w:rsidRPr="00AE264A">
        <w:rPr>
          <w:strike/>
          <w:sz w:val="24"/>
          <w:szCs w:val="24"/>
        </w:rPr>
        <w:t xml:space="preserve">, terrenos, armazéns, edificações e vias de circulação interna, bem como pela </w:t>
      </w:r>
      <w:proofErr w:type="spellStart"/>
      <w:r w:rsidRPr="00AE264A">
        <w:rPr>
          <w:strike/>
          <w:sz w:val="24"/>
          <w:szCs w:val="24"/>
        </w:rPr>
        <w:t>infra-estrutura</w:t>
      </w:r>
      <w:proofErr w:type="spellEnd"/>
      <w:r w:rsidRPr="00AE264A">
        <w:rPr>
          <w:strike/>
          <w:sz w:val="24"/>
          <w:szCs w:val="24"/>
        </w:rPr>
        <w:t xml:space="preserve"> de proteção e acesso </w:t>
      </w:r>
      <w:proofErr w:type="spellStart"/>
      <w:r w:rsidRPr="00AE264A">
        <w:rPr>
          <w:strike/>
          <w:sz w:val="24"/>
          <w:szCs w:val="24"/>
        </w:rPr>
        <w:t>aquaviário</w:t>
      </w:r>
      <w:proofErr w:type="spellEnd"/>
      <w:r w:rsidRPr="00AE264A">
        <w:rPr>
          <w:strike/>
          <w:sz w:val="24"/>
          <w:szCs w:val="24"/>
        </w:rPr>
        <w:t xml:space="preserve"> ao porto compreendendo, guias-correntes, quebra-mares, eclusas, canais, bacias de evolução e áreas de fundeio, que devam ser mantidas pela Administração do Porto de Controle Sanitário;</w:t>
      </w:r>
    </w:p>
    <w:p w:rsidR="00CD5472" w:rsidRDefault="005D30CE" w:rsidP="00CD5472">
      <w:pPr>
        <w:spacing w:after="200"/>
        <w:ind w:firstLine="567"/>
        <w:jc w:val="both"/>
        <w:rPr>
          <w:strike/>
          <w:sz w:val="24"/>
          <w:szCs w:val="24"/>
        </w:rPr>
      </w:pPr>
      <w:r w:rsidRPr="00AE264A">
        <w:rPr>
          <w:strike/>
          <w:sz w:val="24"/>
          <w:szCs w:val="24"/>
        </w:rPr>
        <w:t>VI - Arqueação Líquida: é a expressão da capacidade útil de uma embarcação, determinada de acordo com as prescrições dessas regras, sendo função do volume dos espaços fechados destinados ao transporte de carga, do número de passageiros transportados, do local onde serão transportados os passageiros, da relação calado, pontal e da arqueação bruta;</w:t>
      </w:r>
    </w:p>
    <w:p w:rsidR="00CD5472" w:rsidRDefault="005D30CE" w:rsidP="00CD5472">
      <w:pPr>
        <w:spacing w:after="200"/>
        <w:ind w:firstLine="567"/>
        <w:jc w:val="both"/>
        <w:rPr>
          <w:strike/>
          <w:sz w:val="24"/>
          <w:szCs w:val="24"/>
        </w:rPr>
      </w:pPr>
      <w:r w:rsidRPr="00AE264A">
        <w:rPr>
          <w:strike/>
          <w:sz w:val="24"/>
          <w:szCs w:val="24"/>
        </w:rPr>
        <w:t xml:space="preserve">VII - Arqueação Bruta: é a expressão do tamanho total de uma embarcação, de parâmetro adimensional, determinada de acordo com as prescrições dessas regras, sendo função do volume de todos os espaços fechados; </w:t>
      </w:r>
    </w:p>
    <w:p w:rsidR="006C358F" w:rsidRDefault="005D30CE" w:rsidP="00CD5472">
      <w:pPr>
        <w:spacing w:after="200"/>
        <w:ind w:firstLine="567"/>
        <w:jc w:val="both"/>
        <w:rPr>
          <w:strike/>
          <w:sz w:val="24"/>
          <w:szCs w:val="24"/>
        </w:rPr>
      </w:pPr>
      <w:r w:rsidRPr="00AE264A">
        <w:rPr>
          <w:strike/>
          <w:sz w:val="24"/>
          <w:szCs w:val="24"/>
        </w:rPr>
        <w:t>VIII - Autoridade Sanitária: autoridade que tem diretamente a seu cargo, em sua demarcação territorial, a aplicação das medidas sanitárias apropriadas de acordo com as Leis e Regulamentos vigentes no território nacional e tratados e outros atos internacionais dos quais o Brasil é signatária;</w:t>
      </w:r>
    </w:p>
    <w:p w:rsidR="00CD5472" w:rsidRDefault="005D30CE" w:rsidP="00CD5472">
      <w:pPr>
        <w:spacing w:after="200"/>
        <w:ind w:firstLine="567"/>
        <w:jc w:val="both"/>
        <w:rPr>
          <w:strike/>
        </w:rPr>
      </w:pPr>
      <w:r w:rsidRPr="00AE264A">
        <w:rPr>
          <w:strike/>
          <w:sz w:val="24"/>
          <w:szCs w:val="24"/>
        </w:rPr>
        <w:t xml:space="preserve"> </w:t>
      </w:r>
      <w:r w:rsidRPr="00AE264A">
        <w:rPr>
          <w:strike/>
        </w:rPr>
        <w:t>IX - Caso Suspeito: pessoa cuja história clínica, sintomas e possível fonte de uma exposição de infecção, sugere que pode ter ou irá desenvolver uma doença infecciosa;</w:t>
      </w:r>
    </w:p>
    <w:p w:rsidR="00CD5472" w:rsidRDefault="005D30CE" w:rsidP="00CD5472">
      <w:pPr>
        <w:pStyle w:val="Recuodecorpodetexto3"/>
        <w:spacing w:after="200"/>
        <w:ind w:firstLine="567"/>
        <w:rPr>
          <w:rFonts w:ascii="Times New Roman" w:hAnsi="Times New Roman" w:cs="Times New Roman"/>
          <w:strike/>
          <w:color w:val="auto"/>
        </w:rPr>
      </w:pPr>
      <w:r w:rsidRPr="00AE264A">
        <w:rPr>
          <w:rFonts w:ascii="Times New Roman" w:hAnsi="Times New Roman" w:cs="Times New Roman"/>
          <w:strike/>
          <w:color w:val="auto"/>
        </w:rPr>
        <w:t>X - Certificado Internacional de Vacinação Válido: aquele que foi expedido em conformidade com as regras e o modelo definido no Regulamento Sanitário Internacional;</w:t>
      </w:r>
    </w:p>
    <w:p w:rsidR="00CD5472" w:rsidRDefault="005D30CE" w:rsidP="00CD5472">
      <w:pPr>
        <w:spacing w:after="200"/>
        <w:ind w:firstLine="567"/>
        <w:jc w:val="both"/>
        <w:rPr>
          <w:strike/>
          <w:sz w:val="24"/>
          <w:szCs w:val="24"/>
        </w:rPr>
      </w:pPr>
      <w:r w:rsidRPr="00AE264A">
        <w:rPr>
          <w:strike/>
          <w:sz w:val="24"/>
          <w:szCs w:val="24"/>
        </w:rPr>
        <w:lastRenderedPageBreak/>
        <w:t>XI - Condição Higiênico-Sanitária Satisfatória: aquela em que, após a análise documental e ou o término de uma inspeção sanitária não se tenha verificado fator de risco que possa produzir agravo à saúde individual ou coletiva;</w:t>
      </w:r>
    </w:p>
    <w:p w:rsidR="00CD5472" w:rsidRDefault="005D30CE" w:rsidP="00CD5472">
      <w:pPr>
        <w:spacing w:after="200"/>
        <w:ind w:firstLine="567"/>
        <w:jc w:val="both"/>
        <w:rPr>
          <w:strike/>
          <w:sz w:val="24"/>
          <w:szCs w:val="24"/>
        </w:rPr>
      </w:pPr>
      <w:r w:rsidRPr="00AE264A">
        <w:rPr>
          <w:strike/>
          <w:sz w:val="24"/>
          <w:szCs w:val="24"/>
        </w:rPr>
        <w:t>XII - Declaração Marítima de Saúde: documento a ser emitido em conformidade com o Regulamento Sanitário Internacional contendo informações sobre a identificação da embarcação, a viagem e a saúde dos viajantes;</w:t>
      </w:r>
    </w:p>
    <w:p w:rsidR="00CD5472" w:rsidRDefault="005D30CE" w:rsidP="00CD5472">
      <w:pPr>
        <w:spacing w:after="200"/>
        <w:ind w:firstLine="567"/>
        <w:jc w:val="both"/>
        <w:rPr>
          <w:strike/>
          <w:sz w:val="24"/>
          <w:szCs w:val="24"/>
        </w:rPr>
      </w:pPr>
      <w:r w:rsidRPr="00AE264A">
        <w:rPr>
          <w:strike/>
          <w:sz w:val="24"/>
          <w:szCs w:val="24"/>
        </w:rPr>
        <w:t>XIII - Descontaminação: processo que objetiva livrar indivíduos, equipamentos, ambientes, superfícies, objetos e áreas físicas de substâncias que os contaminem;</w:t>
      </w:r>
    </w:p>
    <w:p w:rsidR="00CD5472" w:rsidRDefault="005D30CE" w:rsidP="00CD5472">
      <w:pPr>
        <w:spacing w:after="200"/>
        <w:ind w:firstLine="567"/>
        <w:jc w:val="both"/>
        <w:rPr>
          <w:strike/>
          <w:sz w:val="24"/>
          <w:szCs w:val="24"/>
        </w:rPr>
      </w:pPr>
      <w:r w:rsidRPr="00AE264A">
        <w:rPr>
          <w:strike/>
          <w:sz w:val="24"/>
          <w:szCs w:val="24"/>
        </w:rPr>
        <w:t>XIV - Deslocamento fluvial: aquele em que a embarcação realiza seu deslocamento entre portos, somente por meio de rios;</w:t>
      </w:r>
    </w:p>
    <w:p w:rsidR="005D30CE" w:rsidRPr="00AE264A" w:rsidRDefault="005D30CE" w:rsidP="00CD5472">
      <w:pPr>
        <w:spacing w:after="200"/>
        <w:ind w:firstLine="567"/>
        <w:jc w:val="both"/>
        <w:rPr>
          <w:strike/>
          <w:sz w:val="24"/>
          <w:szCs w:val="24"/>
        </w:rPr>
      </w:pPr>
      <w:r w:rsidRPr="00AE264A">
        <w:rPr>
          <w:strike/>
          <w:sz w:val="24"/>
          <w:szCs w:val="24"/>
        </w:rPr>
        <w:t>XV - Deslocamento fluvial-lacustre: aquele em que a embarcação realiza seu deslocamento entre portos, entre um rio e um lago ou uma lagoa e vice e versa;</w:t>
      </w:r>
    </w:p>
    <w:p w:rsidR="00CD5472" w:rsidRDefault="005D30CE" w:rsidP="00CD5472">
      <w:pPr>
        <w:spacing w:after="200"/>
        <w:ind w:firstLine="567"/>
        <w:jc w:val="both"/>
        <w:rPr>
          <w:strike/>
          <w:sz w:val="24"/>
          <w:szCs w:val="24"/>
        </w:rPr>
      </w:pPr>
      <w:r w:rsidRPr="00AE264A">
        <w:rPr>
          <w:strike/>
          <w:sz w:val="24"/>
          <w:szCs w:val="24"/>
        </w:rPr>
        <w:t>XVI - Deslocamento lacustre: aquele em que a embarcação realiza seu deslocamento entre portos, somente por meio de uma lagoa ou de um lago;</w:t>
      </w:r>
    </w:p>
    <w:p w:rsidR="00CD5472" w:rsidRDefault="005D30CE" w:rsidP="00CD5472">
      <w:pPr>
        <w:spacing w:after="200"/>
        <w:ind w:firstLine="567"/>
        <w:jc w:val="both"/>
        <w:rPr>
          <w:strike/>
          <w:sz w:val="24"/>
          <w:szCs w:val="24"/>
        </w:rPr>
      </w:pPr>
      <w:r w:rsidRPr="00AE264A">
        <w:rPr>
          <w:strike/>
          <w:sz w:val="24"/>
          <w:szCs w:val="24"/>
        </w:rPr>
        <w:t>XVII - Deslocamento marítimo: aquele em que a embarcação realiza seu deslocamento entre portos, somente por mar;</w:t>
      </w:r>
    </w:p>
    <w:p w:rsidR="00CD5472" w:rsidRDefault="005D30CE" w:rsidP="00CD5472">
      <w:pPr>
        <w:spacing w:after="200"/>
        <w:ind w:firstLine="567"/>
        <w:jc w:val="both"/>
        <w:rPr>
          <w:strike/>
          <w:sz w:val="24"/>
          <w:szCs w:val="24"/>
        </w:rPr>
      </w:pPr>
      <w:r w:rsidRPr="00AE264A">
        <w:rPr>
          <w:strike/>
          <w:sz w:val="24"/>
          <w:szCs w:val="24"/>
        </w:rPr>
        <w:t>XVIII - Deslocamento marítimo-fluvial: aquele em que a embarcação realiza seu deslocamento entre portos, entre</w:t>
      </w:r>
      <w:r w:rsidR="00CD5472">
        <w:rPr>
          <w:strike/>
          <w:sz w:val="24"/>
          <w:szCs w:val="24"/>
        </w:rPr>
        <w:t xml:space="preserve"> </w:t>
      </w:r>
      <w:r w:rsidRPr="00AE264A">
        <w:rPr>
          <w:strike/>
          <w:sz w:val="24"/>
          <w:szCs w:val="24"/>
        </w:rPr>
        <w:t>o mar</w:t>
      </w:r>
      <w:r w:rsidR="00CD5472">
        <w:rPr>
          <w:strike/>
          <w:sz w:val="24"/>
          <w:szCs w:val="24"/>
        </w:rPr>
        <w:t xml:space="preserve"> </w:t>
      </w:r>
      <w:r w:rsidRPr="00AE264A">
        <w:rPr>
          <w:strike/>
          <w:sz w:val="24"/>
          <w:szCs w:val="24"/>
        </w:rPr>
        <w:t>e o rio e vice e versa;</w:t>
      </w:r>
    </w:p>
    <w:p w:rsidR="00CD5472" w:rsidRDefault="005D30CE" w:rsidP="00CD5472">
      <w:pPr>
        <w:spacing w:after="200"/>
        <w:ind w:firstLine="567"/>
        <w:jc w:val="both"/>
        <w:rPr>
          <w:strike/>
          <w:sz w:val="24"/>
          <w:szCs w:val="24"/>
        </w:rPr>
      </w:pPr>
      <w:r w:rsidRPr="00AE264A">
        <w:rPr>
          <w:strike/>
          <w:sz w:val="24"/>
          <w:szCs w:val="24"/>
        </w:rPr>
        <w:t>XIX - Deslocamento marítimo-lacustre: aquele em que a embarcação realiza seu deslocamento entre portos, entre o mar e a lagoa ou lago e vice-versa;</w:t>
      </w:r>
    </w:p>
    <w:p w:rsidR="00CD5472" w:rsidRDefault="005D30CE" w:rsidP="00CD5472">
      <w:pPr>
        <w:spacing w:after="200"/>
        <w:ind w:firstLine="567"/>
        <w:jc w:val="both"/>
        <w:rPr>
          <w:strike/>
          <w:sz w:val="24"/>
          <w:szCs w:val="24"/>
        </w:rPr>
      </w:pPr>
      <w:r w:rsidRPr="00AE264A">
        <w:rPr>
          <w:strike/>
          <w:sz w:val="24"/>
          <w:szCs w:val="24"/>
        </w:rPr>
        <w:t>XX - Desinfecção: destruição de agentes infecciosos que se encontram fora do corpo, por meio de exposição direta a agentes químicos ou físicos;</w:t>
      </w:r>
    </w:p>
    <w:p w:rsidR="00CD5472" w:rsidRDefault="005D30CE" w:rsidP="00CD5472">
      <w:pPr>
        <w:spacing w:after="200"/>
        <w:ind w:firstLine="567"/>
        <w:jc w:val="both"/>
        <w:rPr>
          <w:strike/>
          <w:sz w:val="24"/>
          <w:szCs w:val="24"/>
        </w:rPr>
      </w:pPr>
      <w:r w:rsidRPr="00AE264A">
        <w:rPr>
          <w:strike/>
          <w:sz w:val="24"/>
          <w:szCs w:val="24"/>
        </w:rPr>
        <w:t xml:space="preserve">XXI - </w:t>
      </w:r>
      <w:proofErr w:type="spellStart"/>
      <w:r w:rsidRPr="00AE264A">
        <w:rPr>
          <w:strike/>
          <w:sz w:val="24"/>
          <w:szCs w:val="24"/>
        </w:rPr>
        <w:t>Desinsetização</w:t>
      </w:r>
      <w:proofErr w:type="spellEnd"/>
      <w:r w:rsidRPr="00AE264A">
        <w:rPr>
          <w:strike/>
          <w:sz w:val="24"/>
          <w:szCs w:val="24"/>
        </w:rPr>
        <w:t>: operação praticada para controlar ou eliminar insetos em todas as suas formas evolutivas;</w:t>
      </w:r>
    </w:p>
    <w:p w:rsidR="00CD5472" w:rsidRDefault="005D30CE" w:rsidP="00CD5472">
      <w:pPr>
        <w:spacing w:after="200"/>
        <w:ind w:firstLine="567"/>
        <w:jc w:val="both"/>
        <w:rPr>
          <w:strike/>
          <w:sz w:val="24"/>
          <w:szCs w:val="24"/>
        </w:rPr>
      </w:pPr>
      <w:r w:rsidRPr="00AE264A">
        <w:rPr>
          <w:strike/>
          <w:sz w:val="24"/>
          <w:szCs w:val="24"/>
        </w:rPr>
        <w:t>XXII - Desratização: conjunto de medidas empregadas para a eliminação de roedores, por de métodos mecânicos, biológicos</w:t>
      </w:r>
      <w:r w:rsidR="00CD5472">
        <w:rPr>
          <w:strike/>
          <w:sz w:val="24"/>
          <w:szCs w:val="24"/>
        </w:rPr>
        <w:t xml:space="preserve"> </w:t>
      </w:r>
      <w:r w:rsidRPr="00AE264A">
        <w:rPr>
          <w:strike/>
          <w:sz w:val="24"/>
          <w:szCs w:val="24"/>
        </w:rPr>
        <w:t>e químicos;</w:t>
      </w:r>
    </w:p>
    <w:p w:rsidR="00CD5472" w:rsidRDefault="005D30CE" w:rsidP="00CD5472">
      <w:pPr>
        <w:spacing w:after="200"/>
        <w:ind w:firstLine="567"/>
        <w:jc w:val="both"/>
        <w:rPr>
          <w:strike/>
          <w:sz w:val="24"/>
          <w:szCs w:val="24"/>
        </w:rPr>
      </w:pPr>
      <w:r w:rsidRPr="00AE264A">
        <w:rPr>
          <w:strike/>
          <w:sz w:val="24"/>
          <w:szCs w:val="24"/>
        </w:rPr>
        <w:t>XXIII - Doença de Notificação Compulsória: aquela cuja comunicação é obrigatória à autoridade sanitária, definida por at</w:t>
      </w:r>
      <w:r w:rsidR="006C358F">
        <w:rPr>
          <w:strike/>
          <w:sz w:val="24"/>
          <w:szCs w:val="24"/>
        </w:rPr>
        <w:t>o legal do Ministério da Saúde;</w:t>
      </w:r>
    </w:p>
    <w:p w:rsidR="00CD5472" w:rsidRDefault="005D30CE" w:rsidP="00CD5472">
      <w:pPr>
        <w:spacing w:after="200"/>
        <w:ind w:firstLine="567"/>
        <w:jc w:val="both"/>
        <w:rPr>
          <w:strike/>
          <w:sz w:val="24"/>
          <w:szCs w:val="24"/>
        </w:rPr>
      </w:pPr>
      <w:r w:rsidRPr="00AE264A">
        <w:rPr>
          <w:strike/>
          <w:sz w:val="24"/>
          <w:szCs w:val="24"/>
        </w:rPr>
        <w:t xml:space="preserve">XXIV - Embarcação: construção sujeita à inscrição no órgão de autorização marítima e suscetível ou não de se locomover na água, por meios próprios ou não, transportando ou abrigando pessoas ou cargas. Serão consideradas, para os termos deste Regulamento, como embarcação: balsa, barcaça, bote, </w:t>
      </w:r>
      <w:proofErr w:type="spellStart"/>
      <w:r w:rsidRPr="00AE264A">
        <w:rPr>
          <w:strike/>
          <w:sz w:val="24"/>
          <w:szCs w:val="24"/>
        </w:rPr>
        <w:t>cábrea</w:t>
      </w:r>
      <w:proofErr w:type="spellEnd"/>
      <w:r w:rsidRPr="00AE264A">
        <w:rPr>
          <w:strike/>
          <w:sz w:val="24"/>
          <w:szCs w:val="24"/>
        </w:rPr>
        <w:t>, chata,</w:t>
      </w:r>
      <w:r w:rsidR="00CD5472">
        <w:rPr>
          <w:strike/>
          <w:sz w:val="24"/>
          <w:szCs w:val="24"/>
        </w:rPr>
        <w:t xml:space="preserve"> </w:t>
      </w:r>
      <w:r w:rsidRPr="00AE264A">
        <w:rPr>
          <w:strike/>
          <w:sz w:val="24"/>
          <w:szCs w:val="24"/>
        </w:rPr>
        <w:t xml:space="preserve">cisterna, dique flutuante, draga, escuna, ferry </w:t>
      </w:r>
      <w:proofErr w:type="spellStart"/>
      <w:r w:rsidRPr="00AE264A">
        <w:rPr>
          <w:strike/>
          <w:sz w:val="24"/>
          <w:szCs w:val="24"/>
        </w:rPr>
        <w:t>boat</w:t>
      </w:r>
      <w:proofErr w:type="spellEnd"/>
      <w:r w:rsidRPr="00AE264A">
        <w:rPr>
          <w:strike/>
          <w:sz w:val="24"/>
          <w:szCs w:val="24"/>
        </w:rPr>
        <w:t>, flutuante,</w:t>
      </w:r>
      <w:r w:rsidR="00CD5472">
        <w:rPr>
          <w:strike/>
          <w:sz w:val="24"/>
          <w:szCs w:val="24"/>
        </w:rPr>
        <w:t xml:space="preserve"> </w:t>
      </w:r>
      <w:proofErr w:type="spellStart"/>
      <w:r w:rsidRPr="00AE264A">
        <w:rPr>
          <w:strike/>
          <w:sz w:val="24"/>
          <w:szCs w:val="24"/>
        </w:rPr>
        <w:t>graneleiros</w:t>
      </w:r>
      <w:proofErr w:type="spellEnd"/>
      <w:r w:rsidRPr="00AE264A">
        <w:rPr>
          <w:strike/>
          <w:sz w:val="24"/>
          <w:szCs w:val="24"/>
        </w:rPr>
        <w:t xml:space="preserve">, </w:t>
      </w:r>
      <w:proofErr w:type="spellStart"/>
      <w:r w:rsidRPr="00AE264A">
        <w:rPr>
          <w:strike/>
          <w:sz w:val="24"/>
          <w:szCs w:val="24"/>
        </w:rPr>
        <w:t>graneleiro</w:t>
      </w:r>
      <w:proofErr w:type="spellEnd"/>
      <w:r w:rsidRPr="00AE264A">
        <w:rPr>
          <w:strike/>
          <w:sz w:val="24"/>
          <w:szCs w:val="24"/>
        </w:rPr>
        <w:t xml:space="preserve"> ore–</w:t>
      </w:r>
      <w:proofErr w:type="spellStart"/>
      <w:r w:rsidRPr="00AE264A">
        <w:rPr>
          <w:strike/>
          <w:sz w:val="24"/>
          <w:szCs w:val="24"/>
        </w:rPr>
        <w:t>oil</w:t>
      </w:r>
      <w:proofErr w:type="spellEnd"/>
      <w:r w:rsidRPr="00AE264A">
        <w:rPr>
          <w:strike/>
          <w:sz w:val="24"/>
          <w:szCs w:val="24"/>
        </w:rPr>
        <w:t xml:space="preserve">, </w:t>
      </w:r>
      <w:proofErr w:type="spellStart"/>
      <w:r w:rsidRPr="00AE264A">
        <w:rPr>
          <w:strike/>
          <w:sz w:val="24"/>
          <w:szCs w:val="24"/>
        </w:rPr>
        <w:t>graneleiro</w:t>
      </w:r>
      <w:proofErr w:type="spellEnd"/>
      <w:r w:rsidRPr="00AE264A">
        <w:rPr>
          <w:strike/>
          <w:sz w:val="24"/>
          <w:szCs w:val="24"/>
        </w:rPr>
        <w:t xml:space="preserve"> alto-</w:t>
      </w:r>
      <w:proofErr w:type="spellStart"/>
      <w:r w:rsidRPr="00AE264A">
        <w:rPr>
          <w:strike/>
          <w:sz w:val="24"/>
          <w:szCs w:val="24"/>
        </w:rPr>
        <w:t>descarregável</w:t>
      </w:r>
      <w:proofErr w:type="spellEnd"/>
      <w:r w:rsidRPr="00AE264A">
        <w:rPr>
          <w:strike/>
          <w:sz w:val="24"/>
          <w:szCs w:val="24"/>
        </w:rPr>
        <w:t xml:space="preserve">, </w:t>
      </w:r>
      <w:proofErr w:type="spellStart"/>
      <w:r w:rsidRPr="00AE264A">
        <w:rPr>
          <w:strike/>
          <w:sz w:val="24"/>
          <w:szCs w:val="24"/>
        </w:rPr>
        <w:t>overcraft</w:t>
      </w:r>
      <w:proofErr w:type="spellEnd"/>
      <w:r w:rsidRPr="00AE264A">
        <w:rPr>
          <w:strike/>
          <w:sz w:val="24"/>
          <w:szCs w:val="24"/>
        </w:rPr>
        <w:t xml:space="preserve">, lancha, lancha do prático, porta-contentor, quebra-gelo, rebocador/empurrador, </w:t>
      </w:r>
      <w:proofErr w:type="spellStart"/>
      <w:r w:rsidRPr="00AE264A">
        <w:rPr>
          <w:strike/>
          <w:sz w:val="24"/>
          <w:szCs w:val="24"/>
        </w:rPr>
        <w:t>roll-on</w:t>
      </w:r>
      <w:proofErr w:type="spellEnd"/>
      <w:r w:rsidRPr="00AE264A">
        <w:rPr>
          <w:strike/>
          <w:sz w:val="24"/>
          <w:szCs w:val="24"/>
        </w:rPr>
        <w:t xml:space="preserve"> </w:t>
      </w:r>
      <w:proofErr w:type="spellStart"/>
      <w:r w:rsidRPr="00AE264A">
        <w:rPr>
          <w:strike/>
          <w:sz w:val="24"/>
          <w:szCs w:val="24"/>
        </w:rPr>
        <w:t>roll</w:t>
      </w:r>
      <w:proofErr w:type="spellEnd"/>
      <w:r w:rsidRPr="00AE264A">
        <w:rPr>
          <w:strike/>
          <w:sz w:val="24"/>
          <w:szCs w:val="24"/>
        </w:rPr>
        <w:t xml:space="preserve">-off, saveiro, sonda, supridores de plataformas </w:t>
      </w:r>
      <w:proofErr w:type="spellStart"/>
      <w:r w:rsidRPr="00AE264A">
        <w:rPr>
          <w:strike/>
          <w:sz w:val="24"/>
          <w:szCs w:val="24"/>
        </w:rPr>
        <w:t>supply</w:t>
      </w:r>
      <w:proofErr w:type="spellEnd"/>
      <w:r w:rsidRPr="00AE264A">
        <w:rPr>
          <w:strike/>
          <w:sz w:val="24"/>
          <w:szCs w:val="24"/>
        </w:rPr>
        <w:t>, traineira, veleiro</w:t>
      </w:r>
      <w:r w:rsidR="00CD5472">
        <w:rPr>
          <w:strike/>
          <w:sz w:val="24"/>
          <w:szCs w:val="24"/>
        </w:rPr>
        <w:t xml:space="preserve"> </w:t>
      </w:r>
      <w:r w:rsidRPr="00AE264A">
        <w:rPr>
          <w:strike/>
          <w:sz w:val="24"/>
          <w:szCs w:val="24"/>
        </w:rPr>
        <w:t xml:space="preserve">e plataformas constituídas de instalação ou estrutura, fixa ou móvel, e, ainda, embarcações de, carga geral, carga resfriada, gases liquefeitos, passageiro/carga geral, passageiro </w:t>
      </w:r>
      <w:proofErr w:type="spellStart"/>
      <w:r w:rsidRPr="00AE264A">
        <w:rPr>
          <w:strike/>
          <w:sz w:val="24"/>
          <w:szCs w:val="24"/>
        </w:rPr>
        <w:t>roll</w:t>
      </w:r>
      <w:proofErr w:type="spellEnd"/>
      <w:r w:rsidRPr="00AE264A">
        <w:rPr>
          <w:strike/>
          <w:sz w:val="24"/>
          <w:szCs w:val="24"/>
        </w:rPr>
        <w:t>-</w:t>
      </w:r>
      <w:proofErr w:type="spellStart"/>
      <w:r w:rsidRPr="00AE264A">
        <w:rPr>
          <w:strike/>
          <w:sz w:val="24"/>
          <w:szCs w:val="24"/>
        </w:rPr>
        <w:t>on</w:t>
      </w:r>
      <w:proofErr w:type="spellEnd"/>
      <w:r w:rsidRPr="00AE264A">
        <w:rPr>
          <w:strike/>
          <w:sz w:val="24"/>
          <w:szCs w:val="24"/>
        </w:rPr>
        <w:t>-</w:t>
      </w:r>
      <w:proofErr w:type="spellStart"/>
      <w:r w:rsidRPr="00AE264A">
        <w:rPr>
          <w:strike/>
          <w:sz w:val="24"/>
          <w:szCs w:val="24"/>
        </w:rPr>
        <w:t>roll</w:t>
      </w:r>
      <w:proofErr w:type="spellEnd"/>
      <w:r w:rsidRPr="00AE264A">
        <w:rPr>
          <w:strike/>
          <w:sz w:val="24"/>
          <w:szCs w:val="24"/>
        </w:rPr>
        <w:t>-off, passageiro, pesca</w:t>
      </w:r>
      <w:r w:rsidR="006C358F">
        <w:rPr>
          <w:strike/>
          <w:sz w:val="24"/>
          <w:szCs w:val="24"/>
        </w:rPr>
        <w:t>, pesquisa e produtos químicos;</w:t>
      </w:r>
    </w:p>
    <w:p w:rsidR="00CD5472" w:rsidRDefault="005D30CE" w:rsidP="00CD5472">
      <w:pPr>
        <w:spacing w:after="200"/>
        <w:ind w:firstLine="567"/>
        <w:jc w:val="both"/>
        <w:rPr>
          <w:strike/>
          <w:sz w:val="24"/>
          <w:szCs w:val="24"/>
        </w:rPr>
      </w:pPr>
      <w:r w:rsidRPr="00AE264A">
        <w:rPr>
          <w:strike/>
          <w:sz w:val="24"/>
          <w:szCs w:val="24"/>
        </w:rPr>
        <w:lastRenderedPageBreak/>
        <w:t>XXV - Embarcação Arribada: embarcação que entra, deliberadamente, num porto ou lugar não previsto ao empreender a viagem, isto é, que não seja o porto de escala nem o de destino, considerando-se também arribada a embarcação que regressar ao porto de partida sem concluir a viagem iniciada;</w:t>
      </w:r>
    </w:p>
    <w:p w:rsidR="00CD5472" w:rsidRDefault="005D30CE" w:rsidP="00CD5472">
      <w:pPr>
        <w:spacing w:after="200"/>
        <w:ind w:firstLine="567"/>
        <w:jc w:val="both"/>
        <w:rPr>
          <w:strike/>
          <w:sz w:val="24"/>
          <w:szCs w:val="24"/>
        </w:rPr>
      </w:pPr>
      <w:r w:rsidRPr="00AE264A">
        <w:rPr>
          <w:strike/>
          <w:sz w:val="24"/>
          <w:szCs w:val="24"/>
        </w:rPr>
        <w:t>XXVI - Endemia: presença contínua de uma doença ou de um agente infeccioso em uma zona geográfica determinada; podendo também expressar a prevalência usual de uma doença particular em uma zona geográfica;</w:t>
      </w:r>
    </w:p>
    <w:p w:rsidR="00CD5472" w:rsidRDefault="005D30CE" w:rsidP="00CD5472">
      <w:pPr>
        <w:spacing w:after="200"/>
        <w:ind w:firstLine="567"/>
        <w:jc w:val="both"/>
        <w:rPr>
          <w:strike/>
          <w:sz w:val="24"/>
          <w:szCs w:val="24"/>
        </w:rPr>
      </w:pPr>
      <w:r w:rsidRPr="00AE264A">
        <w:rPr>
          <w:strike/>
          <w:sz w:val="24"/>
          <w:szCs w:val="24"/>
        </w:rPr>
        <w:t>XXVII - Epidemia: manifestação, em uma coletividade ou região, de um número de casos de doença que exceda claramente a incidência prevista;</w:t>
      </w:r>
    </w:p>
    <w:p w:rsidR="00CD5472" w:rsidRDefault="005D30CE" w:rsidP="00CD5472">
      <w:pPr>
        <w:spacing w:after="200"/>
        <w:ind w:firstLine="567"/>
        <w:jc w:val="both"/>
        <w:rPr>
          <w:strike/>
          <w:sz w:val="24"/>
          <w:szCs w:val="24"/>
        </w:rPr>
      </w:pPr>
      <w:r w:rsidRPr="00AE264A">
        <w:rPr>
          <w:strike/>
          <w:sz w:val="24"/>
          <w:szCs w:val="24"/>
        </w:rPr>
        <w:t xml:space="preserve">XXVIII - E.T.A. </w:t>
      </w:r>
      <w:proofErr w:type="spellStart"/>
      <w:r w:rsidRPr="00AE264A">
        <w:rPr>
          <w:strike/>
          <w:sz w:val="24"/>
          <w:szCs w:val="24"/>
        </w:rPr>
        <w:t>Estimated</w:t>
      </w:r>
      <w:proofErr w:type="spellEnd"/>
      <w:r w:rsidRPr="00AE264A">
        <w:rPr>
          <w:strike/>
          <w:sz w:val="24"/>
          <w:szCs w:val="24"/>
        </w:rPr>
        <w:t xml:space="preserve"> Time o</w:t>
      </w:r>
      <w:r w:rsidR="00381642">
        <w:rPr>
          <w:strike/>
          <w:sz w:val="24"/>
          <w:szCs w:val="24"/>
        </w:rPr>
        <w:t xml:space="preserve">f </w:t>
      </w:r>
      <w:proofErr w:type="spellStart"/>
      <w:r w:rsidR="00381642">
        <w:rPr>
          <w:strike/>
          <w:sz w:val="24"/>
          <w:szCs w:val="24"/>
        </w:rPr>
        <w:t>Arrival</w:t>
      </w:r>
      <w:proofErr w:type="spellEnd"/>
      <w:r w:rsidRPr="00AE264A">
        <w:rPr>
          <w:strike/>
          <w:sz w:val="24"/>
          <w:szCs w:val="24"/>
        </w:rPr>
        <w:t>: horário estimado para a chegada de uma embarcação em um Porto de Controle Sanitário;</w:t>
      </w:r>
    </w:p>
    <w:p w:rsidR="00CD5472" w:rsidRDefault="005D30CE" w:rsidP="00CD5472">
      <w:pPr>
        <w:spacing w:after="200"/>
        <w:ind w:firstLine="567"/>
        <w:jc w:val="both"/>
        <w:rPr>
          <w:strike/>
          <w:sz w:val="24"/>
          <w:szCs w:val="24"/>
        </w:rPr>
      </w:pPr>
      <w:r w:rsidRPr="00AE264A">
        <w:rPr>
          <w:strike/>
          <w:sz w:val="24"/>
          <w:szCs w:val="24"/>
        </w:rPr>
        <w:t>X</w:t>
      </w:r>
      <w:r w:rsidR="00381642">
        <w:rPr>
          <w:strike/>
          <w:sz w:val="24"/>
          <w:szCs w:val="24"/>
        </w:rPr>
        <w:t xml:space="preserve">XIX - Fator de Risco: variação </w:t>
      </w:r>
      <w:r w:rsidRPr="00AE264A">
        <w:rPr>
          <w:strike/>
          <w:sz w:val="24"/>
          <w:szCs w:val="24"/>
        </w:rPr>
        <w:t>associada estatisticamente à aparição de uma doença ou de um fenômeno sanitário, distinguindo-se fatores endógenos, próprios do indivíduo, exógenos, ligados ao ambiente; predisponentes,</w:t>
      </w:r>
      <w:r w:rsidR="00CD5472">
        <w:rPr>
          <w:strike/>
          <w:sz w:val="24"/>
          <w:szCs w:val="24"/>
        </w:rPr>
        <w:t xml:space="preserve"> </w:t>
      </w:r>
      <w:r w:rsidRPr="00AE264A">
        <w:rPr>
          <w:strike/>
          <w:sz w:val="24"/>
          <w:szCs w:val="24"/>
        </w:rPr>
        <w:t>que fazem vulnerabilidade ao sujeito e principiantes, que iniciam o fenômeno patológico;</w:t>
      </w:r>
    </w:p>
    <w:p w:rsidR="00CD5472" w:rsidRDefault="005D30CE" w:rsidP="00CD5472">
      <w:pPr>
        <w:spacing w:after="200"/>
        <w:ind w:firstLine="567"/>
        <w:jc w:val="both"/>
        <w:rPr>
          <w:strike/>
          <w:sz w:val="24"/>
          <w:szCs w:val="24"/>
        </w:rPr>
      </w:pPr>
      <w:r w:rsidRPr="00AE264A">
        <w:rPr>
          <w:strike/>
          <w:sz w:val="24"/>
          <w:szCs w:val="24"/>
        </w:rPr>
        <w:t>XXX - Fundeadouro de Inspeção Sanitária: ponto a ser definido na carta náutica, ouvida a autoridade marítima ou a autoridade portuária, quando for o caso, e a autoridade sanitária;</w:t>
      </w:r>
    </w:p>
    <w:p w:rsidR="00CD5472" w:rsidRDefault="005D30CE" w:rsidP="00CD5472">
      <w:pPr>
        <w:spacing w:after="200"/>
        <w:ind w:firstLine="567"/>
        <w:jc w:val="both"/>
        <w:rPr>
          <w:strike/>
          <w:sz w:val="24"/>
          <w:szCs w:val="24"/>
        </w:rPr>
      </w:pPr>
      <w:r w:rsidRPr="00AE264A">
        <w:rPr>
          <w:strike/>
          <w:sz w:val="24"/>
          <w:szCs w:val="24"/>
        </w:rPr>
        <w:t>XXXI - Inspeção Sanitária: investigação no local da existência ou não de fatores de risco sanitário, que poderão produzir agravo à saúde individual ou coletiva, incluindo a verificação de documentos;</w:t>
      </w:r>
    </w:p>
    <w:p w:rsidR="00CD5472" w:rsidRDefault="005D30CE" w:rsidP="00CD5472">
      <w:pPr>
        <w:spacing w:after="200"/>
        <w:ind w:firstLine="567"/>
        <w:jc w:val="both"/>
        <w:rPr>
          <w:strike/>
          <w:sz w:val="24"/>
          <w:szCs w:val="24"/>
        </w:rPr>
      </w:pPr>
      <w:r w:rsidRPr="00AE264A">
        <w:rPr>
          <w:strike/>
          <w:sz w:val="24"/>
          <w:szCs w:val="24"/>
        </w:rPr>
        <w:t>XXXII - Livre Prática: autorização a ser emitida pelo Órgão de Vigilância Sanitária Federal competente, para que uma embarcação procedente ou não do exterior, atraque</w:t>
      </w:r>
      <w:r w:rsidR="00CD5472">
        <w:rPr>
          <w:strike/>
          <w:sz w:val="24"/>
          <w:szCs w:val="24"/>
        </w:rPr>
        <w:t xml:space="preserve"> </w:t>
      </w:r>
      <w:r w:rsidRPr="00AE264A">
        <w:rPr>
          <w:strike/>
          <w:sz w:val="24"/>
          <w:szCs w:val="24"/>
        </w:rPr>
        <w:t>ou inicie as operações de embarque</w:t>
      </w:r>
      <w:r w:rsidR="00CD5472">
        <w:rPr>
          <w:strike/>
          <w:sz w:val="24"/>
          <w:szCs w:val="24"/>
        </w:rPr>
        <w:t xml:space="preserve"> </w:t>
      </w:r>
      <w:r w:rsidRPr="00AE264A">
        <w:rPr>
          <w:strike/>
          <w:sz w:val="24"/>
          <w:szCs w:val="24"/>
        </w:rPr>
        <w:t>ou desembarque de cargas e viajantes, podendo ser:</w:t>
      </w:r>
    </w:p>
    <w:p w:rsidR="00CD5472" w:rsidRDefault="005D30CE" w:rsidP="00CD5472">
      <w:pPr>
        <w:spacing w:after="200"/>
        <w:ind w:firstLine="567"/>
        <w:jc w:val="both"/>
        <w:rPr>
          <w:strike/>
          <w:sz w:val="24"/>
          <w:szCs w:val="24"/>
        </w:rPr>
      </w:pPr>
      <w:r w:rsidRPr="00AE264A">
        <w:rPr>
          <w:strike/>
          <w:sz w:val="24"/>
          <w:szCs w:val="24"/>
        </w:rPr>
        <w:t>a) Livre Prática a Bordo: aquela a ser emitida a bordo, após inspeção sanitária;</w:t>
      </w:r>
    </w:p>
    <w:p w:rsidR="00CD5472" w:rsidRDefault="005D30CE" w:rsidP="00CD5472">
      <w:pPr>
        <w:spacing w:after="200"/>
        <w:ind w:firstLine="567"/>
        <w:jc w:val="both"/>
        <w:rPr>
          <w:strike/>
          <w:sz w:val="24"/>
          <w:szCs w:val="24"/>
        </w:rPr>
      </w:pPr>
      <w:r w:rsidRPr="00AE264A">
        <w:rPr>
          <w:strike/>
          <w:sz w:val="24"/>
          <w:szCs w:val="24"/>
        </w:rPr>
        <w:t>b) Livre Prática Via Rádio: aquela a ser emitida a partir da avaliação satisfatória das informações apresentadas na Solicitação de Certificado, sem</w:t>
      </w:r>
      <w:r w:rsidR="00381642">
        <w:rPr>
          <w:strike/>
          <w:sz w:val="24"/>
          <w:szCs w:val="24"/>
        </w:rPr>
        <w:t xml:space="preserve"> inspeção </w:t>
      </w:r>
      <w:r w:rsidRPr="00AE264A">
        <w:rPr>
          <w:strike/>
          <w:sz w:val="24"/>
          <w:szCs w:val="24"/>
        </w:rPr>
        <w:t>sanitária, a bordo, no momento da sua emissão.</w:t>
      </w:r>
    </w:p>
    <w:p w:rsidR="00CD5472" w:rsidRDefault="005D30CE" w:rsidP="00CD5472">
      <w:pPr>
        <w:spacing w:after="200"/>
        <w:ind w:firstLine="567"/>
        <w:jc w:val="both"/>
        <w:rPr>
          <w:strike/>
          <w:sz w:val="24"/>
          <w:szCs w:val="24"/>
        </w:rPr>
      </w:pPr>
      <w:r w:rsidRPr="00AE264A">
        <w:rPr>
          <w:strike/>
          <w:sz w:val="24"/>
          <w:szCs w:val="24"/>
        </w:rPr>
        <w:t>XXXIII - Navegação de Mar Aberto: aquela realizada em águas marítima</w:t>
      </w:r>
      <w:r w:rsidR="006C358F">
        <w:rPr>
          <w:strike/>
          <w:sz w:val="24"/>
          <w:szCs w:val="24"/>
        </w:rPr>
        <w:t xml:space="preserve">s consideradas desabrigadas, </w:t>
      </w:r>
      <w:r w:rsidRPr="00AE264A">
        <w:rPr>
          <w:strike/>
          <w:sz w:val="24"/>
          <w:szCs w:val="24"/>
        </w:rPr>
        <w:t>podendo ser de:</w:t>
      </w:r>
    </w:p>
    <w:p w:rsidR="00CD5472" w:rsidRDefault="005D30CE" w:rsidP="00CD5472">
      <w:pPr>
        <w:spacing w:after="200"/>
        <w:ind w:firstLine="567"/>
        <w:jc w:val="both"/>
        <w:rPr>
          <w:strike/>
          <w:sz w:val="24"/>
          <w:szCs w:val="24"/>
        </w:rPr>
      </w:pPr>
      <w:r w:rsidRPr="00AE264A">
        <w:rPr>
          <w:strike/>
          <w:sz w:val="24"/>
          <w:szCs w:val="24"/>
        </w:rPr>
        <w:t>a) Longo Curso: realizada entre portos brasileiros e estrangeiros;</w:t>
      </w:r>
    </w:p>
    <w:p w:rsidR="00CD5472" w:rsidRDefault="005D30CE" w:rsidP="00CD5472">
      <w:pPr>
        <w:spacing w:after="200"/>
        <w:ind w:firstLine="567"/>
        <w:jc w:val="both"/>
        <w:rPr>
          <w:strike/>
          <w:sz w:val="24"/>
          <w:szCs w:val="24"/>
        </w:rPr>
      </w:pPr>
      <w:r w:rsidRPr="00AE264A">
        <w:rPr>
          <w:strike/>
          <w:sz w:val="24"/>
          <w:szCs w:val="24"/>
        </w:rPr>
        <w:t>b) Cabotagem: realizada entre portos ou pontos do território nacional, utilizando a via marítima ou esta e as vias navegáveis interiores;</w:t>
      </w:r>
    </w:p>
    <w:p w:rsidR="00CD5472" w:rsidRDefault="005D30CE" w:rsidP="00CD5472">
      <w:pPr>
        <w:spacing w:after="200"/>
        <w:ind w:firstLine="567"/>
        <w:jc w:val="both"/>
        <w:rPr>
          <w:strike/>
          <w:sz w:val="24"/>
          <w:szCs w:val="24"/>
        </w:rPr>
      </w:pPr>
      <w:r w:rsidRPr="00AE264A">
        <w:rPr>
          <w:strike/>
          <w:sz w:val="24"/>
          <w:szCs w:val="24"/>
        </w:rPr>
        <w:t>c) Apoio Marítimo: realizada para apoio logístico às embarcações e instalações em águas territoriais nacionais e na zona econômica exclusiva, que atuem nas atividades de pesquisa e lavra de minerais e hidrocarbonetos;</w:t>
      </w:r>
    </w:p>
    <w:p w:rsidR="00CD5472" w:rsidRDefault="005D30CE" w:rsidP="00CD5472">
      <w:pPr>
        <w:spacing w:after="200"/>
        <w:ind w:firstLine="567"/>
        <w:jc w:val="both"/>
        <w:rPr>
          <w:strike/>
          <w:sz w:val="24"/>
          <w:szCs w:val="24"/>
        </w:rPr>
      </w:pPr>
      <w:r w:rsidRPr="00AE264A">
        <w:rPr>
          <w:strike/>
          <w:sz w:val="24"/>
          <w:szCs w:val="24"/>
        </w:rPr>
        <w:t>XXXIV - Navegação de Interior: realizada nas hidrovias interiores, rios, lagos, canais, lagoas, baías, angras, enseadas e áreas marítimas consideradas abrigadas;</w:t>
      </w:r>
    </w:p>
    <w:p w:rsidR="00CD5472" w:rsidRDefault="005D30CE" w:rsidP="00CD5472">
      <w:pPr>
        <w:spacing w:after="200"/>
        <w:ind w:firstLine="567"/>
        <w:jc w:val="both"/>
        <w:rPr>
          <w:strike/>
          <w:sz w:val="24"/>
          <w:szCs w:val="24"/>
        </w:rPr>
      </w:pPr>
      <w:r w:rsidRPr="00AE264A">
        <w:rPr>
          <w:strike/>
          <w:sz w:val="24"/>
          <w:szCs w:val="24"/>
        </w:rPr>
        <w:lastRenderedPageBreak/>
        <w:t>XXXV - Notificação Compulsória de Doenças: consiste na informação periódica ou imediata do registro de doenças de notificação compulsória, obtidas por meio de fontes de notificação;</w:t>
      </w:r>
    </w:p>
    <w:p w:rsidR="00CD5472" w:rsidRDefault="005D30CE" w:rsidP="00CD5472">
      <w:pPr>
        <w:spacing w:after="200"/>
        <w:ind w:firstLine="567"/>
        <w:jc w:val="both"/>
        <w:rPr>
          <w:strike/>
          <w:sz w:val="24"/>
          <w:szCs w:val="24"/>
        </w:rPr>
      </w:pPr>
      <w:r w:rsidRPr="00AE264A">
        <w:rPr>
          <w:strike/>
          <w:sz w:val="24"/>
          <w:szCs w:val="24"/>
        </w:rPr>
        <w:t>XXXVI - Notificação de Doenças: é a comunicação da ocorrência de determinada doença ou agravo à saúde, feita à autoridade sanitária por profissionais de saúde ou qualquer cidadão, para fins de adoção de medidas de intervenção pertinentes;</w:t>
      </w:r>
    </w:p>
    <w:p w:rsidR="00CD5472" w:rsidRDefault="005D30CE" w:rsidP="00CD5472">
      <w:pPr>
        <w:spacing w:after="200"/>
        <w:ind w:firstLine="567"/>
        <w:jc w:val="both"/>
        <w:rPr>
          <w:strike/>
          <w:sz w:val="24"/>
          <w:szCs w:val="24"/>
        </w:rPr>
      </w:pPr>
      <w:r w:rsidRPr="00AE264A">
        <w:rPr>
          <w:strike/>
          <w:sz w:val="24"/>
          <w:szCs w:val="24"/>
        </w:rPr>
        <w:t>XXXVII - Padrões de Potabilidade da Água: parâmetros fixados pela legislação sanitária federal pertinente, que determinam as quantidades limites de diversos elementos que podem ser tolerados nas águas de abastecimento, para preservar a saúde da população;</w:t>
      </w:r>
    </w:p>
    <w:p w:rsidR="00CD5472" w:rsidRDefault="005D30CE" w:rsidP="00CD5472">
      <w:pPr>
        <w:spacing w:after="200"/>
        <w:ind w:firstLine="567"/>
        <w:jc w:val="both"/>
        <w:rPr>
          <w:strike/>
          <w:sz w:val="24"/>
          <w:szCs w:val="24"/>
        </w:rPr>
      </w:pPr>
      <w:r w:rsidRPr="00AE264A">
        <w:rPr>
          <w:strike/>
          <w:sz w:val="24"/>
          <w:szCs w:val="24"/>
        </w:rPr>
        <w:t xml:space="preserve">XXXVIII - Porto de Controle Sanitário: Porto Organizado, Terminal </w:t>
      </w:r>
      <w:proofErr w:type="spellStart"/>
      <w:r w:rsidRPr="00AE264A">
        <w:rPr>
          <w:strike/>
          <w:sz w:val="24"/>
          <w:szCs w:val="24"/>
        </w:rPr>
        <w:t>Aquaviário</w:t>
      </w:r>
      <w:proofErr w:type="spellEnd"/>
      <w:r w:rsidRPr="00AE264A">
        <w:rPr>
          <w:strike/>
          <w:sz w:val="24"/>
          <w:szCs w:val="24"/>
        </w:rPr>
        <w:t xml:space="preserve">, Terminal de Uso Privativo, Terminal </w:t>
      </w:r>
      <w:proofErr w:type="spellStart"/>
      <w:r w:rsidRPr="00AE264A">
        <w:rPr>
          <w:strike/>
          <w:sz w:val="24"/>
          <w:szCs w:val="24"/>
        </w:rPr>
        <w:t>Retroportuário</w:t>
      </w:r>
      <w:proofErr w:type="spellEnd"/>
      <w:r w:rsidRPr="00AE264A">
        <w:rPr>
          <w:strike/>
          <w:sz w:val="24"/>
          <w:szCs w:val="24"/>
        </w:rPr>
        <w:t>, Terminal Alfandegado e Terminal de Carga,</w:t>
      </w:r>
      <w:r w:rsidR="00CD5472">
        <w:rPr>
          <w:strike/>
          <w:sz w:val="24"/>
          <w:szCs w:val="24"/>
        </w:rPr>
        <w:t xml:space="preserve"> </w:t>
      </w:r>
      <w:r w:rsidRPr="00AE264A">
        <w:rPr>
          <w:strike/>
          <w:sz w:val="24"/>
          <w:szCs w:val="24"/>
        </w:rPr>
        <w:t>estratégicos do ponto de vista epidemiológico e geográfico, localizados no território nacional, s</w:t>
      </w:r>
      <w:r w:rsidR="006C358F">
        <w:rPr>
          <w:strike/>
          <w:sz w:val="24"/>
          <w:szCs w:val="24"/>
        </w:rPr>
        <w:t>ujeitos à vigilância sanitária;</w:t>
      </w:r>
    </w:p>
    <w:p w:rsidR="00CD5472" w:rsidRDefault="005D30CE" w:rsidP="00CD5472">
      <w:pPr>
        <w:spacing w:after="200"/>
        <w:ind w:firstLine="567"/>
        <w:jc w:val="both"/>
        <w:rPr>
          <w:strike/>
          <w:sz w:val="24"/>
          <w:szCs w:val="24"/>
        </w:rPr>
      </w:pPr>
      <w:r w:rsidRPr="00AE264A">
        <w:rPr>
          <w:strike/>
          <w:sz w:val="24"/>
          <w:szCs w:val="24"/>
        </w:rPr>
        <w:t>XXXIX - Porto Organizado: aquele construído e aparelhado para atender às necessidades da navegação, movimentação e armazenagem de mercadorias e deslocamento de viajantes, concedido ou explorado pela União, cujo tráfego e operações portuárias estejam sob a jurisdição de uma autoridade portuária;</w:t>
      </w:r>
    </w:p>
    <w:p w:rsidR="00CD5472" w:rsidRDefault="005D30CE" w:rsidP="00CD5472">
      <w:pPr>
        <w:spacing w:after="200"/>
        <w:ind w:firstLine="567"/>
        <w:jc w:val="both"/>
        <w:rPr>
          <w:strike/>
          <w:sz w:val="24"/>
          <w:szCs w:val="24"/>
        </w:rPr>
      </w:pPr>
      <w:r w:rsidRPr="00AE264A">
        <w:rPr>
          <w:strike/>
          <w:sz w:val="24"/>
          <w:szCs w:val="24"/>
        </w:rPr>
        <w:t>XL - Procedência da Embarcação: último porto de escala de uma embarcação antes da sua chegada ao Porto de Controle Sanitário de destino;</w:t>
      </w:r>
    </w:p>
    <w:p w:rsidR="00CD5472" w:rsidRDefault="005D30CE" w:rsidP="00CD5472">
      <w:pPr>
        <w:spacing w:after="200"/>
        <w:ind w:firstLine="567"/>
        <w:jc w:val="both"/>
        <w:rPr>
          <w:strike/>
          <w:sz w:val="24"/>
          <w:szCs w:val="24"/>
        </w:rPr>
      </w:pPr>
      <w:r w:rsidRPr="00AE264A">
        <w:rPr>
          <w:strike/>
          <w:sz w:val="24"/>
          <w:szCs w:val="24"/>
        </w:rPr>
        <w:t xml:space="preserve">XLI - </w:t>
      </w:r>
      <w:proofErr w:type="spellStart"/>
      <w:r w:rsidRPr="00AE264A">
        <w:rPr>
          <w:strike/>
          <w:sz w:val="24"/>
          <w:szCs w:val="24"/>
        </w:rPr>
        <w:t>Rateiras</w:t>
      </w:r>
      <w:proofErr w:type="spellEnd"/>
      <w:r w:rsidRPr="00AE264A">
        <w:rPr>
          <w:strike/>
          <w:sz w:val="24"/>
          <w:szCs w:val="24"/>
        </w:rPr>
        <w:t xml:space="preserve"> ou Ratoneiras: equipamentos que têm como finalidade evitar o deslocamento de roedores entre uma embarcação e seu atracadouro</w:t>
      </w:r>
      <w:r w:rsidR="00CD5472">
        <w:rPr>
          <w:strike/>
          <w:sz w:val="24"/>
          <w:szCs w:val="24"/>
        </w:rPr>
        <w:t xml:space="preserve"> </w:t>
      </w:r>
      <w:r w:rsidRPr="00AE264A">
        <w:rPr>
          <w:strike/>
          <w:sz w:val="24"/>
          <w:szCs w:val="24"/>
        </w:rPr>
        <w:t>ou vice e versa;</w:t>
      </w:r>
    </w:p>
    <w:p w:rsidR="00CD5472" w:rsidRDefault="005D30CE" w:rsidP="00CD5472">
      <w:pPr>
        <w:spacing w:after="200"/>
        <w:ind w:firstLine="567"/>
        <w:jc w:val="both"/>
        <w:rPr>
          <w:strike/>
          <w:sz w:val="24"/>
          <w:szCs w:val="24"/>
        </w:rPr>
      </w:pPr>
      <w:r w:rsidRPr="00AE264A">
        <w:rPr>
          <w:strike/>
          <w:sz w:val="24"/>
          <w:szCs w:val="24"/>
        </w:rPr>
        <w:t>XLII - Reservatório de Agentes Infecciosos: seres humanos, animais, artrópodes, plantas, solo, matéria ou</w:t>
      </w:r>
      <w:r w:rsidR="00CD5472">
        <w:rPr>
          <w:strike/>
          <w:sz w:val="24"/>
          <w:szCs w:val="24"/>
        </w:rPr>
        <w:t xml:space="preserve"> </w:t>
      </w:r>
      <w:r w:rsidRPr="00AE264A">
        <w:rPr>
          <w:strike/>
          <w:sz w:val="24"/>
          <w:szCs w:val="24"/>
        </w:rPr>
        <w:t>combinação deles, no qual normalmente vive e se multiplica um agente infeccioso</w:t>
      </w:r>
      <w:r w:rsidR="00CD5472">
        <w:rPr>
          <w:strike/>
          <w:sz w:val="24"/>
          <w:szCs w:val="24"/>
        </w:rPr>
        <w:t xml:space="preserve"> </w:t>
      </w:r>
      <w:r w:rsidRPr="00AE264A">
        <w:rPr>
          <w:strike/>
          <w:sz w:val="24"/>
          <w:szCs w:val="24"/>
        </w:rPr>
        <w:t xml:space="preserve">e dos quais depende para a sua sobrevivência, onde se reproduz de maneira que possa ser transmitido a um hospedeiro suscetível; </w:t>
      </w:r>
    </w:p>
    <w:p w:rsidR="00CD5472" w:rsidRDefault="005D30CE" w:rsidP="00CD5472">
      <w:pPr>
        <w:pStyle w:val="Corpodetexto3"/>
        <w:spacing w:after="200"/>
        <w:ind w:firstLine="567"/>
        <w:rPr>
          <w:strike/>
        </w:rPr>
      </w:pPr>
      <w:r w:rsidRPr="00AE264A">
        <w:rPr>
          <w:strike/>
        </w:rPr>
        <w:t>XLIII- Responsável Direto pela Embarcação: pessoa física ou jurídica, em nome da qual a embarcação encontra-se in</w:t>
      </w:r>
      <w:r w:rsidR="006C358F">
        <w:rPr>
          <w:strike/>
        </w:rPr>
        <w:t xml:space="preserve">scrita ou registrada perante o </w:t>
      </w:r>
      <w:r w:rsidRPr="00AE264A">
        <w:rPr>
          <w:strike/>
        </w:rPr>
        <w:t>Órgão Público competente;</w:t>
      </w:r>
    </w:p>
    <w:p w:rsidR="00CD5472" w:rsidRDefault="005D30CE" w:rsidP="00CD5472">
      <w:pPr>
        <w:pStyle w:val="Corpodetexto3"/>
        <w:spacing w:after="200"/>
        <w:ind w:firstLine="567"/>
        <w:rPr>
          <w:strike/>
        </w:rPr>
      </w:pPr>
      <w:r w:rsidRPr="00AE264A">
        <w:rPr>
          <w:strike/>
        </w:rPr>
        <w:t>XLIV- Representante Legal pela Embarcação: pessoa física ou jurídica investida de poderes legais para praticar atos em nome do responsável direto, preposta de gerir ou administrar seus negócios no Porto de Controle Sanitário, constituindo seu agente ou consignatário;</w:t>
      </w:r>
    </w:p>
    <w:p w:rsidR="00CD5472" w:rsidRDefault="005D30CE" w:rsidP="00CD5472">
      <w:pPr>
        <w:spacing w:after="200"/>
        <w:ind w:firstLine="567"/>
        <w:jc w:val="both"/>
        <w:rPr>
          <w:strike/>
          <w:sz w:val="24"/>
          <w:szCs w:val="24"/>
        </w:rPr>
      </w:pPr>
      <w:r w:rsidRPr="00AE264A">
        <w:rPr>
          <w:strike/>
          <w:sz w:val="24"/>
          <w:szCs w:val="24"/>
        </w:rPr>
        <w:t>XLV - Surto: epidemia de proporções reduzidas, atingindo uma pequena comunidade;</w:t>
      </w:r>
    </w:p>
    <w:p w:rsidR="00CD5472" w:rsidRDefault="005D30CE" w:rsidP="00CD5472">
      <w:pPr>
        <w:spacing w:after="200"/>
        <w:ind w:firstLine="567"/>
        <w:jc w:val="both"/>
        <w:rPr>
          <w:strike/>
          <w:sz w:val="24"/>
          <w:szCs w:val="24"/>
        </w:rPr>
      </w:pPr>
      <w:r w:rsidRPr="00AE264A">
        <w:rPr>
          <w:strike/>
          <w:sz w:val="24"/>
          <w:szCs w:val="24"/>
        </w:rPr>
        <w:t xml:space="preserve">XLVI - Terminal </w:t>
      </w:r>
      <w:proofErr w:type="spellStart"/>
      <w:r w:rsidRPr="00AE264A">
        <w:rPr>
          <w:strike/>
          <w:sz w:val="24"/>
          <w:szCs w:val="24"/>
        </w:rPr>
        <w:t>Aquaviário</w:t>
      </w:r>
      <w:proofErr w:type="spellEnd"/>
      <w:r w:rsidRPr="00AE264A">
        <w:rPr>
          <w:strike/>
          <w:sz w:val="24"/>
          <w:szCs w:val="24"/>
        </w:rPr>
        <w:t>: ponto</w:t>
      </w:r>
      <w:r w:rsidR="006C358F">
        <w:rPr>
          <w:strike/>
          <w:sz w:val="24"/>
          <w:szCs w:val="24"/>
        </w:rPr>
        <w:t xml:space="preserve">s de </w:t>
      </w:r>
      <w:proofErr w:type="spellStart"/>
      <w:r w:rsidR="006C358F">
        <w:rPr>
          <w:strike/>
          <w:sz w:val="24"/>
          <w:szCs w:val="24"/>
        </w:rPr>
        <w:t>acostagem</w:t>
      </w:r>
      <w:proofErr w:type="spellEnd"/>
      <w:r w:rsidR="006C358F">
        <w:rPr>
          <w:strike/>
          <w:sz w:val="24"/>
          <w:szCs w:val="24"/>
        </w:rPr>
        <w:t xml:space="preserve"> de embarcações, </w:t>
      </w:r>
      <w:r w:rsidRPr="00AE264A">
        <w:rPr>
          <w:strike/>
          <w:sz w:val="24"/>
          <w:szCs w:val="24"/>
        </w:rPr>
        <w:t>como terminais pesqueiros,</w:t>
      </w:r>
      <w:r w:rsidR="00CD5472">
        <w:rPr>
          <w:strike/>
          <w:sz w:val="24"/>
          <w:szCs w:val="24"/>
        </w:rPr>
        <w:t xml:space="preserve"> </w:t>
      </w:r>
      <w:r w:rsidRPr="00AE264A">
        <w:rPr>
          <w:strike/>
          <w:sz w:val="24"/>
          <w:szCs w:val="24"/>
        </w:rPr>
        <w:t>marinas e outros não enquadrados nos conceitos portuários da Lei 8.630/93;</w:t>
      </w:r>
    </w:p>
    <w:p w:rsidR="00CD5472" w:rsidRDefault="005D30CE" w:rsidP="00CD5472">
      <w:pPr>
        <w:spacing w:after="200"/>
        <w:ind w:firstLine="567"/>
        <w:jc w:val="both"/>
        <w:rPr>
          <w:strike/>
          <w:sz w:val="24"/>
          <w:szCs w:val="24"/>
        </w:rPr>
      </w:pPr>
      <w:r w:rsidRPr="00AE264A">
        <w:rPr>
          <w:strike/>
          <w:sz w:val="24"/>
          <w:szCs w:val="24"/>
        </w:rPr>
        <w:lastRenderedPageBreak/>
        <w:t xml:space="preserve">XLVII - Terminal </w:t>
      </w:r>
      <w:proofErr w:type="spellStart"/>
      <w:r w:rsidRPr="00AE264A">
        <w:rPr>
          <w:strike/>
          <w:sz w:val="24"/>
          <w:szCs w:val="24"/>
        </w:rPr>
        <w:t>Retroportuário</w:t>
      </w:r>
      <w:proofErr w:type="spellEnd"/>
      <w:r w:rsidRPr="00AE264A">
        <w:rPr>
          <w:strike/>
          <w:sz w:val="24"/>
          <w:szCs w:val="24"/>
        </w:rPr>
        <w:t xml:space="preserve">: terminal situado em zona contígua a de um porto organizado ou instalação portuária, compreendida no perímetro de cinco quilômetros dos limites da zona primária, demarcado pela autoridade aduaneira local, no qual são executados os serviços de operação sob controle aduaneiro, com carga de importação e exportação, embarcados em </w:t>
      </w:r>
      <w:proofErr w:type="spellStart"/>
      <w:r w:rsidRPr="00AE264A">
        <w:rPr>
          <w:strike/>
          <w:sz w:val="24"/>
          <w:szCs w:val="24"/>
        </w:rPr>
        <w:t>contâiner</w:t>
      </w:r>
      <w:proofErr w:type="spellEnd"/>
      <w:r w:rsidRPr="00AE264A">
        <w:rPr>
          <w:strike/>
          <w:sz w:val="24"/>
          <w:szCs w:val="24"/>
        </w:rPr>
        <w:t xml:space="preserve">, reboque ou </w:t>
      </w:r>
      <w:proofErr w:type="spellStart"/>
      <w:r w:rsidRPr="00AE264A">
        <w:rPr>
          <w:strike/>
          <w:sz w:val="24"/>
          <w:szCs w:val="24"/>
        </w:rPr>
        <w:t>semi-reboque</w:t>
      </w:r>
      <w:proofErr w:type="spellEnd"/>
      <w:r w:rsidRPr="00AE264A">
        <w:rPr>
          <w:strike/>
          <w:sz w:val="24"/>
          <w:szCs w:val="24"/>
        </w:rPr>
        <w:t>;</w:t>
      </w:r>
    </w:p>
    <w:p w:rsidR="00CD5472" w:rsidRDefault="005D30CE" w:rsidP="00CD5472">
      <w:pPr>
        <w:spacing w:after="200"/>
        <w:ind w:firstLine="567"/>
        <w:jc w:val="both"/>
        <w:rPr>
          <w:strike/>
          <w:sz w:val="24"/>
          <w:szCs w:val="24"/>
        </w:rPr>
      </w:pPr>
      <w:r w:rsidRPr="00AE264A">
        <w:rPr>
          <w:strike/>
          <w:sz w:val="24"/>
          <w:szCs w:val="24"/>
        </w:rPr>
        <w:t>XLVIII - Trânsito Interestadual: aquele no qual a embarcação realiza seu deslocamento entre portos de estados diferentes;</w:t>
      </w:r>
    </w:p>
    <w:p w:rsidR="00CD5472" w:rsidRDefault="005D30CE" w:rsidP="00CD5472">
      <w:pPr>
        <w:spacing w:after="200"/>
        <w:ind w:firstLine="567"/>
        <w:jc w:val="both"/>
        <w:rPr>
          <w:strike/>
          <w:sz w:val="24"/>
          <w:szCs w:val="24"/>
        </w:rPr>
      </w:pPr>
      <w:r w:rsidRPr="00AE264A">
        <w:rPr>
          <w:strike/>
          <w:sz w:val="24"/>
          <w:szCs w:val="24"/>
        </w:rPr>
        <w:t>XLIX - Trânsito Intermunicipal: aquele no qual a embarcação realiza seu deslocamento entre portos de municípios de um mesmo estado;</w:t>
      </w:r>
    </w:p>
    <w:p w:rsidR="00CD5472" w:rsidRDefault="005D30CE" w:rsidP="00CD5472">
      <w:pPr>
        <w:spacing w:after="200"/>
        <w:ind w:firstLine="567"/>
        <w:jc w:val="both"/>
        <w:rPr>
          <w:strike/>
          <w:sz w:val="24"/>
          <w:szCs w:val="24"/>
        </w:rPr>
      </w:pPr>
      <w:r w:rsidRPr="00AE264A">
        <w:rPr>
          <w:strike/>
          <w:sz w:val="24"/>
          <w:szCs w:val="24"/>
        </w:rPr>
        <w:t>L - Trânsito Internacional: aquele no qual a embarcação realiza seu deslocamento para o território nacional, a partir de portos instalados no exterior;</w:t>
      </w:r>
    </w:p>
    <w:p w:rsidR="00CD5472" w:rsidRDefault="005D30CE" w:rsidP="00CD5472">
      <w:pPr>
        <w:spacing w:after="200"/>
        <w:ind w:firstLine="567"/>
        <w:jc w:val="both"/>
        <w:rPr>
          <w:strike/>
          <w:sz w:val="24"/>
          <w:szCs w:val="24"/>
        </w:rPr>
      </w:pPr>
      <w:r w:rsidRPr="00AE264A">
        <w:rPr>
          <w:strike/>
          <w:sz w:val="24"/>
          <w:szCs w:val="24"/>
        </w:rPr>
        <w:t>LI - Trânsito Municipal: aquele no qual a embarcação realiza seu deslocamento entre portos de um mesmo município, de um mesmo estado;</w:t>
      </w:r>
    </w:p>
    <w:p w:rsidR="00CD5472" w:rsidRDefault="005D30CE" w:rsidP="00CD5472">
      <w:pPr>
        <w:spacing w:after="200"/>
        <w:ind w:firstLine="567"/>
        <w:jc w:val="both"/>
        <w:rPr>
          <w:strike/>
          <w:sz w:val="24"/>
          <w:szCs w:val="24"/>
        </w:rPr>
      </w:pPr>
      <w:r w:rsidRPr="00AE264A">
        <w:rPr>
          <w:strike/>
          <w:sz w:val="24"/>
          <w:szCs w:val="24"/>
        </w:rPr>
        <w:t>LII - Vetor: ser vivo que assegura a transmissão de um agente infeccioso;</w:t>
      </w:r>
    </w:p>
    <w:p w:rsidR="00CD5472" w:rsidRDefault="005D30CE" w:rsidP="00CD5472">
      <w:pPr>
        <w:spacing w:after="200"/>
        <w:ind w:firstLine="567"/>
        <w:jc w:val="both"/>
        <w:rPr>
          <w:strike/>
          <w:sz w:val="24"/>
          <w:szCs w:val="24"/>
        </w:rPr>
      </w:pPr>
      <w:r w:rsidRPr="00AE264A">
        <w:rPr>
          <w:strike/>
          <w:sz w:val="24"/>
          <w:szCs w:val="24"/>
        </w:rPr>
        <w:t>LIII - Viajante: passageiro, clandestino, tripulante, profissional não- tripulante, ou clandestino, em viagem,</w:t>
      </w:r>
      <w:r w:rsidR="00CD5472">
        <w:rPr>
          <w:strike/>
          <w:sz w:val="24"/>
          <w:szCs w:val="24"/>
        </w:rPr>
        <w:t xml:space="preserve"> </w:t>
      </w:r>
      <w:r w:rsidRPr="00AE264A">
        <w:rPr>
          <w:strike/>
          <w:sz w:val="24"/>
          <w:szCs w:val="24"/>
        </w:rPr>
        <w:t>num meio de transporte.</w:t>
      </w:r>
    </w:p>
    <w:p w:rsidR="00CD5472" w:rsidRDefault="005D30CE" w:rsidP="00CD5472">
      <w:pPr>
        <w:pStyle w:val="Ttulo6"/>
        <w:spacing w:after="200"/>
        <w:rPr>
          <w:bCs w:val="0"/>
          <w:strike/>
          <w:sz w:val="24"/>
          <w:szCs w:val="24"/>
        </w:rPr>
      </w:pPr>
      <w:r w:rsidRPr="00AE264A">
        <w:rPr>
          <w:bCs w:val="0"/>
          <w:strike/>
          <w:sz w:val="24"/>
          <w:szCs w:val="24"/>
        </w:rPr>
        <w:t>TÍTULO II</w:t>
      </w:r>
    </w:p>
    <w:p w:rsidR="00CD5472" w:rsidRDefault="005D30CE" w:rsidP="00CD5472">
      <w:pPr>
        <w:spacing w:after="200"/>
        <w:jc w:val="center"/>
        <w:rPr>
          <w:b/>
          <w:strike/>
          <w:sz w:val="24"/>
          <w:szCs w:val="24"/>
        </w:rPr>
      </w:pPr>
      <w:r w:rsidRPr="00AE264A">
        <w:rPr>
          <w:b/>
          <w:strike/>
          <w:sz w:val="24"/>
          <w:szCs w:val="24"/>
        </w:rPr>
        <w:t>DA DOCUMENTAÇÃO SANITÁRIA</w:t>
      </w:r>
    </w:p>
    <w:p w:rsidR="00CD5472" w:rsidRDefault="005D30CE" w:rsidP="00CD5472">
      <w:pPr>
        <w:pStyle w:val="Corpodetexto3"/>
        <w:spacing w:after="200"/>
        <w:ind w:firstLine="567"/>
        <w:rPr>
          <w:strike/>
        </w:rPr>
      </w:pPr>
      <w:r w:rsidRPr="00AE264A">
        <w:rPr>
          <w:strike/>
        </w:rPr>
        <w:t>Art. 2º Para cumprimento do disposto neste Regulamento,</w:t>
      </w:r>
      <w:r w:rsidR="00CD5472">
        <w:rPr>
          <w:strike/>
        </w:rPr>
        <w:t xml:space="preserve"> </w:t>
      </w:r>
      <w:r w:rsidRPr="00AE264A">
        <w:rPr>
          <w:strike/>
        </w:rPr>
        <w:t>consideram-se:</w:t>
      </w:r>
    </w:p>
    <w:p w:rsidR="00CD5472" w:rsidRDefault="005D30CE" w:rsidP="00CD5472">
      <w:pPr>
        <w:pStyle w:val="Corpodetexto3"/>
        <w:spacing w:after="200"/>
        <w:ind w:firstLine="567"/>
        <w:rPr>
          <w:strike/>
        </w:rPr>
      </w:pPr>
      <w:r w:rsidRPr="00AE264A">
        <w:rPr>
          <w:strike/>
        </w:rPr>
        <w:t>I- Certificado I</w:t>
      </w:r>
      <w:r w:rsidR="006C358F">
        <w:rPr>
          <w:strike/>
        </w:rPr>
        <w:t xml:space="preserve">nternacional de Desratização e o Certificado </w:t>
      </w:r>
      <w:r w:rsidRPr="00AE264A">
        <w:rPr>
          <w:strike/>
        </w:rPr>
        <w:t>Internacional de Isenção de Desratização, conforme o Anexo I;</w:t>
      </w:r>
    </w:p>
    <w:p w:rsidR="00CD5472" w:rsidRDefault="00370080" w:rsidP="00CD5472">
      <w:pPr>
        <w:spacing w:after="200"/>
        <w:ind w:firstLine="567"/>
        <w:jc w:val="both"/>
        <w:outlineLvl w:val="0"/>
        <w:rPr>
          <w:b/>
          <w:strike/>
          <w:color w:val="0000FF"/>
          <w:sz w:val="24"/>
          <w:szCs w:val="24"/>
        </w:rPr>
      </w:pPr>
      <w:r w:rsidRPr="00AE264A">
        <w:rPr>
          <w:strike/>
          <w:sz w:val="24"/>
          <w:szCs w:val="24"/>
        </w:rPr>
        <w:t>I - Certificado Internacional de Controle Sanitário de Bordo ou Certificado Internacional de Isenção de Controle Sanitário de Bordo, conforme o Anexo I desta Resolução;</w:t>
      </w:r>
      <w:r w:rsidRPr="00AE264A">
        <w:rPr>
          <w:rFonts w:ascii="Arial" w:hAnsi="Arial" w:cs="Arial"/>
          <w:strike/>
        </w:rPr>
        <w:t xml:space="preserve"> </w:t>
      </w:r>
      <w:r w:rsidRPr="00AE264A">
        <w:rPr>
          <w:b/>
          <w:strike/>
          <w:color w:val="0000FF"/>
          <w:sz w:val="24"/>
          <w:szCs w:val="24"/>
        </w:rPr>
        <w:t>(Redação dada pela Resolução – RDC nº 89, de 27 de dezembro de 2007)</w:t>
      </w:r>
    </w:p>
    <w:p w:rsidR="00CD5472" w:rsidRDefault="005D30CE" w:rsidP="00CD5472">
      <w:pPr>
        <w:pStyle w:val="Corpodetexto3"/>
        <w:spacing w:after="200"/>
        <w:ind w:firstLine="567"/>
        <w:rPr>
          <w:strike/>
        </w:rPr>
      </w:pPr>
      <w:r w:rsidRPr="00AE264A">
        <w:rPr>
          <w:strike/>
        </w:rPr>
        <w:t>II- Certificado Nacional de Desratização ou Certificado Nacional de Isenção de Desratização, conforme o Anexo II;</w:t>
      </w:r>
    </w:p>
    <w:p w:rsidR="00CD5472" w:rsidRDefault="005D30CE" w:rsidP="00CD5472">
      <w:pPr>
        <w:spacing w:after="200"/>
        <w:ind w:firstLine="567"/>
        <w:jc w:val="both"/>
        <w:rPr>
          <w:b/>
          <w:strike/>
          <w:color w:val="0000FF"/>
          <w:sz w:val="24"/>
          <w:szCs w:val="24"/>
        </w:rPr>
      </w:pPr>
      <w:r w:rsidRPr="00AE264A">
        <w:rPr>
          <w:strike/>
          <w:sz w:val="24"/>
          <w:szCs w:val="24"/>
        </w:rPr>
        <w:t>III- Declaração Marítima de Saúde e a respe</w:t>
      </w:r>
      <w:r w:rsidR="00C11A56">
        <w:rPr>
          <w:strike/>
          <w:sz w:val="24"/>
          <w:szCs w:val="24"/>
        </w:rPr>
        <w:t xml:space="preserve">ctiva Planilha Anexa, conforme </w:t>
      </w:r>
      <w:r w:rsidRPr="00AE264A">
        <w:rPr>
          <w:strike/>
          <w:sz w:val="24"/>
          <w:szCs w:val="24"/>
        </w:rPr>
        <w:t>o Anexo III;</w:t>
      </w:r>
      <w:r w:rsidR="00631CE3" w:rsidRPr="00AE264A">
        <w:rPr>
          <w:strike/>
        </w:rPr>
        <w:t xml:space="preserve"> </w:t>
      </w:r>
      <w:r w:rsidR="00631CE3" w:rsidRPr="00AE264A">
        <w:rPr>
          <w:b/>
          <w:strike/>
          <w:color w:val="0000FF"/>
          <w:sz w:val="24"/>
          <w:szCs w:val="24"/>
        </w:rPr>
        <w:t xml:space="preserve">(Revogado </w:t>
      </w:r>
      <w:r w:rsidR="006A6834">
        <w:rPr>
          <w:b/>
          <w:strike/>
          <w:color w:val="0000FF"/>
          <w:sz w:val="24"/>
          <w:szCs w:val="24"/>
        </w:rPr>
        <w:t xml:space="preserve">pela Resolução - RDC nº 80, de </w:t>
      </w:r>
      <w:r w:rsidR="00631CE3" w:rsidRPr="00AE264A">
        <w:rPr>
          <w:b/>
          <w:strike/>
          <w:color w:val="0000FF"/>
          <w:sz w:val="24"/>
          <w:szCs w:val="24"/>
        </w:rPr>
        <w:t>5 de dezembro de 2007)</w:t>
      </w:r>
      <w:r w:rsidR="000E6C71">
        <w:rPr>
          <w:b/>
          <w:strike/>
          <w:color w:val="0000FF"/>
          <w:sz w:val="24"/>
          <w:szCs w:val="24"/>
        </w:rPr>
        <w:t xml:space="preserve"> </w:t>
      </w:r>
      <w:r w:rsidR="00632597" w:rsidRPr="00AE264A">
        <w:rPr>
          <w:b/>
          <w:strike/>
          <w:color w:val="0000FF"/>
          <w:sz w:val="24"/>
          <w:szCs w:val="24"/>
        </w:rPr>
        <w:t>(Revogado pela Resolução - RDC nº 21, de 28 de março de 2008)</w:t>
      </w:r>
    </w:p>
    <w:p w:rsidR="00CD5472" w:rsidRDefault="005D30CE" w:rsidP="00CD5472">
      <w:pPr>
        <w:pStyle w:val="Corpodetexto"/>
        <w:spacing w:after="200"/>
        <w:ind w:firstLine="567"/>
        <w:rPr>
          <w:rFonts w:ascii="Times New Roman" w:hAnsi="Times New Roman" w:cs="Times New Roman"/>
          <w:strike/>
          <w:color w:val="auto"/>
        </w:rPr>
      </w:pPr>
      <w:r w:rsidRPr="00AE264A">
        <w:rPr>
          <w:rFonts w:ascii="Times New Roman" w:hAnsi="Times New Roman" w:cs="Times New Roman"/>
          <w:strike/>
          <w:color w:val="auto"/>
        </w:rPr>
        <w:t>IV- Solicitação de Certificado e suas instruções de preenchimento conforme Anexo IV;</w:t>
      </w:r>
    </w:p>
    <w:p w:rsidR="00CD5472" w:rsidRDefault="008B2DB5" w:rsidP="00CD5472">
      <w:pPr>
        <w:spacing w:after="200"/>
        <w:ind w:firstLine="567"/>
        <w:jc w:val="both"/>
        <w:outlineLvl w:val="0"/>
        <w:rPr>
          <w:b/>
          <w:strike/>
          <w:color w:val="0000FF"/>
          <w:sz w:val="24"/>
          <w:szCs w:val="24"/>
        </w:rPr>
      </w:pPr>
      <w:r w:rsidRPr="00AE264A">
        <w:rPr>
          <w:strike/>
          <w:sz w:val="24"/>
          <w:szCs w:val="24"/>
        </w:rPr>
        <w:t>IV - Solicitação de Certificado de Livre Prática, conforme anexo II desta Resolução;</w:t>
      </w:r>
      <w:r w:rsidRPr="00AE264A">
        <w:rPr>
          <w:b/>
          <w:strike/>
          <w:color w:val="0000FF"/>
          <w:sz w:val="24"/>
          <w:szCs w:val="24"/>
        </w:rPr>
        <w:t xml:space="preserve"> (Redação dada pela Resolução – RDC nº 89, de 27 de dezembro de 2007)</w:t>
      </w:r>
    </w:p>
    <w:p w:rsidR="00CD5472" w:rsidRDefault="005D30CE" w:rsidP="00CD5472">
      <w:pPr>
        <w:pStyle w:val="Corpodetexto"/>
        <w:spacing w:after="200"/>
        <w:ind w:firstLine="567"/>
        <w:rPr>
          <w:rFonts w:ascii="Times New Roman" w:hAnsi="Times New Roman" w:cs="Times New Roman"/>
          <w:strike/>
          <w:color w:val="auto"/>
        </w:rPr>
      </w:pPr>
      <w:r w:rsidRPr="00AE264A">
        <w:rPr>
          <w:rFonts w:ascii="Times New Roman" w:hAnsi="Times New Roman" w:cs="Times New Roman"/>
          <w:strike/>
          <w:color w:val="auto"/>
        </w:rPr>
        <w:t>V- Notificação de Livre Prática a Bordo, conforme anexo V;</w:t>
      </w:r>
    </w:p>
    <w:p w:rsidR="00CD5472" w:rsidRDefault="002658A5" w:rsidP="00CD5472">
      <w:pPr>
        <w:spacing w:after="200"/>
        <w:ind w:firstLine="567"/>
        <w:jc w:val="both"/>
        <w:outlineLvl w:val="0"/>
        <w:rPr>
          <w:b/>
          <w:strike/>
          <w:color w:val="0000FF"/>
          <w:sz w:val="24"/>
          <w:szCs w:val="24"/>
        </w:rPr>
      </w:pPr>
      <w:r w:rsidRPr="00AE264A">
        <w:rPr>
          <w:strike/>
          <w:sz w:val="24"/>
          <w:szCs w:val="24"/>
        </w:rPr>
        <w:lastRenderedPageBreak/>
        <w:t>V - Notificação de Inspeção Sanitária, conforme anexo III desta Resolução;</w:t>
      </w:r>
      <w:r w:rsidRPr="00AE264A">
        <w:rPr>
          <w:b/>
          <w:strike/>
          <w:color w:val="0000FF"/>
          <w:sz w:val="24"/>
          <w:szCs w:val="24"/>
        </w:rPr>
        <w:t xml:space="preserve"> (Redação dada pela Resolução – RDC nº 89, de 27 de dezembro de 2007)</w:t>
      </w:r>
    </w:p>
    <w:p w:rsidR="00CD5472" w:rsidRDefault="005D30CE" w:rsidP="00CD5472">
      <w:pPr>
        <w:pStyle w:val="Corpodetexto"/>
        <w:spacing w:after="200"/>
        <w:ind w:firstLine="567"/>
        <w:rPr>
          <w:rFonts w:ascii="Times New Roman" w:hAnsi="Times New Roman" w:cs="Times New Roman"/>
          <w:strike/>
          <w:color w:val="auto"/>
        </w:rPr>
      </w:pPr>
      <w:r w:rsidRPr="00AE264A">
        <w:rPr>
          <w:rFonts w:ascii="Times New Roman" w:hAnsi="Times New Roman" w:cs="Times New Roman"/>
          <w:strike/>
          <w:color w:val="auto"/>
        </w:rPr>
        <w:t>VI- Certificado de Livre Prática, conforme Anexo VI;</w:t>
      </w:r>
    </w:p>
    <w:p w:rsidR="00CD5472" w:rsidRDefault="005D30CE" w:rsidP="00CD5472">
      <w:pPr>
        <w:spacing w:after="200"/>
        <w:ind w:firstLine="567"/>
        <w:jc w:val="both"/>
        <w:rPr>
          <w:strike/>
          <w:sz w:val="24"/>
          <w:szCs w:val="24"/>
        </w:rPr>
      </w:pPr>
      <w:r w:rsidRPr="00AE264A">
        <w:rPr>
          <w:strike/>
          <w:sz w:val="24"/>
          <w:szCs w:val="24"/>
        </w:rPr>
        <w:t>VII- Comunicação de Chegada de Embarcação e suas instruções de preenchimento, conforme</w:t>
      </w:r>
      <w:r w:rsidR="00CD5472">
        <w:rPr>
          <w:strike/>
          <w:sz w:val="24"/>
          <w:szCs w:val="24"/>
        </w:rPr>
        <w:t xml:space="preserve"> </w:t>
      </w:r>
      <w:r w:rsidRPr="00AE264A">
        <w:rPr>
          <w:strike/>
          <w:sz w:val="24"/>
          <w:szCs w:val="24"/>
        </w:rPr>
        <w:t>Anexo VII;</w:t>
      </w:r>
    </w:p>
    <w:p w:rsidR="00CD5472" w:rsidRDefault="0050042A" w:rsidP="00CD5472">
      <w:pPr>
        <w:spacing w:after="200"/>
        <w:ind w:firstLine="567"/>
        <w:jc w:val="both"/>
        <w:outlineLvl w:val="0"/>
        <w:rPr>
          <w:b/>
          <w:strike/>
          <w:color w:val="0000FF"/>
          <w:sz w:val="24"/>
          <w:szCs w:val="24"/>
        </w:rPr>
      </w:pPr>
      <w:r w:rsidRPr="00AE264A">
        <w:rPr>
          <w:strike/>
          <w:sz w:val="24"/>
          <w:szCs w:val="24"/>
        </w:rPr>
        <w:t>VII –</w:t>
      </w:r>
      <w:r w:rsidR="00335FE5" w:rsidRPr="00AE264A">
        <w:rPr>
          <w:strike/>
          <w:sz w:val="24"/>
          <w:szCs w:val="24"/>
        </w:rPr>
        <w:t xml:space="preserve"> Comunicação de Chegada de Embarcação, conforme anexo IV desta Resolução;</w:t>
      </w:r>
      <w:r w:rsidR="00335FE5" w:rsidRPr="00AE264A">
        <w:rPr>
          <w:b/>
          <w:strike/>
          <w:color w:val="0000FF"/>
          <w:sz w:val="24"/>
          <w:szCs w:val="24"/>
        </w:rPr>
        <w:t xml:space="preserve"> (Redação dada pela Resolução – RDC nº 89, de 27 de dezembro de 2007)</w:t>
      </w:r>
    </w:p>
    <w:p w:rsidR="00E93D06" w:rsidRDefault="005D30CE" w:rsidP="00CD5472">
      <w:pPr>
        <w:spacing w:after="200"/>
        <w:ind w:firstLine="567"/>
        <w:jc w:val="both"/>
        <w:rPr>
          <w:strike/>
          <w:sz w:val="24"/>
          <w:szCs w:val="24"/>
        </w:rPr>
      </w:pPr>
      <w:r w:rsidRPr="00AE264A">
        <w:rPr>
          <w:strike/>
          <w:sz w:val="24"/>
          <w:szCs w:val="24"/>
        </w:rPr>
        <w:t>VIII- Planilha de Controle e de Abastecimento de Água Potável, Planilha de Controle de L</w:t>
      </w:r>
      <w:r w:rsidR="00E93D06">
        <w:rPr>
          <w:strike/>
          <w:sz w:val="24"/>
          <w:szCs w:val="24"/>
        </w:rPr>
        <w:t>impeza e Desinfecção do Sistema</w:t>
      </w:r>
      <w:r w:rsidRPr="00AE264A">
        <w:rPr>
          <w:strike/>
          <w:sz w:val="24"/>
          <w:szCs w:val="24"/>
        </w:rPr>
        <w:t xml:space="preserve"> de Oferta de Água Potável e o quadro referente aos níveis residuais mínimos de cloro residual livre para água potável nos pontos de oferta dispostos nos Portos de Controle Sanitário, conforme Anexo VIII;</w:t>
      </w:r>
    </w:p>
    <w:p w:rsidR="00CD5472" w:rsidRDefault="005D30CE" w:rsidP="00CD5472">
      <w:pPr>
        <w:spacing w:after="200"/>
        <w:ind w:firstLine="567"/>
        <w:jc w:val="both"/>
        <w:rPr>
          <w:strike/>
          <w:sz w:val="24"/>
          <w:szCs w:val="24"/>
        </w:rPr>
      </w:pPr>
      <w:r w:rsidRPr="00AE264A">
        <w:rPr>
          <w:strike/>
          <w:sz w:val="24"/>
          <w:szCs w:val="24"/>
        </w:rPr>
        <w:t>IX- Termo de Inspeção Sanitária de Embarcação - TISEM, conforme Anexo IX;</w:t>
      </w:r>
    </w:p>
    <w:p w:rsidR="00CD5472" w:rsidRDefault="005D30CE" w:rsidP="00CD5472">
      <w:pPr>
        <w:spacing w:after="200"/>
        <w:ind w:firstLine="567"/>
        <w:jc w:val="both"/>
        <w:rPr>
          <w:strike/>
          <w:sz w:val="24"/>
          <w:szCs w:val="24"/>
        </w:rPr>
      </w:pPr>
      <w:r w:rsidRPr="00AE264A">
        <w:rPr>
          <w:strike/>
          <w:sz w:val="24"/>
          <w:szCs w:val="24"/>
        </w:rPr>
        <w:t>X- Formulário para Informações sobre a Água de Lastro, conforme Anexo X;</w:t>
      </w:r>
    </w:p>
    <w:p w:rsidR="00E93D06" w:rsidRDefault="005D30CE" w:rsidP="00CD5472">
      <w:pPr>
        <w:spacing w:after="200"/>
        <w:ind w:firstLine="567"/>
        <w:jc w:val="both"/>
        <w:rPr>
          <w:strike/>
          <w:sz w:val="24"/>
          <w:szCs w:val="24"/>
        </w:rPr>
      </w:pPr>
      <w:r w:rsidRPr="00AE264A">
        <w:rPr>
          <w:strike/>
          <w:sz w:val="24"/>
          <w:szCs w:val="24"/>
        </w:rPr>
        <w:t>XI- Plano de Limpeza e Desinfecção-P.L.D., conforme Anexo XI;</w:t>
      </w:r>
    </w:p>
    <w:p w:rsidR="00CD5472" w:rsidRDefault="005D30CE" w:rsidP="00CD5472">
      <w:pPr>
        <w:spacing w:after="200"/>
        <w:ind w:firstLine="567"/>
        <w:jc w:val="both"/>
        <w:rPr>
          <w:strike/>
          <w:sz w:val="24"/>
          <w:szCs w:val="24"/>
        </w:rPr>
      </w:pPr>
      <w:r w:rsidRPr="00AE264A">
        <w:rPr>
          <w:strike/>
          <w:sz w:val="24"/>
          <w:szCs w:val="24"/>
        </w:rPr>
        <w:t>XII- Relação dos Equipamentos de Proteção Individual- E.P.I. conforme Anexo XII;</w:t>
      </w:r>
    </w:p>
    <w:p w:rsidR="00CD5472" w:rsidRDefault="005D30CE" w:rsidP="00CD5472">
      <w:pPr>
        <w:spacing w:after="200"/>
        <w:ind w:firstLine="567"/>
        <w:jc w:val="both"/>
        <w:rPr>
          <w:strike/>
          <w:sz w:val="24"/>
          <w:szCs w:val="24"/>
        </w:rPr>
      </w:pPr>
      <w:r w:rsidRPr="00AE264A">
        <w:rPr>
          <w:strike/>
          <w:sz w:val="24"/>
          <w:szCs w:val="24"/>
        </w:rPr>
        <w:t xml:space="preserve">XIII- Conjunto de medicamentos, produtos para saúde, produtos saneantes </w:t>
      </w:r>
      <w:proofErr w:type="spellStart"/>
      <w:r w:rsidRPr="00AE264A">
        <w:rPr>
          <w:strike/>
          <w:sz w:val="24"/>
          <w:szCs w:val="24"/>
        </w:rPr>
        <w:t>domissanitários</w:t>
      </w:r>
      <w:proofErr w:type="spellEnd"/>
      <w:r w:rsidRPr="00AE264A">
        <w:rPr>
          <w:strike/>
          <w:sz w:val="24"/>
          <w:szCs w:val="24"/>
        </w:rPr>
        <w:t xml:space="preserve"> e publicações de atendimento médico e primeiros socorros, conforme Anexo XIII; </w:t>
      </w:r>
    </w:p>
    <w:p w:rsidR="00CD5472" w:rsidRDefault="005D30CE" w:rsidP="00CD5472">
      <w:pPr>
        <w:spacing w:after="200"/>
        <w:ind w:firstLine="567"/>
        <w:jc w:val="both"/>
        <w:rPr>
          <w:strike/>
          <w:sz w:val="24"/>
          <w:szCs w:val="24"/>
        </w:rPr>
      </w:pPr>
      <w:r w:rsidRPr="00AE264A">
        <w:rPr>
          <w:strike/>
          <w:sz w:val="24"/>
          <w:szCs w:val="24"/>
        </w:rPr>
        <w:t>Parágrafo único.</w:t>
      </w:r>
      <w:r w:rsidR="00CD5472">
        <w:rPr>
          <w:strike/>
          <w:sz w:val="24"/>
          <w:szCs w:val="24"/>
        </w:rPr>
        <w:t xml:space="preserve"> </w:t>
      </w:r>
      <w:r w:rsidRPr="00AE264A">
        <w:rPr>
          <w:strike/>
          <w:sz w:val="24"/>
          <w:szCs w:val="24"/>
        </w:rPr>
        <w:t>Para fins de subsidiar o preenchimento da documentação sanitária de que trata este artigo, adotam-se:</w:t>
      </w:r>
    </w:p>
    <w:p w:rsidR="005D30CE" w:rsidRPr="00AE264A" w:rsidRDefault="005D30CE" w:rsidP="00CD5472">
      <w:pPr>
        <w:spacing w:after="200"/>
        <w:ind w:firstLine="567"/>
        <w:jc w:val="both"/>
        <w:rPr>
          <w:strike/>
          <w:sz w:val="24"/>
          <w:szCs w:val="24"/>
        </w:rPr>
      </w:pPr>
      <w:r w:rsidRPr="00AE264A">
        <w:rPr>
          <w:strike/>
          <w:sz w:val="24"/>
          <w:szCs w:val="24"/>
        </w:rPr>
        <w:t>a) Lista de Siglas e Códigos</w:t>
      </w:r>
      <w:r w:rsidR="00CD5472">
        <w:rPr>
          <w:strike/>
          <w:sz w:val="24"/>
          <w:szCs w:val="24"/>
        </w:rPr>
        <w:t xml:space="preserve"> </w:t>
      </w:r>
      <w:r w:rsidRPr="00AE264A">
        <w:rPr>
          <w:strike/>
          <w:sz w:val="24"/>
          <w:szCs w:val="24"/>
        </w:rPr>
        <w:t>das Unidades Federadas, conforme Anexo XIV;</w:t>
      </w:r>
    </w:p>
    <w:p w:rsidR="005D30CE" w:rsidRPr="00AE264A" w:rsidRDefault="005D30CE" w:rsidP="00CD5472">
      <w:pPr>
        <w:spacing w:after="200"/>
        <w:ind w:firstLine="567"/>
        <w:jc w:val="both"/>
        <w:rPr>
          <w:strike/>
          <w:sz w:val="24"/>
          <w:szCs w:val="24"/>
        </w:rPr>
      </w:pPr>
      <w:r w:rsidRPr="00AE264A">
        <w:rPr>
          <w:strike/>
          <w:sz w:val="24"/>
          <w:szCs w:val="24"/>
        </w:rPr>
        <w:t>b) Lista de Códigos dos Países, conforme</w:t>
      </w:r>
      <w:r w:rsidR="00CD5472">
        <w:rPr>
          <w:strike/>
          <w:sz w:val="24"/>
          <w:szCs w:val="24"/>
        </w:rPr>
        <w:t xml:space="preserve"> </w:t>
      </w:r>
      <w:r w:rsidRPr="00AE264A">
        <w:rPr>
          <w:strike/>
          <w:sz w:val="24"/>
          <w:szCs w:val="24"/>
        </w:rPr>
        <w:t>Anexo XV;</w:t>
      </w:r>
    </w:p>
    <w:p w:rsidR="00CD5472" w:rsidRDefault="005D30CE" w:rsidP="00CD5472">
      <w:pPr>
        <w:spacing w:after="200"/>
        <w:ind w:firstLine="567"/>
        <w:jc w:val="both"/>
        <w:rPr>
          <w:strike/>
          <w:sz w:val="24"/>
          <w:szCs w:val="24"/>
        </w:rPr>
      </w:pPr>
      <w:r w:rsidRPr="00AE264A">
        <w:rPr>
          <w:strike/>
          <w:sz w:val="24"/>
          <w:szCs w:val="24"/>
        </w:rPr>
        <w:t xml:space="preserve">c) Lista de Códigos dos Postos e </w:t>
      </w:r>
      <w:proofErr w:type="spellStart"/>
      <w:r w:rsidRPr="00AE264A">
        <w:rPr>
          <w:strike/>
          <w:sz w:val="24"/>
          <w:szCs w:val="24"/>
        </w:rPr>
        <w:t>Sub-Postos</w:t>
      </w:r>
      <w:proofErr w:type="spellEnd"/>
      <w:r w:rsidRPr="00AE264A">
        <w:rPr>
          <w:strike/>
          <w:sz w:val="24"/>
          <w:szCs w:val="24"/>
        </w:rPr>
        <w:t xml:space="preserve"> Portuários da Agência Nacional de Vigilância Sanitária-ANVISA, conforme Anexo XVI;</w:t>
      </w:r>
    </w:p>
    <w:p w:rsidR="00CD5472" w:rsidRDefault="005D30CE" w:rsidP="00CD5472">
      <w:pPr>
        <w:spacing w:after="200"/>
        <w:ind w:firstLine="567"/>
        <w:jc w:val="both"/>
        <w:rPr>
          <w:strike/>
          <w:sz w:val="24"/>
          <w:szCs w:val="24"/>
        </w:rPr>
      </w:pPr>
      <w:r w:rsidRPr="00AE264A">
        <w:rPr>
          <w:strike/>
          <w:sz w:val="24"/>
          <w:szCs w:val="24"/>
        </w:rPr>
        <w:t>IV- Quadro de Classificação das Embarcações, conforme Anexo XVII.</w:t>
      </w:r>
    </w:p>
    <w:p w:rsidR="00CD5472" w:rsidRDefault="005D30CE" w:rsidP="00CD5472">
      <w:pPr>
        <w:spacing w:after="200"/>
        <w:jc w:val="center"/>
        <w:rPr>
          <w:b/>
          <w:strike/>
          <w:sz w:val="24"/>
          <w:szCs w:val="24"/>
        </w:rPr>
      </w:pPr>
      <w:r w:rsidRPr="00AE264A">
        <w:rPr>
          <w:b/>
          <w:strike/>
          <w:sz w:val="24"/>
          <w:szCs w:val="24"/>
        </w:rPr>
        <w:t>TÍTULO III</w:t>
      </w:r>
    </w:p>
    <w:p w:rsidR="00CD5472" w:rsidRDefault="005D30CE" w:rsidP="00CD5472">
      <w:pPr>
        <w:spacing w:after="200"/>
        <w:jc w:val="center"/>
        <w:rPr>
          <w:b/>
          <w:strike/>
          <w:sz w:val="24"/>
          <w:szCs w:val="24"/>
        </w:rPr>
      </w:pPr>
      <w:r w:rsidRPr="00AE264A">
        <w:rPr>
          <w:b/>
          <w:strike/>
          <w:sz w:val="24"/>
          <w:szCs w:val="24"/>
        </w:rPr>
        <w:t>DA ENTRADA, DO TRÂNSITO E DA PERMANÊNCIA DE EMBARCAÇÕES EM PORTOS DE CONTROLE SANITÁRIO</w:t>
      </w:r>
    </w:p>
    <w:p w:rsidR="00CD5472" w:rsidRDefault="005D30CE" w:rsidP="00CD5472">
      <w:pPr>
        <w:pStyle w:val="Corpodetexto"/>
        <w:spacing w:after="200"/>
        <w:ind w:firstLine="567"/>
        <w:rPr>
          <w:rFonts w:ascii="Times New Roman" w:hAnsi="Times New Roman" w:cs="Times New Roman"/>
          <w:strike/>
          <w:color w:val="auto"/>
        </w:rPr>
      </w:pPr>
      <w:r w:rsidRPr="00AE264A">
        <w:rPr>
          <w:rFonts w:ascii="Times New Roman" w:hAnsi="Times New Roman" w:cs="Times New Roman"/>
          <w:strike/>
          <w:color w:val="auto"/>
        </w:rPr>
        <w:t>Art. 3º A entrada, o trânsito e a permanência no território nacional, de embarcações fluviais, lacustres e marítimas, deverá atender às disposições previstas neste Regulamento.</w:t>
      </w:r>
    </w:p>
    <w:p w:rsidR="00CD5472" w:rsidRDefault="005D30CE" w:rsidP="00CD5472">
      <w:pPr>
        <w:spacing w:after="200"/>
        <w:ind w:firstLine="567"/>
        <w:jc w:val="both"/>
        <w:rPr>
          <w:strike/>
          <w:sz w:val="24"/>
          <w:szCs w:val="24"/>
        </w:rPr>
      </w:pPr>
      <w:r w:rsidRPr="00AE264A">
        <w:rPr>
          <w:strike/>
          <w:sz w:val="24"/>
          <w:szCs w:val="24"/>
        </w:rPr>
        <w:t>Art. 4º Qualquer embarcação, em trânsito internacional, cujo responsável direto</w:t>
      </w:r>
      <w:r w:rsidR="00CD5472">
        <w:rPr>
          <w:strike/>
          <w:sz w:val="24"/>
          <w:szCs w:val="24"/>
        </w:rPr>
        <w:t xml:space="preserve"> </w:t>
      </w:r>
      <w:r w:rsidRPr="00AE264A">
        <w:rPr>
          <w:strike/>
          <w:sz w:val="24"/>
          <w:szCs w:val="24"/>
        </w:rPr>
        <w:t>ou</w:t>
      </w:r>
      <w:r w:rsidR="00CD5472">
        <w:rPr>
          <w:strike/>
          <w:sz w:val="24"/>
          <w:szCs w:val="24"/>
        </w:rPr>
        <w:t xml:space="preserve"> </w:t>
      </w:r>
      <w:r w:rsidRPr="00AE264A">
        <w:rPr>
          <w:strike/>
          <w:sz w:val="24"/>
          <w:szCs w:val="24"/>
        </w:rPr>
        <w:t xml:space="preserve">representante legal pela embarcação se negue à aplicação das medidas prescritas pela autoridade sanitária do Porto de Controle Sanitário, em conformidade com as disposições </w:t>
      </w:r>
      <w:r w:rsidRPr="00AE264A">
        <w:rPr>
          <w:strike/>
          <w:sz w:val="24"/>
          <w:szCs w:val="24"/>
        </w:rPr>
        <w:lastRenderedPageBreak/>
        <w:t>previstas neste Regulamento, terá a liberdade de continuar, imediatamente, a sua rota, porém não poderá fazer escalas</w:t>
      </w:r>
      <w:r w:rsidR="00CD5472">
        <w:rPr>
          <w:strike/>
          <w:sz w:val="24"/>
          <w:szCs w:val="24"/>
        </w:rPr>
        <w:t xml:space="preserve"> </w:t>
      </w:r>
      <w:r w:rsidRPr="00AE264A">
        <w:rPr>
          <w:strike/>
          <w:sz w:val="24"/>
          <w:szCs w:val="24"/>
        </w:rPr>
        <w:t>em nenhum outro Porto de Controle Sanitário do território nacional, sem que se submeta às medidas sanitárias pertinentes; sendo autorizado, não obstante, que se abasteça de combustível, água potável,</w:t>
      </w:r>
      <w:r w:rsidR="00CD5472">
        <w:rPr>
          <w:strike/>
          <w:sz w:val="24"/>
          <w:szCs w:val="24"/>
        </w:rPr>
        <w:t xml:space="preserve"> </w:t>
      </w:r>
      <w:r w:rsidRPr="00AE264A">
        <w:rPr>
          <w:strike/>
          <w:sz w:val="24"/>
          <w:szCs w:val="24"/>
        </w:rPr>
        <w:t xml:space="preserve">víveres, desde que em regime de quarentena. </w:t>
      </w:r>
    </w:p>
    <w:p w:rsidR="00CD5472" w:rsidRDefault="005D30CE" w:rsidP="00CD5472">
      <w:pPr>
        <w:spacing w:after="200"/>
        <w:ind w:firstLine="567"/>
        <w:jc w:val="both"/>
        <w:rPr>
          <w:strike/>
          <w:sz w:val="24"/>
          <w:szCs w:val="24"/>
        </w:rPr>
      </w:pPr>
      <w:r w:rsidRPr="00AE264A">
        <w:rPr>
          <w:strike/>
          <w:sz w:val="24"/>
          <w:szCs w:val="24"/>
        </w:rPr>
        <w:t>Art. 5º As embarcações de que trata este Regulamento,</w:t>
      </w:r>
      <w:r w:rsidR="00CD5472">
        <w:rPr>
          <w:strike/>
          <w:sz w:val="24"/>
          <w:szCs w:val="24"/>
        </w:rPr>
        <w:t xml:space="preserve"> </w:t>
      </w:r>
      <w:r w:rsidRPr="00AE264A">
        <w:rPr>
          <w:strike/>
          <w:sz w:val="24"/>
          <w:szCs w:val="24"/>
        </w:rPr>
        <w:t>deverão dispor a bordo de:</w:t>
      </w:r>
    </w:p>
    <w:p w:rsidR="00CD5472" w:rsidRDefault="005D30CE" w:rsidP="00CD5472">
      <w:pPr>
        <w:spacing w:after="200"/>
        <w:ind w:firstLine="567"/>
        <w:jc w:val="both"/>
        <w:rPr>
          <w:strike/>
          <w:sz w:val="24"/>
          <w:szCs w:val="24"/>
        </w:rPr>
      </w:pPr>
      <w:r w:rsidRPr="00AE264A">
        <w:rPr>
          <w:strike/>
          <w:sz w:val="24"/>
          <w:szCs w:val="24"/>
        </w:rPr>
        <w:t>I - Certificado Internacional de Desratização ou Certificado Internacional de Isenção de Desratização, válidos, quando se tratar de embarcação em trânsito internacional, ou Certificado Nacional de Desratização ou Certificado Nacional de Isenção de Desratização válidos, quando se tratar de embarcações em trânsito exclusivamente nacional;</w:t>
      </w:r>
    </w:p>
    <w:p w:rsidR="00CD5472" w:rsidRDefault="009656DA" w:rsidP="00CD5472">
      <w:pPr>
        <w:spacing w:after="200"/>
        <w:ind w:firstLine="567"/>
        <w:jc w:val="both"/>
        <w:outlineLvl w:val="0"/>
        <w:rPr>
          <w:b/>
          <w:strike/>
          <w:color w:val="0000FF"/>
          <w:sz w:val="24"/>
          <w:szCs w:val="24"/>
        </w:rPr>
      </w:pPr>
      <w:r w:rsidRPr="00AE264A">
        <w:rPr>
          <w:strike/>
          <w:sz w:val="24"/>
          <w:szCs w:val="24"/>
        </w:rPr>
        <w:t>I - Certificado Internacional de Controle Sanitário de Bordo ou Certificado Internacional de Isenção de Controle Sanitário de Bordo, válidos, quando se tratar de embarcação em trânsito internacional, ou Certificado Nacional de Desratização ou Certificado Nacional de Isenção de Desratização válidos, quando se tratar de embarcações em trânsito exclusivamente nacional;</w:t>
      </w:r>
      <w:r w:rsidRPr="00AE264A">
        <w:rPr>
          <w:b/>
          <w:strike/>
          <w:color w:val="0000FF"/>
          <w:sz w:val="24"/>
          <w:szCs w:val="24"/>
        </w:rPr>
        <w:t xml:space="preserve"> (Redação dada pela Resolução – RDC nº 89, de 27 de dezembro de 2007)</w:t>
      </w:r>
      <w:r w:rsidR="00372B3E" w:rsidRPr="00AE264A">
        <w:rPr>
          <w:b/>
          <w:strike/>
          <w:color w:val="0000FF"/>
          <w:sz w:val="24"/>
          <w:szCs w:val="24"/>
        </w:rPr>
        <w:t>.</w:t>
      </w:r>
    </w:p>
    <w:p w:rsidR="00CD5472" w:rsidRDefault="005D30CE" w:rsidP="00CD5472">
      <w:pPr>
        <w:spacing w:after="200"/>
        <w:ind w:firstLine="567"/>
        <w:jc w:val="both"/>
        <w:rPr>
          <w:strike/>
          <w:sz w:val="24"/>
          <w:szCs w:val="24"/>
        </w:rPr>
      </w:pPr>
      <w:r w:rsidRPr="00AE264A">
        <w:rPr>
          <w:strike/>
          <w:sz w:val="24"/>
          <w:szCs w:val="24"/>
        </w:rPr>
        <w:t xml:space="preserve">II - Certificado de Vacinação Internacional Contra a Febre Amarela, válido ou atestado médico, ou documento oficial emitido pela autoridade sanitária competente, justificando a </w:t>
      </w:r>
      <w:proofErr w:type="spellStart"/>
      <w:r w:rsidRPr="00AE264A">
        <w:rPr>
          <w:strike/>
          <w:sz w:val="24"/>
          <w:szCs w:val="24"/>
        </w:rPr>
        <w:t>contra-indicação</w:t>
      </w:r>
      <w:proofErr w:type="spellEnd"/>
      <w:r w:rsidRPr="00AE264A">
        <w:rPr>
          <w:strike/>
          <w:sz w:val="24"/>
          <w:szCs w:val="24"/>
        </w:rPr>
        <w:t xml:space="preserve"> à vacina, relativo aos viajantes embarcados, quando se tratar de embarcação procedente de áreas infectadas por febre amarela;</w:t>
      </w:r>
    </w:p>
    <w:p w:rsidR="00CD5472" w:rsidRDefault="005D30CE" w:rsidP="00CD5472">
      <w:pPr>
        <w:spacing w:after="200"/>
        <w:ind w:firstLine="567"/>
        <w:jc w:val="both"/>
        <w:rPr>
          <w:strike/>
          <w:sz w:val="24"/>
          <w:szCs w:val="24"/>
        </w:rPr>
      </w:pPr>
      <w:r w:rsidRPr="00AE264A">
        <w:rPr>
          <w:strike/>
          <w:sz w:val="24"/>
          <w:szCs w:val="24"/>
        </w:rPr>
        <w:t>III - Lista de medicamentos presentes a bordo, submetidos a controle especial no território nacional, à base de substâncias entorpecentes ou psicotrópicas, conforme legislação sanitária federal pertinente;</w:t>
      </w:r>
    </w:p>
    <w:p w:rsidR="00CD5472" w:rsidRDefault="005D30CE" w:rsidP="00CD5472">
      <w:pPr>
        <w:pStyle w:val="Corpodetexto2"/>
        <w:spacing w:after="200"/>
        <w:ind w:firstLine="567"/>
        <w:rPr>
          <w:strike/>
          <w:sz w:val="24"/>
          <w:szCs w:val="24"/>
        </w:rPr>
      </w:pPr>
      <w:r w:rsidRPr="00AE264A">
        <w:rPr>
          <w:strike/>
          <w:sz w:val="24"/>
          <w:szCs w:val="24"/>
        </w:rPr>
        <w:t>IV - Certificado de Livre Prática, quando a embarcação proceder de outro Porto de Controle Sanitário instalado no território nacional;</w:t>
      </w:r>
    </w:p>
    <w:p w:rsidR="00CD5472" w:rsidRDefault="005D30CE" w:rsidP="00CD5472">
      <w:pPr>
        <w:pStyle w:val="Corpodetexto2"/>
        <w:spacing w:after="200"/>
        <w:ind w:firstLine="567"/>
        <w:rPr>
          <w:strike/>
          <w:sz w:val="24"/>
          <w:szCs w:val="24"/>
          <w:lang w:val="es-ES_tradnl"/>
        </w:rPr>
      </w:pPr>
      <w:r w:rsidRPr="00AE264A">
        <w:rPr>
          <w:strike/>
          <w:sz w:val="24"/>
          <w:szCs w:val="24"/>
          <w:lang w:val="es-ES_tradnl"/>
        </w:rPr>
        <w:t xml:space="preserve">V - </w:t>
      </w:r>
      <w:proofErr w:type="spellStart"/>
      <w:r w:rsidRPr="00AE264A">
        <w:rPr>
          <w:strike/>
          <w:sz w:val="24"/>
          <w:szCs w:val="24"/>
          <w:lang w:val="es-ES_tradnl"/>
        </w:rPr>
        <w:t>Manifesto</w:t>
      </w:r>
      <w:proofErr w:type="spellEnd"/>
      <w:r w:rsidRPr="00AE264A">
        <w:rPr>
          <w:strike/>
          <w:sz w:val="24"/>
          <w:szCs w:val="24"/>
          <w:lang w:val="es-ES_tradnl"/>
        </w:rPr>
        <w:t xml:space="preserve"> de Carga;</w:t>
      </w:r>
    </w:p>
    <w:p w:rsidR="00CD5472" w:rsidRDefault="005D30CE" w:rsidP="00CD5472">
      <w:pPr>
        <w:pStyle w:val="Corpodetexto2"/>
        <w:spacing w:after="200"/>
        <w:ind w:firstLine="567"/>
        <w:rPr>
          <w:strike/>
          <w:sz w:val="24"/>
          <w:szCs w:val="24"/>
        </w:rPr>
      </w:pPr>
      <w:r w:rsidRPr="00AE264A">
        <w:rPr>
          <w:strike/>
          <w:sz w:val="24"/>
          <w:szCs w:val="24"/>
        </w:rPr>
        <w:t>VI – Comprovante do pagamento da Taxa de Fiscalização de Vigilância Sanitária, referente ao Certificado de Livre Prática, quando o mesmo for exigível, conforme legislação federal pertinente;</w:t>
      </w:r>
    </w:p>
    <w:p w:rsidR="00CD5472" w:rsidRDefault="005D30CE" w:rsidP="00CD5472">
      <w:pPr>
        <w:spacing w:after="200"/>
        <w:ind w:firstLine="567"/>
        <w:jc w:val="both"/>
        <w:rPr>
          <w:strike/>
          <w:sz w:val="24"/>
          <w:szCs w:val="24"/>
        </w:rPr>
      </w:pPr>
      <w:r w:rsidRPr="00AE264A">
        <w:rPr>
          <w:strike/>
          <w:sz w:val="24"/>
          <w:szCs w:val="24"/>
        </w:rPr>
        <w:t>VII - Informações referentes ao sistema de produção e abastecimento de água po</w:t>
      </w:r>
      <w:r w:rsidR="00E93D06">
        <w:rPr>
          <w:strike/>
          <w:sz w:val="24"/>
          <w:szCs w:val="24"/>
        </w:rPr>
        <w:t>tável da embarcação, assim como</w:t>
      </w:r>
      <w:r w:rsidRPr="00AE264A">
        <w:rPr>
          <w:strike/>
          <w:sz w:val="24"/>
          <w:szCs w:val="24"/>
        </w:rPr>
        <w:t xml:space="preserve"> o tipo de controle realizado para a garantia da sua qualidade, e para a limpeza e desi</w:t>
      </w:r>
      <w:r w:rsidR="00E93D06">
        <w:rPr>
          <w:strike/>
          <w:sz w:val="24"/>
          <w:szCs w:val="24"/>
        </w:rPr>
        <w:t>nfecção dos seus reservatórios;</w:t>
      </w:r>
    </w:p>
    <w:p w:rsidR="00CD5472" w:rsidRDefault="005D30CE" w:rsidP="00CD5472">
      <w:pPr>
        <w:spacing w:after="200"/>
        <w:ind w:firstLine="567"/>
        <w:jc w:val="both"/>
        <w:rPr>
          <w:strike/>
          <w:sz w:val="24"/>
          <w:szCs w:val="24"/>
        </w:rPr>
      </w:pPr>
      <w:r w:rsidRPr="00AE264A">
        <w:rPr>
          <w:strike/>
          <w:sz w:val="24"/>
          <w:szCs w:val="24"/>
        </w:rPr>
        <w:t>VIII - Informações referentes ao tipo de sistema de armazenamento, tratamento e descarga de efluentes sanitários da embarcação;</w:t>
      </w:r>
    </w:p>
    <w:p w:rsidR="00CD5472" w:rsidRDefault="005D30CE" w:rsidP="00CD5472">
      <w:pPr>
        <w:spacing w:after="200"/>
        <w:ind w:firstLine="567"/>
        <w:jc w:val="both"/>
        <w:rPr>
          <w:strike/>
          <w:sz w:val="24"/>
          <w:szCs w:val="24"/>
        </w:rPr>
      </w:pPr>
      <w:r w:rsidRPr="00AE264A">
        <w:rPr>
          <w:strike/>
          <w:sz w:val="24"/>
          <w:szCs w:val="24"/>
        </w:rPr>
        <w:t>IX - Informações referentes ao acondicionamento, armazenamento, coleta e destino final dos resíduos sólidos gerados na</w:t>
      </w:r>
      <w:r w:rsidR="00CD5472">
        <w:rPr>
          <w:strike/>
          <w:sz w:val="24"/>
          <w:szCs w:val="24"/>
        </w:rPr>
        <w:t xml:space="preserve"> </w:t>
      </w:r>
      <w:r w:rsidRPr="00AE264A">
        <w:rPr>
          <w:strike/>
          <w:sz w:val="24"/>
          <w:szCs w:val="24"/>
        </w:rPr>
        <w:t>embarcação;</w:t>
      </w:r>
    </w:p>
    <w:p w:rsidR="00CD5472" w:rsidRDefault="005D30CE" w:rsidP="00CD5472">
      <w:pPr>
        <w:spacing w:after="200"/>
        <w:ind w:firstLine="567"/>
        <w:jc w:val="both"/>
        <w:rPr>
          <w:strike/>
          <w:sz w:val="24"/>
          <w:szCs w:val="24"/>
        </w:rPr>
      </w:pPr>
      <w:r w:rsidRPr="00AE264A">
        <w:rPr>
          <w:strike/>
          <w:sz w:val="24"/>
          <w:szCs w:val="24"/>
        </w:rPr>
        <w:t>Parágrafo único.</w:t>
      </w:r>
      <w:r w:rsidR="00CD5472">
        <w:rPr>
          <w:strike/>
          <w:sz w:val="24"/>
          <w:szCs w:val="24"/>
        </w:rPr>
        <w:t xml:space="preserve"> </w:t>
      </w:r>
      <w:r w:rsidRPr="00AE264A">
        <w:rPr>
          <w:strike/>
          <w:sz w:val="24"/>
          <w:szCs w:val="24"/>
        </w:rPr>
        <w:t xml:space="preserve">Os documentos e informações constantes neste artigo estão sujeitos à solicitação da autoridade sanitária, bem como poderão ser exigidas cópia ou </w:t>
      </w:r>
      <w:r w:rsidRPr="00AE264A">
        <w:rPr>
          <w:strike/>
          <w:sz w:val="24"/>
          <w:szCs w:val="24"/>
        </w:rPr>
        <w:lastRenderedPageBreak/>
        <w:t>declaração visada pelo Comandante ou por alguém por ele designado, para fins de atendimento do programa de fiscalização sanitária.</w:t>
      </w:r>
    </w:p>
    <w:p w:rsidR="00CD5472" w:rsidRDefault="005D30CE" w:rsidP="00CD5472">
      <w:pPr>
        <w:spacing w:after="200"/>
        <w:ind w:firstLine="567"/>
        <w:jc w:val="both"/>
        <w:rPr>
          <w:strike/>
          <w:sz w:val="24"/>
          <w:szCs w:val="24"/>
        </w:rPr>
      </w:pPr>
      <w:r w:rsidRPr="00AE264A">
        <w:rPr>
          <w:strike/>
          <w:sz w:val="24"/>
          <w:szCs w:val="24"/>
        </w:rPr>
        <w:t>Art. 6º As embarcações de que trata este Regulamento deverão entregar à autoridade sanitária do Porto de Controle Sanitário, os documentos originais abaixo relacionados:</w:t>
      </w:r>
    </w:p>
    <w:p w:rsidR="005D30CE" w:rsidRPr="00AE264A" w:rsidRDefault="005D30CE" w:rsidP="00CD5472">
      <w:pPr>
        <w:spacing w:after="200"/>
        <w:ind w:firstLine="567"/>
        <w:jc w:val="both"/>
        <w:rPr>
          <w:strike/>
          <w:sz w:val="24"/>
          <w:szCs w:val="24"/>
        </w:rPr>
      </w:pPr>
      <w:r w:rsidRPr="00AE264A">
        <w:rPr>
          <w:strike/>
          <w:sz w:val="24"/>
          <w:szCs w:val="24"/>
        </w:rPr>
        <w:t>I - Declaração Marítima de Saúde;</w:t>
      </w:r>
    </w:p>
    <w:p w:rsidR="005D30CE" w:rsidRPr="00AE264A" w:rsidRDefault="005D30CE" w:rsidP="00CD5472">
      <w:pPr>
        <w:spacing w:after="200"/>
        <w:ind w:firstLine="567"/>
        <w:jc w:val="both"/>
        <w:rPr>
          <w:strike/>
          <w:sz w:val="24"/>
          <w:szCs w:val="24"/>
        </w:rPr>
      </w:pPr>
      <w:r w:rsidRPr="00AE264A">
        <w:rPr>
          <w:strike/>
          <w:sz w:val="24"/>
          <w:szCs w:val="24"/>
        </w:rPr>
        <w:t>II - Lista de Viajantes, com o respectivo local e data de embarque;</w:t>
      </w:r>
    </w:p>
    <w:p w:rsidR="00CD5472" w:rsidRDefault="005D30CE" w:rsidP="00CD5472">
      <w:pPr>
        <w:spacing w:after="200"/>
        <w:ind w:firstLine="567"/>
        <w:jc w:val="both"/>
        <w:rPr>
          <w:strike/>
          <w:sz w:val="24"/>
          <w:szCs w:val="24"/>
        </w:rPr>
      </w:pPr>
      <w:r w:rsidRPr="00AE264A">
        <w:rPr>
          <w:strike/>
          <w:sz w:val="24"/>
          <w:szCs w:val="24"/>
        </w:rPr>
        <w:t>III - Formu</w:t>
      </w:r>
      <w:r w:rsidR="009F4715">
        <w:rPr>
          <w:strike/>
          <w:sz w:val="24"/>
          <w:szCs w:val="24"/>
        </w:rPr>
        <w:t xml:space="preserve">lário para Informações sobre a </w:t>
      </w:r>
      <w:r w:rsidRPr="00AE264A">
        <w:rPr>
          <w:strike/>
          <w:sz w:val="24"/>
          <w:szCs w:val="24"/>
        </w:rPr>
        <w:t>Água de Lastro.</w:t>
      </w:r>
    </w:p>
    <w:p w:rsidR="00CD5472" w:rsidRDefault="005D30CE" w:rsidP="00CD5472">
      <w:pPr>
        <w:pStyle w:val="Ttulo2"/>
        <w:spacing w:after="200"/>
        <w:jc w:val="center"/>
        <w:rPr>
          <w:bCs w:val="0"/>
          <w:strike/>
          <w:sz w:val="24"/>
          <w:szCs w:val="24"/>
        </w:rPr>
      </w:pPr>
      <w:r w:rsidRPr="00AE264A">
        <w:rPr>
          <w:bCs w:val="0"/>
          <w:strike/>
          <w:sz w:val="24"/>
          <w:szCs w:val="24"/>
        </w:rPr>
        <w:t>TÍTULO IV</w:t>
      </w:r>
    </w:p>
    <w:p w:rsidR="00CD5472" w:rsidRDefault="005D30CE" w:rsidP="00CD5472">
      <w:pPr>
        <w:pStyle w:val="Ttulo2"/>
        <w:spacing w:after="200"/>
        <w:jc w:val="center"/>
        <w:rPr>
          <w:bCs w:val="0"/>
          <w:strike/>
          <w:sz w:val="24"/>
          <w:szCs w:val="24"/>
        </w:rPr>
      </w:pPr>
      <w:r w:rsidRPr="00AE264A">
        <w:rPr>
          <w:bCs w:val="0"/>
          <w:strike/>
          <w:sz w:val="24"/>
          <w:szCs w:val="24"/>
        </w:rPr>
        <w:t>DA LIVRE PRÁTICA, DOS CRITÉRIOS PARA CONCESSÃO DO CERTIFICADO DE LIVRE PRÁTICA E DA</w:t>
      </w:r>
      <w:r w:rsidR="00CD5472">
        <w:rPr>
          <w:bCs w:val="0"/>
          <w:strike/>
          <w:sz w:val="24"/>
          <w:szCs w:val="24"/>
        </w:rPr>
        <w:t xml:space="preserve"> </w:t>
      </w:r>
      <w:r w:rsidRPr="00AE264A">
        <w:rPr>
          <w:bCs w:val="0"/>
          <w:strike/>
          <w:sz w:val="24"/>
          <w:szCs w:val="24"/>
        </w:rPr>
        <w:t>REALIZAÇÃO DE INSPEÇÃO SANITÁRIA DA EMBARCAÇÃO</w:t>
      </w:r>
    </w:p>
    <w:p w:rsidR="00CD5472" w:rsidRDefault="005D30CE" w:rsidP="00CD5472">
      <w:pPr>
        <w:spacing w:after="200"/>
        <w:ind w:firstLine="567"/>
        <w:jc w:val="both"/>
        <w:rPr>
          <w:strike/>
          <w:sz w:val="24"/>
          <w:szCs w:val="24"/>
        </w:rPr>
      </w:pPr>
      <w:r w:rsidRPr="00AE264A">
        <w:rPr>
          <w:strike/>
          <w:sz w:val="24"/>
          <w:szCs w:val="24"/>
        </w:rPr>
        <w:t>Art. 7º A Livre Prática será concedida pela autoridade sanitária em exercício no Porto de Controle Sanitário, por meio do Certificado de Livre Prática, documento de caráter intransferível, mediante análise das condições operacionais e higiênico-sanitárias da embarcação e do estado de saúde dos seus viajantes, a partir de uma inspeção sanitária realizada a bordo da embarcação ou da análise documental das informações apresentadas quando da sua solicitação.</w:t>
      </w:r>
    </w:p>
    <w:p w:rsidR="00CD5472" w:rsidRDefault="005D30CE" w:rsidP="00CD5472">
      <w:pPr>
        <w:spacing w:after="200"/>
        <w:ind w:firstLine="567"/>
        <w:jc w:val="both"/>
        <w:rPr>
          <w:strike/>
          <w:sz w:val="24"/>
          <w:szCs w:val="24"/>
        </w:rPr>
      </w:pPr>
      <w:r w:rsidRPr="00AE264A">
        <w:rPr>
          <w:strike/>
          <w:sz w:val="24"/>
          <w:szCs w:val="24"/>
        </w:rPr>
        <w:t>Parágrafo único. Constituem Livre Prática:</w:t>
      </w:r>
    </w:p>
    <w:p w:rsidR="005D30CE" w:rsidRPr="00AE264A" w:rsidRDefault="005D30CE" w:rsidP="00CD5472">
      <w:pPr>
        <w:spacing w:after="200"/>
        <w:ind w:firstLine="567"/>
        <w:jc w:val="both"/>
        <w:rPr>
          <w:strike/>
          <w:sz w:val="24"/>
          <w:szCs w:val="24"/>
        </w:rPr>
      </w:pPr>
      <w:r w:rsidRPr="00AE264A">
        <w:rPr>
          <w:strike/>
          <w:sz w:val="24"/>
          <w:szCs w:val="24"/>
        </w:rPr>
        <w:t>I - Livre Prática a Bordo;</w:t>
      </w:r>
    </w:p>
    <w:p w:rsidR="00CD5472" w:rsidRDefault="005D30CE" w:rsidP="00CD5472">
      <w:pPr>
        <w:spacing w:after="200"/>
        <w:ind w:firstLine="567"/>
        <w:jc w:val="both"/>
        <w:rPr>
          <w:strike/>
          <w:sz w:val="24"/>
          <w:szCs w:val="24"/>
        </w:rPr>
      </w:pPr>
      <w:r w:rsidRPr="00AE264A">
        <w:rPr>
          <w:strike/>
          <w:sz w:val="24"/>
          <w:szCs w:val="24"/>
        </w:rPr>
        <w:t>II - Livre Prática Via Rádio.</w:t>
      </w:r>
    </w:p>
    <w:p w:rsidR="00CD5472" w:rsidRDefault="005D30CE" w:rsidP="00CD5472">
      <w:pPr>
        <w:spacing w:after="200"/>
        <w:ind w:firstLine="567"/>
        <w:jc w:val="both"/>
        <w:rPr>
          <w:strike/>
          <w:sz w:val="24"/>
          <w:szCs w:val="24"/>
        </w:rPr>
      </w:pPr>
      <w:r w:rsidRPr="00AE264A">
        <w:rPr>
          <w:strike/>
          <w:sz w:val="24"/>
          <w:szCs w:val="24"/>
        </w:rPr>
        <w:t>Art. 8º A embarcação deverá solicitar</w:t>
      </w:r>
      <w:r w:rsidR="00CD5472">
        <w:rPr>
          <w:strike/>
          <w:sz w:val="24"/>
          <w:szCs w:val="24"/>
        </w:rPr>
        <w:t xml:space="preserve"> </w:t>
      </w:r>
      <w:r w:rsidRPr="00AE264A">
        <w:rPr>
          <w:strike/>
          <w:sz w:val="24"/>
          <w:szCs w:val="24"/>
        </w:rPr>
        <w:t>Livre Prática à autoridade sanitária em exercício no Porto de Controle Sanitário ao qual se destina, por meio da</w:t>
      </w:r>
      <w:r w:rsidR="00CD5472">
        <w:rPr>
          <w:strike/>
          <w:sz w:val="24"/>
          <w:szCs w:val="24"/>
        </w:rPr>
        <w:t xml:space="preserve"> </w:t>
      </w:r>
      <w:r w:rsidRPr="00AE264A">
        <w:rPr>
          <w:strike/>
          <w:sz w:val="24"/>
          <w:szCs w:val="24"/>
        </w:rPr>
        <w:t>Solicitação de Certificado, conforme Anexo IV deste Regulamento, quando estiver realizando navegação de:</w:t>
      </w:r>
    </w:p>
    <w:p w:rsidR="00CD5472" w:rsidRDefault="005D30CE" w:rsidP="00CD5472">
      <w:pPr>
        <w:shd w:val="clear" w:color="auto" w:fill="FFFFFF"/>
        <w:spacing w:after="200"/>
        <w:ind w:firstLine="567"/>
        <w:jc w:val="both"/>
        <w:rPr>
          <w:strike/>
          <w:sz w:val="24"/>
          <w:szCs w:val="24"/>
        </w:rPr>
      </w:pPr>
      <w:r w:rsidRPr="00AE264A">
        <w:rPr>
          <w:strike/>
          <w:sz w:val="24"/>
          <w:szCs w:val="24"/>
        </w:rPr>
        <w:t>I - Mar Aberto/Longo Curso: embarcação em trânsito internacional, em deslocamentos marítimo, marítimo-fluvial ou marítimo-lacustre e desenvolva atividades ou serviços de transporte de cargas e ou passageiros,</w:t>
      </w:r>
      <w:r w:rsidR="00CD5472">
        <w:rPr>
          <w:strike/>
          <w:sz w:val="24"/>
          <w:szCs w:val="24"/>
        </w:rPr>
        <w:t xml:space="preserve"> </w:t>
      </w:r>
      <w:r w:rsidRPr="00AE264A">
        <w:rPr>
          <w:strike/>
          <w:sz w:val="24"/>
          <w:szCs w:val="24"/>
        </w:rPr>
        <w:t>de esporte e recreio ou pesca, apoio marítimo ou outra atividade;</w:t>
      </w:r>
    </w:p>
    <w:p w:rsidR="00CD5472" w:rsidRDefault="005D30CE" w:rsidP="00CD5472">
      <w:pPr>
        <w:shd w:val="clear" w:color="auto" w:fill="FFFFFF"/>
        <w:spacing w:after="200"/>
        <w:ind w:firstLine="567"/>
        <w:jc w:val="both"/>
        <w:rPr>
          <w:strike/>
          <w:sz w:val="24"/>
          <w:szCs w:val="24"/>
        </w:rPr>
      </w:pPr>
      <w:r w:rsidRPr="00AE264A">
        <w:rPr>
          <w:strike/>
          <w:sz w:val="24"/>
          <w:szCs w:val="24"/>
        </w:rPr>
        <w:t>II - Mar Aberto/Cabotagem: embarcação em trânsito interestadual e deslocamento</w:t>
      </w:r>
      <w:r w:rsidR="00CD5472">
        <w:rPr>
          <w:strike/>
          <w:sz w:val="24"/>
          <w:szCs w:val="24"/>
        </w:rPr>
        <w:t xml:space="preserve"> </w:t>
      </w:r>
      <w:r w:rsidRPr="00AE264A">
        <w:rPr>
          <w:strike/>
          <w:sz w:val="24"/>
          <w:szCs w:val="24"/>
        </w:rPr>
        <w:t xml:space="preserve">marítimo e desenvolva atividades ou serviços de transporte de cargas e ou passageiros, esporte e recreio ou de pesca, apoio marítimo ou outra atividade; </w:t>
      </w:r>
    </w:p>
    <w:p w:rsidR="00CD5472" w:rsidRDefault="005D30CE" w:rsidP="00CD5472">
      <w:pPr>
        <w:shd w:val="clear" w:color="auto" w:fill="FFFFFF"/>
        <w:spacing w:after="200"/>
        <w:ind w:firstLine="567"/>
        <w:jc w:val="both"/>
        <w:rPr>
          <w:strike/>
          <w:sz w:val="24"/>
          <w:szCs w:val="24"/>
        </w:rPr>
      </w:pPr>
      <w:r w:rsidRPr="00AE264A">
        <w:rPr>
          <w:strike/>
          <w:sz w:val="24"/>
          <w:szCs w:val="24"/>
        </w:rPr>
        <w:t>III - Mar Aberto/Cabotagem: embarcação em trânsito intermunicipal, em deslocamento marítimo-lacustre e desenvolva atividades ou serviços de transporte de cargas e ou passageiros, esporte e recreio ou de pesca, apoio marítimo ou outra atividade;</w:t>
      </w:r>
    </w:p>
    <w:p w:rsidR="00E93D06" w:rsidRDefault="005D30CE" w:rsidP="00CD5472">
      <w:pPr>
        <w:shd w:val="clear" w:color="auto" w:fill="FFFFFF"/>
        <w:spacing w:after="200"/>
        <w:ind w:firstLine="567"/>
        <w:jc w:val="both"/>
        <w:rPr>
          <w:strike/>
          <w:sz w:val="24"/>
          <w:szCs w:val="24"/>
        </w:rPr>
      </w:pPr>
      <w:r w:rsidRPr="00AE264A">
        <w:rPr>
          <w:strike/>
          <w:sz w:val="24"/>
          <w:szCs w:val="24"/>
        </w:rPr>
        <w:t>IV- Interior: embarcação em</w:t>
      </w:r>
      <w:r w:rsidR="00CD5472">
        <w:rPr>
          <w:strike/>
          <w:sz w:val="24"/>
          <w:szCs w:val="24"/>
        </w:rPr>
        <w:t xml:space="preserve"> </w:t>
      </w:r>
      <w:r w:rsidRPr="00AE264A">
        <w:rPr>
          <w:strike/>
          <w:sz w:val="24"/>
          <w:szCs w:val="24"/>
        </w:rPr>
        <w:t xml:space="preserve">trânsito internacional, deslocamento fluvial e desenvolva atividades ou serviços de transporte de cargas e ou passageiros, </w:t>
      </w:r>
      <w:r w:rsidRPr="00AE264A">
        <w:rPr>
          <w:strike/>
          <w:sz w:val="24"/>
          <w:szCs w:val="24"/>
        </w:rPr>
        <w:lastRenderedPageBreak/>
        <w:t>excetuando-se do disposto neste inciso, os deslocamentos</w:t>
      </w:r>
      <w:r w:rsidR="00CD5472">
        <w:rPr>
          <w:strike/>
          <w:sz w:val="24"/>
          <w:szCs w:val="24"/>
        </w:rPr>
        <w:t xml:space="preserve"> </w:t>
      </w:r>
      <w:r w:rsidRPr="00AE264A">
        <w:rPr>
          <w:strike/>
          <w:sz w:val="24"/>
          <w:szCs w:val="24"/>
        </w:rPr>
        <w:t>entre Portos de Controle Sanitário instalados em municípios brasileiros limítrofes com os países que fazem fronteira com o Brasil e desenvolva atividades ou serviços de transporte de cargas e ou passageiros;</w:t>
      </w:r>
    </w:p>
    <w:p w:rsidR="00CD5472" w:rsidRDefault="009F4715" w:rsidP="00CD5472">
      <w:pPr>
        <w:shd w:val="clear" w:color="auto" w:fill="FFFFFF"/>
        <w:spacing w:after="200"/>
        <w:ind w:firstLine="567"/>
        <w:jc w:val="both"/>
        <w:rPr>
          <w:strike/>
          <w:sz w:val="24"/>
          <w:szCs w:val="24"/>
        </w:rPr>
      </w:pPr>
      <w:r>
        <w:rPr>
          <w:strike/>
          <w:sz w:val="24"/>
          <w:szCs w:val="24"/>
        </w:rPr>
        <w:t xml:space="preserve">V- Interior: embarcação em </w:t>
      </w:r>
      <w:r w:rsidR="005D30CE" w:rsidRPr="00AE264A">
        <w:rPr>
          <w:strike/>
          <w:sz w:val="24"/>
          <w:szCs w:val="24"/>
        </w:rPr>
        <w:t>trânsito internacional, deslocamento fluvial e desenvolva atividades de esporte e recreio ou pesca;</w:t>
      </w:r>
    </w:p>
    <w:p w:rsidR="00CD5472" w:rsidRDefault="005D30CE" w:rsidP="00CD5472">
      <w:pPr>
        <w:shd w:val="clear" w:color="auto" w:fill="FFFFFF"/>
        <w:spacing w:after="200"/>
        <w:ind w:firstLine="567"/>
        <w:jc w:val="both"/>
        <w:rPr>
          <w:strike/>
          <w:sz w:val="24"/>
          <w:szCs w:val="24"/>
          <w:shd w:val="clear" w:color="auto" w:fill="FFFFFF"/>
        </w:rPr>
      </w:pPr>
      <w:r w:rsidRPr="00AE264A">
        <w:rPr>
          <w:strike/>
          <w:sz w:val="24"/>
          <w:szCs w:val="24"/>
          <w:shd w:val="clear" w:color="auto" w:fill="FFFFFF"/>
        </w:rPr>
        <w:t>Parágrafo único. As plataformas de estrutura móvel, também estarão sujeitas a inspeção sanitária semestral, ou a qualquer tempo, em função do contexto sanitário e epidemiológico.</w:t>
      </w:r>
    </w:p>
    <w:p w:rsidR="00CD5472" w:rsidRDefault="005D30CE" w:rsidP="00CD5472">
      <w:pPr>
        <w:tabs>
          <w:tab w:val="left" w:pos="540"/>
        </w:tabs>
        <w:spacing w:after="200"/>
        <w:ind w:firstLine="567"/>
        <w:jc w:val="both"/>
        <w:rPr>
          <w:strike/>
          <w:sz w:val="24"/>
          <w:szCs w:val="24"/>
        </w:rPr>
      </w:pPr>
      <w:r w:rsidRPr="00AE264A">
        <w:rPr>
          <w:strike/>
          <w:sz w:val="24"/>
          <w:szCs w:val="24"/>
        </w:rPr>
        <w:t>Art. 9º O responsável direto ou o representante legal pela embarcação, deverá, com antecedência mínima de 24 (vinte e quatro) horas do horário estimado para a chegada da embarcação–E.T.A., apresentar à autoridade sanitária em exercício no Porto de Controle Sanitário a Solicitação de Certificado, conforme Anexo IV, deste Regulamento.</w:t>
      </w:r>
    </w:p>
    <w:p w:rsidR="00CD5472" w:rsidRDefault="005D30CE" w:rsidP="00CD5472">
      <w:pPr>
        <w:spacing w:after="200"/>
        <w:ind w:firstLine="567"/>
        <w:jc w:val="both"/>
        <w:rPr>
          <w:strike/>
          <w:sz w:val="24"/>
          <w:szCs w:val="24"/>
        </w:rPr>
      </w:pPr>
      <w:r w:rsidRPr="00AE264A">
        <w:rPr>
          <w:strike/>
          <w:sz w:val="24"/>
          <w:szCs w:val="24"/>
        </w:rPr>
        <w:t>§ 1º Está desobrigada do cumprimento do tempo estabelecido, no parágrafo anterior, a embarcação arribada, bem como aquela cujo período de deslocamento entre os Portos de Controle Sanitário de partida e</w:t>
      </w:r>
      <w:r w:rsidR="00CD5472">
        <w:rPr>
          <w:strike/>
          <w:sz w:val="24"/>
          <w:szCs w:val="24"/>
        </w:rPr>
        <w:t xml:space="preserve"> </w:t>
      </w:r>
      <w:r w:rsidRPr="00AE264A">
        <w:rPr>
          <w:strike/>
          <w:sz w:val="24"/>
          <w:szCs w:val="24"/>
        </w:rPr>
        <w:t>de destino</w:t>
      </w:r>
      <w:r w:rsidR="00CD5472">
        <w:rPr>
          <w:strike/>
          <w:sz w:val="24"/>
          <w:szCs w:val="24"/>
        </w:rPr>
        <w:t xml:space="preserve"> </w:t>
      </w:r>
      <w:r w:rsidRPr="00AE264A">
        <w:rPr>
          <w:strike/>
          <w:sz w:val="24"/>
          <w:szCs w:val="24"/>
        </w:rPr>
        <w:t>seja inferior a 24 (vinte e quatro) horas.</w:t>
      </w:r>
    </w:p>
    <w:p w:rsidR="00CD5472" w:rsidRDefault="005D30CE" w:rsidP="00CD5472">
      <w:pPr>
        <w:spacing w:after="200"/>
        <w:ind w:firstLine="567"/>
        <w:jc w:val="both"/>
        <w:rPr>
          <w:strike/>
          <w:sz w:val="24"/>
          <w:szCs w:val="24"/>
        </w:rPr>
      </w:pPr>
      <w:r w:rsidRPr="00AE264A">
        <w:rPr>
          <w:strike/>
          <w:sz w:val="24"/>
          <w:szCs w:val="24"/>
        </w:rPr>
        <w:t>§ 2º Quando a bordo da embarcação em deslocamento para o Porto de Controle Sanitário ao qual foi solicitado o Certificado de Livre Prática, for verificada anormalidade que entre em desacordo com as informações prestadas anteriormente, na Solicitação de Certificado, constante do Anexo IV deste Regulamento, caberá ao responsável direto ou representante legal pela embarcação, informar o fato à autoridade sanitária do Porto de Controle Sanitário, com vistas à análise técnica para a concessão ou revisão da autorização já emitida.</w:t>
      </w:r>
    </w:p>
    <w:p w:rsidR="00CD5472" w:rsidRDefault="005D30CE" w:rsidP="00CD5472">
      <w:pPr>
        <w:spacing w:after="200"/>
        <w:ind w:firstLine="567"/>
        <w:jc w:val="both"/>
        <w:rPr>
          <w:strike/>
          <w:sz w:val="24"/>
          <w:szCs w:val="24"/>
        </w:rPr>
      </w:pPr>
      <w:r w:rsidRPr="00AE264A">
        <w:rPr>
          <w:strike/>
          <w:sz w:val="24"/>
          <w:szCs w:val="24"/>
        </w:rPr>
        <w:t>Art. 10. O responsável direto ou representante legal pela embarcação, deverá informar o E.T.A.</w:t>
      </w:r>
      <w:r w:rsidR="00CD5472">
        <w:rPr>
          <w:strike/>
          <w:sz w:val="24"/>
          <w:szCs w:val="24"/>
        </w:rPr>
        <w:t xml:space="preserve"> </w:t>
      </w:r>
      <w:r w:rsidRPr="00AE264A">
        <w:rPr>
          <w:strike/>
          <w:sz w:val="24"/>
          <w:szCs w:val="24"/>
        </w:rPr>
        <w:t>à autoridade sanitária do Porto de Controle Sanitário, com antecedência de</w:t>
      </w:r>
      <w:r w:rsidR="00CD5472">
        <w:rPr>
          <w:strike/>
          <w:sz w:val="24"/>
          <w:szCs w:val="24"/>
        </w:rPr>
        <w:t xml:space="preserve"> </w:t>
      </w:r>
      <w:r w:rsidRPr="00AE264A">
        <w:rPr>
          <w:strike/>
          <w:sz w:val="24"/>
          <w:szCs w:val="24"/>
        </w:rPr>
        <w:t>até 12 (doze) horas.</w:t>
      </w:r>
    </w:p>
    <w:p w:rsidR="00CD5472" w:rsidRDefault="005D30CE" w:rsidP="00CD5472">
      <w:pPr>
        <w:spacing w:after="200"/>
        <w:ind w:firstLine="567"/>
        <w:jc w:val="both"/>
        <w:rPr>
          <w:strike/>
          <w:sz w:val="24"/>
          <w:szCs w:val="24"/>
        </w:rPr>
      </w:pPr>
      <w:r w:rsidRPr="00AE264A">
        <w:rPr>
          <w:strike/>
          <w:sz w:val="24"/>
          <w:szCs w:val="24"/>
        </w:rPr>
        <w:t>§ 1º Está desobrigada do cumprimento do tempo previsto no caput deste artigo, a embarcação arribada, ou cujo período de deslocamento entre os Portos de Controle Sanitário de partida e o de destino seja inferior a 12 (doze) horas, devendo, nestes casos, o responsável direto ou representante legal pela embarcação comunicar o E.T.A com antecedência mínima de 2 (duas) horas, ou em tempo menor, quando</w:t>
      </w:r>
      <w:r w:rsidR="00CD5472">
        <w:rPr>
          <w:strike/>
          <w:sz w:val="24"/>
          <w:szCs w:val="24"/>
        </w:rPr>
        <w:t xml:space="preserve"> </w:t>
      </w:r>
      <w:r w:rsidRPr="00AE264A">
        <w:rPr>
          <w:strike/>
          <w:sz w:val="24"/>
          <w:szCs w:val="24"/>
        </w:rPr>
        <w:t>se tratar de situações emergenciais.</w:t>
      </w:r>
    </w:p>
    <w:p w:rsidR="00CD5472" w:rsidRDefault="005D30CE" w:rsidP="00CD5472">
      <w:pPr>
        <w:spacing w:after="200"/>
        <w:ind w:firstLine="567"/>
        <w:jc w:val="both"/>
        <w:rPr>
          <w:strike/>
          <w:sz w:val="24"/>
          <w:szCs w:val="24"/>
        </w:rPr>
      </w:pPr>
      <w:r w:rsidRPr="00AE264A">
        <w:rPr>
          <w:strike/>
          <w:sz w:val="24"/>
          <w:szCs w:val="24"/>
        </w:rPr>
        <w:t>§ 2º O responsável direto ou representante legal pela embarcação, deverá confirmar e definir a posição e o horário da atracação da embarcação</w:t>
      </w:r>
      <w:r w:rsidR="00CD5472">
        <w:rPr>
          <w:strike/>
          <w:sz w:val="24"/>
          <w:szCs w:val="24"/>
        </w:rPr>
        <w:t xml:space="preserve"> </w:t>
      </w:r>
      <w:r w:rsidRPr="00AE264A">
        <w:rPr>
          <w:strike/>
          <w:sz w:val="24"/>
          <w:szCs w:val="24"/>
        </w:rPr>
        <w:t>no Porto de Controle Sanitário, ou</w:t>
      </w:r>
      <w:r w:rsidR="00CD5472">
        <w:rPr>
          <w:strike/>
          <w:sz w:val="24"/>
          <w:szCs w:val="24"/>
        </w:rPr>
        <w:t xml:space="preserve"> </w:t>
      </w:r>
      <w:r w:rsidRPr="00AE264A">
        <w:rPr>
          <w:strike/>
          <w:sz w:val="24"/>
          <w:szCs w:val="24"/>
        </w:rPr>
        <w:t>na área de fundeio, quando existir, com antecedência mínima de 2 (duas) horas.</w:t>
      </w:r>
    </w:p>
    <w:p w:rsidR="00CD5472" w:rsidRDefault="005D30CE" w:rsidP="00CD5472">
      <w:pPr>
        <w:spacing w:after="200"/>
        <w:ind w:firstLine="567"/>
        <w:jc w:val="both"/>
        <w:rPr>
          <w:strike/>
          <w:sz w:val="24"/>
          <w:szCs w:val="24"/>
        </w:rPr>
      </w:pPr>
      <w:r w:rsidRPr="00AE264A">
        <w:rPr>
          <w:strike/>
          <w:sz w:val="24"/>
          <w:szCs w:val="24"/>
        </w:rPr>
        <w:t xml:space="preserve">Art. 11. A validade dos Certificados de Livre Prática, a bordo ou via rádio, concedidos à embarcação de que trata o artigo 8º, deste Regulamento, corresponderá ao seu período de permanência e operação no Porto de Controle Sanitário. </w:t>
      </w:r>
    </w:p>
    <w:p w:rsidR="00CD5472" w:rsidRDefault="005D30CE" w:rsidP="00CD5472">
      <w:pPr>
        <w:pStyle w:val="Corpodetexto3"/>
        <w:spacing w:after="200"/>
        <w:ind w:firstLine="567"/>
        <w:rPr>
          <w:strike/>
        </w:rPr>
      </w:pPr>
      <w:r w:rsidRPr="00AE264A">
        <w:rPr>
          <w:strike/>
        </w:rPr>
        <w:lastRenderedPageBreak/>
        <w:t>Art. 12. Deverá estar de posse do Certificado de Livre Prática válido, no momento da atracação, a embarcação que tenha efetuado navegação de:</w:t>
      </w:r>
    </w:p>
    <w:p w:rsidR="00CD5472" w:rsidRDefault="005D30CE" w:rsidP="00CD5472">
      <w:pPr>
        <w:shd w:val="clear" w:color="auto" w:fill="FFFFFF"/>
        <w:spacing w:after="200"/>
        <w:ind w:firstLine="567"/>
        <w:jc w:val="both"/>
        <w:rPr>
          <w:strike/>
          <w:sz w:val="24"/>
          <w:szCs w:val="24"/>
        </w:rPr>
      </w:pPr>
      <w:r w:rsidRPr="00AE264A">
        <w:rPr>
          <w:strike/>
          <w:sz w:val="24"/>
          <w:szCs w:val="24"/>
        </w:rPr>
        <w:t>I - Mar Aberto/Cabotagem: em trânsito municipal ou intermunicipal, em deslocamento marítimo ou marítimo–fluvial, e desenvolva atividades ou serviços de transporte de cargas e ou passageiros, de esporte e recreio ou de pesca, apoio marítimo ou outra atividade;</w:t>
      </w:r>
    </w:p>
    <w:p w:rsidR="00CD5472" w:rsidRDefault="005D30CE" w:rsidP="00CD5472">
      <w:pPr>
        <w:shd w:val="clear" w:color="auto" w:fill="FFFFFF"/>
        <w:spacing w:after="200"/>
        <w:ind w:firstLine="567"/>
        <w:jc w:val="both"/>
        <w:rPr>
          <w:strike/>
          <w:sz w:val="24"/>
          <w:szCs w:val="24"/>
        </w:rPr>
      </w:pPr>
      <w:r w:rsidRPr="00AE264A">
        <w:rPr>
          <w:strike/>
          <w:sz w:val="24"/>
          <w:szCs w:val="24"/>
        </w:rPr>
        <w:t>II- Interior: em trânsito municipal ou intermunicipal, deslocamento marítimo, marítimo-fluvial, fluvial-lacustre ou lacustre, e desenvolva atividades ou serviços de transporte de cargas e ou passageiros, esporte e recreio ou de pesca, apoio portuário ou outra atividade;</w:t>
      </w:r>
    </w:p>
    <w:p w:rsidR="00E93D06" w:rsidRDefault="005D30CE" w:rsidP="00CD5472">
      <w:pPr>
        <w:shd w:val="clear" w:color="auto" w:fill="FFFFFF"/>
        <w:spacing w:after="200"/>
        <w:ind w:firstLine="567"/>
        <w:jc w:val="both"/>
        <w:rPr>
          <w:strike/>
          <w:sz w:val="24"/>
          <w:szCs w:val="24"/>
        </w:rPr>
      </w:pPr>
      <w:r w:rsidRPr="00AE264A">
        <w:rPr>
          <w:strike/>
          <w:sz w:val="24"/>
          <w:szCs w:val="24"/>
        </w:rPr>
        <w:t>III- Interior: em trânsito municipal, intermunicipal ou interestadual, em deslocamento fluvial e desenvolva atividades ou serviços de transporte de cargas e ou passageiros, esporte e recreio ou de pesca, apoio portuário ou outra atividade;</w:t>
      </w:r>
    </w:p>
    <w:p w:rsidR="00CD5472" w:rsidRDefault="005D30CE" w:rsidP="00CD5472">
      <w:pPr>
        <w:shd w:val="clear" w:color="auto" w:fill="FFFFFF"/>
        <w:spacing w:after="200"/>
        <w:ind w:firstLine="567"/>
        <w:jc w:val="both"/>
        <w:rPr>
          <w:strike/>
          <w:sz w:val="24"/>
          <w:szCs w:val="24"/>
        </w:rPr>
      </w:pPr>
      <w:r w:rsidRPr="00AE264A">
        <w:rPr>
          <w:strike/>
          <w:sz w:val="24"/>
          <w:szCs w:val="24"/>
        </w:rPr>
        <w:t xml:space="preserve">IV- Interior: em trânsito internacional, em deslocamento fluvial, exclusivo entre Portos de Controle Sanitário instalados em municípios brasileiros limítrofes com os países que fazem fronteira com o Brasil e desenvolva atividades ou serviços de transporte de cargas e ou passageiros; </w:t>
      </w:r>
    </w:p>
    <w:p w:rsidR="00CD5472" w:rsidRDefault="005D30CE" w:rsidP="00CD5472">
      <w:pPr>
        <w:pStyle w:val="Corpodetexto2"/>
        <w:spacing w:after="200"/>
        <w:ind w:firstLine="567"/>
        <w:rPr>
          <w:strike/>
          <w:sz w:val="24"/>
          <w:szCs w:val="24"/>
        </w:rPr>
      </w:pPr>
      <w:r w:rsidRPr="00AE264A">
        <w:rPr>
          <w:strike/>
          <w:sz w:val="24"/>
          <w:szCs w:val="24"/>
        </w:rPr>
        <w:t>§ 1º O Certificado de Livre Prática a ser concedido às embarcações,</w:t>
      </w:r>
      <w:r w:rsidR="00CD5472">
        <w:rPr>
          <w:strike/>
          <w:sz w:val="24"/>
          <w:szCs w:val="24"/>
        </w:rPr>
        <w:t xml:space="preserve"> </w:t>
      </w:r>
      <w:r w:rsidRPr="00AE264A">
        <w:rPr>
          <w:strike/>
          <w:sz w:val="24"/>
          <w:szCs w:val="24"/>
        </w:rPr>
        <w:t>de que trata este artigo, deverá ser emitido a bordo, após inspeção sanitária, e terá a validade de 90 (noventa) dias a partir</w:t>
      </w:r>
      <w:r w:rsidR="00CD5472">
        <w:rPr>
          <w:strike/>
          <w:sz w:val="24"/>
          <w:szCs w:val="24"/>
        </w:rPr>
        <w:t xml:space="preserve"> </w:t>
      </w:r>
      <w:r w:rsidRPr="00AE264A">
        <w:rPr>
          <w:strike/>
          <w:sz w:val="24"/>
          <w:szCs w:val="24"/>
        </w:rPr>
        <w:t>da sua emissão.</w:t>
      </w:r>
    </w:p>
    <w:p w:rsidR="00CD5472" w:rsidRDefault="005D30CE" w:rsidP="00CD5472">
      <w:pPr>
        <w:spacing w:after="200"/>
        <w:ind w:firstLine="567"/>
        <w:jc w:val="both"/>
        <w:rPr>
          <w:strike/>
          <w:sz w:val="24"/>
          <w:szCs w:val="24"/>
        </w:rPr>
      </w:pPr>
      <w:r w:rsidRPr="00AE264A">
        <w:rPr>
          <w:strike/>
          <w:sz w:val="24"/>
          <w:szCs w:val="24"/>
        </w:rPr>
        <w:t>§ 2º A inspeção sanitária, de que trata o parágrafo anterior,</w:t>
      </w:r>
      <w:r w:rsidR="00CD5472">
        <w:rPr>
          <w:strike/>
          <w:sz w:val="24"/>
          <w:szCs w:val="24"/>
        </w:rPr>
        <w:t xml:space="preserve"> </w:t>
      </w:r>
      <w:r w:rsidRPr="00AE264A">
        <w:rPr>
          <w:strike/>
          <w:sz w:val="24"/>
          <w:szCs w:val="24"/>
        </w:rPr>
        <w:t>poderá ser realizada após o desembarque de passageiros, desde</w:t>
      </w:r>
      <w:r w:rsidR="00CD5472">
        <w:rPr>
          <w:strike/>
          <w:sz w:val="24"/>
          <w:szCs w:val="24"/>
        </w:rPr>
        <w:t xml:space="preserve"> </w:t>
      </w:r>
      <w:r w:rsidRPr="00AE264A">
        <w:rPr>
          <w:strike/>
          <w:sz w:val="24"/>
          <w:szCs w:val="24"/>
        </w:rPr>
        <w:t>que não</w:t>
      </w:r>
      <w:r w:rsidR="00CD5472">
        <w:rPr>
          <w:strike/>
          <w:sz w:val="24"/>
          <w:szCs w:val="24"/>
        </w:rPr>
        <w:t xml:space="preserve"> </w:t>
      </w:r>
      <w:r w:rsidRPr="00AE264A">
        <w:rPr>
          <w:strike/>
          <w:sz w:val="24"/>
          <w:szCs w:val="24"/>
        </w:rPr>
        <w:t>tenha ocorrido</w:t>
      </w:r>
      <w:r w:rsidR="00CD5472">
        <w:rPr>
          <w:strike/>
          <w:sz w:val="24"/>
          <w:szCs w:val="24"/>
        </w:rPr>
        <w:t xml:space="preserve"> </w:t>
      </w:r>
      <w:r w:rsidRPr="00AE264A">
        <w:rPr>
          <w:strike/>
          <w:sz w:val="24"/>
          <w:szCs w:val="24"/>
        </w:rPr>
        <w:t>anormalidade clínica a bordo, e as informações prestadas pelo responsável direto ou representante legal pela embarcação</w:t>
      </w:r>
      <w:r w:rsidR="00CD5472">
        <w:rPr>
          <w:strike/>
          <w:sz w:val="24"/>
          <w:szCs w:val="24"/>
        </w:rPr>
        <w:t xml:space="preserve"> </w:t>
      </w:r>
      <w:r w:rsidRPr="00AE264A">
        <w:rPr>
          <w:strike/>
          <w:sz w:val="24"/>
          <w:szCs w:val="24"/>
        </w:rPr>
        <w:t>não indiquem risco a saúde pública.</w:t>
      </w:r>
    </w:p>
    <w:p w:rsidR="00CD5472" w:rsidRDefault="005D30CE" w:rsidP="00CD5472">
      <w:pPr>
        <w:pStyle w:val="Corpodetexto2"/>
        <w:spacing w:after="200"/>
        <w:ind w:firstLine="567"/>
        <w:rPr>
          <w:strike/>
          <w:sz w:val="24"/>
          <w:szCs w:val="24"/>
        </w:rPr>
      </w:pPr>
      <w:r w:rsidRPr="00AE264A">
        <w:rPr>
          <w:strike/>
          <w:sz w:val="24"/>
          <w:szCs w:val="24"/>
        </w:rPr>
        <w:t xml:space="preserve">§ 3º Estão dispensadas, temporariamente, do Certificado de Livre Prática de que trata este artigo, as embarcações que estiverem comprovadamente fora de operação por motivo de defeso de pesca, reparos e impedidas de navegar por decisão judicial ou </w:t>
      </w:r>
      <w:proofErr w:type="spellStart"/>
      <w:r w:rsidRPr="00AE264A">
        <w:rPr>
          <w:strike/>
          <w:sz w:val="24"/>
          <w:szCs w:val="24"/>
        </w:rPr>
        <w:t>ausênica</w:t>
      </w:r>
      <w:proofErr w:type="spellEnd"/>
      <w:r w:rsidRPr="00AE264A">
        <w:rPr>
          <w:strike/>
          <w:sz w:val="24"/>
          <w:szCs w:val="24"/>
        </w:rPr>
        <w:t xml:space="preserve"> de condições de navegação.</w:t>
      </w:r>
    </w:p>
    <w:p w:rsidR="00CD5472" w:rsidRDefault="005D30CE" w:rsidP="00CD5472">
      <w:pPr>
        <w:pStyle w:val="Corpodetexto2"/>
        <w:spacing w:after="200"/>
        <w:ind w:firstLine="567"/>
        <w:rPr>
          <w:strike/>
          <w:sz w:val="24"/>
          <w:szCs w:val="24"/>
        </w:rPr>
      </w:pPr>
      <w:r w:rsidRPr="00AE264A">
        <w:rPr>
          <w:strike/>
          <w:sz w:val="24"/>
          <w:szCs w:val="24"/>
        </w:rPr>
        <w:t xml:space="preserve">§ 4º Quando a embarcação </w:t>
      </w:r>
      <w:proofErr w:type="gramStart"/>
      <w:r w:rsidRPr="00AE264A">
        <w:rPr>
          <w:strike/>
          <w:sz w:val="24"/>
          <w:szCs w:val="24"/>
        </w:rPr>
        <w:t>destinar-se</w:t>
      </w:r>
      <w:proofErr w:type="gramEnd"/>
      <w:r w:rsidRPr="00AE264A">
        <w:rPr>
          <w:strike/>
          <w:sz w:val="24"/>
          <w:szCs w:val="24"/>
        </w:rPr>
        <w:t xml:space="preserve"> a um Porto de Controle Sanitário, o responsável direto ou representante legal pela embarcação, de que trata este artigo, deverá comunicar a chegada da mesma à autoridade sanitária, através da Comunicação de Chegada de Embarcação, conforme Anexo VII deste Regulamento.</w:t>
      </w:r>
    </w:p>
    <w:p w:rsidR="005D30CE" w:rsidRPr="00AE264A" w:rsidRDefault="005D30CE" w:rsidP="00CD5472">
      <w:pPr>
        <w:spacing w:after="200"/>
        <w:ind w:firstLine="567"/>
        <w:jc w:val="both"/>
        <w:rPr>
          <w:strike/>
          <w:sz w:val="24"/>
          <w:szCs w:val="24"/>
        </w:rPr>
      </w:pPr>
      <w:r w:rsidRPr="00AE264A">
        <w:rPr>
          <w:strike/>
          <w:sz w:val="24"/>
          <w:szCs w:val="24"/>
        </w:rPr>
        <w:t>§ 5º Excetua-se do disposto no parágrafo anterior, a embarcação que opere deslocamento regular</w:t>
      </w:r>
      <w:r w:rsidR="00CD5472">
        <w:rPr>
          <w:strike/>
          <w:sz w:val="24"/>
          <w:szCs w:val="24"/>
        </w:rPr>
        <w:t xml:space="preserve"> </w:t>
      </w:r>
      <w:r w:rsidRPr="00AE264A">
        <w:rPr>
          <w:strike/>
          <w:sz w:val="24"/>
          <w:szCs w:val="24"/>
        </w:rPr>
        <w:t>ou contínuo, cujo intervalo de tempo entre saída e chegada ao Porto de Controle Sanitário seja inferior a 12 (doze) horas.</w:t>
      </w:r>
    </w:p>
    <w:p w:rsidR="005D30CE" w:rsidRPr="00AE264A" w:rsidRDefault="005D30CE" w:rsidP="00CD5472">
      <w:pPr>
        <w:pStyle w:val="Corpodetexto2"/>
        <w:spacing w:after="200"/>
        <w:ind w:firstLine="567"/>
        <w:rPr>
          <w:strike/>
          <w:sz w:val="24"/>
          <w:szCs w:val="24"/>
        </w:rPr>
      </w:pPr>
      <w:r w:rsidRPr="00AE264A">
        <w:rPr>
          <w:strike/>
          <w:sz w:val="24"/>
          <w:szCs w:val="24"/>
        </w:rPr>
        <w:t>Art. 13. É proibido o início das operações de embarque e desembarque de cargas e viajantes à embarcação que não dispuser do Certificado de Livre Prática válido.</w:t>
      </w:r>
    </w:p>
    <w:p w:rsidR="00CD5472" w:rsidRDefault="005D30CE" w:rsidP="00CD5472">
      <w:pPr>
        <w:pStyle w:val="Corpodetexto2"/>
        <w:spacing w:after="200"/>
        <w:ind w:firstLine="567"/>
        <w:rPr>
          <w:strike/>
          <w:sz w:val="24"/>
          <w:szCs w:val="24"/>
        </w:rPr>
      </w:pPr>
      <w:r w:rsidRPr="00AE264A">
        <w:rPr>
          <w:strike/>
          <w:sz w:val="24"/>
          <w:szCs w:val="24"/>
        </w:rPr>
        <w:lastRenderedPageBreak/>
        <w:t>Parágrafo único. Excetuam-se do disposto neste artigo, as embarcações que apresentarem a bordo situações emergenciais justificadas, por anormalidade clínica ou provocadas por acidentes que acarretem risco de vida aos viajantes.</w:t>
      </w:r>
    </w:p>
    <w:p w:rsidR="00CD5472" w:rsidRDefault="005D30CE" w:rsidP="00CD5472">
      <w:pPr>
        <w:pStyle w:val="Corpodetexto2"/>
        <w:spacing w:after="200"/>
        <w:ind w:firstLine="567"/>
        <w:rPr>
          <w:strike/>
          <w:sz w:val="24"/>
          <w:szCs w:val="24"/>
        </w:rPr>
      </w:pPr>
      <w:r w:rsidRPr="00AE264A">
        <w:rPr>
          <w:strike/>
          <w:sz w:val="24"/>
          <w:szCs w:val="24"/>
        </w:rPr>
        <w:t>Art. 14. A embarcação que, na chegada a um Porto de Controle Sanitário, não tenha recebido o Certificado de Livre Prática, ou não disponha do Certificado de Livre Prática válido, deverá aguardar com o respectivo Código Internacional de Sinais-C.I.S., acionado, ou seja, com a bandeira amarela hasteada.</w:t>
      </w:r>
    </w:p>
    <w:p w:rsidR="00CD5472" w:rsidRDefault="005D30CE" w:rsidP="00CD5472">
      <w:pPr>
        <w:pStyle w:val="Corpodetexto2"/>
        <w:spacing w:after="200"/>
        <w:ind w:firstLine="567"/>
        <w:rPr>
          <w:strike/>
          <w:sz w:val="24"/>
          <w:szCs w:val="24"/>
        </w:rPr>
      </w:pPr>
      <w:r w:rsidRPr="00AE264A">
        <w:rPr>
          <w:strike/>
          <w:sz w:val="24"/>
          <w:szCs w:val="24"/>
        </w:rPr>
        <w:t xml:space="preserve">Parágrafo único. Para os fins do caput deste artigo, o aguardo deverá ocorrer em fundeadouro de inspeção sanitária ou em local designado, em conjunto, pelas autoridades sanitária e marítima, considerando as condições de navegabilidade, segurança e risco sanitário envolvido. </w:t>
      </w:r>
    </w:p>
    <w:p w:rsidR="00CD5472" w:rsidRDefault="005D30CE" w:rsidP="00CD5472">
      <w:pPr>
        <w:pStyle w:val="Corpodetexto2"/>
        <w:spacing w:after="200"/>
        <w:ind w:firstLine="567"/>
        <w:rPr>
          <w:strike/>
          <w:sz w:val="24"/>
          <w:szCs w:val="24"/>
        </w:rPr>
      </w:pPr>
      <w:r w:rsidRPr="00AE264A">
        <w:rPr>
          <w:strike/>
          <w:sz w:val="24"/>
          <w:szCs w:val="24"/>
        </w:rPr>
        <w:t>Art. 15. A inspeção sanitária de que trata este Título, poderá ser realizada:</w:t>
      </w:r>
    </w:p>
    <w:p w:rsidR="005D30CE" w:rsidRPr="00AE264A" w:rsidRDefault="005D30CE" w:rsidP="00CD5472">
      <w:pPr>
        <w:pStyle w:val="Corpodetexto2"/>
        <w:spacing w:after="200"/>
        <w:ind w:firstLine="567"/>
        <w:rPr>
          <w:strike/>
          <w:sz w:val="24"/>
          <w:szCs w:val="24"/>
        </w:rPr>
      </w:pPr>
      <w:r w:rsidRPr="00AE264A">
        <w:rPr>
          <w:strike/>
          <w:sz w:val="24"/>
          <w:szCs w:val="24"/>
        </w:rPr>
        <w:t xml:space="preserve">I - </w:t>
      </w:r>
      <w:proofErr w:type="gramStart"/>
      <w:r w:rsidRPr="00AE264A">
        <w:rPr>
          <w:strike/>
          <w:sz w:val="24"/>
          <w:szCs w:val="24"/>
        </w:rPr>
        <w:t>a</w:t>
      </w:r>
      <w:proofErr w:type="gramEnd"/>
      <w:r w:rsidRPr="00AE264A">
        <w:rPr>
          <w:strike/>
          <w:sz w:val="24"/>
          <w:szCs w:val="24"/>
        </w:rPr>
        <w:t xml:space="preserve"> qualquer hora do dia ou da noite e em qualquer dia da semana, inclusive domingos e feriados;</w:t>
      </w:r>
    </w:p>
    <w:p w:rsidR="005D30CE" w:rsidRPr="00AE264A" w:rsidRDefault="005D30CE" w:rsidP="00CD5472">
      <w:pPr>
        <w:pStyle w:val="Corpodetexto2"/>
        <w:spacing w:after="200"/>
        <w:ind w:firstLine="567"/>
        <w:rPr>
          <w:strike/>
          <w:sz w:val="24"/>
          <w:szCs w:val="24"/>
        </w:rPr>
      </w:pPr>
      <w:r w:rsidRPr="00AE264A">
        <w:rPr>
          <w:strike/>
          <w:sz w:val="24"/>
          <w:szCs w:val="24"/>
        </w:rPr>
        <w:t xml:space="preserve">II - </w:t>
      </w:r>
      <w:proofErr w:type="gramStart"/>
      <w:r w:rsidRPr="00AE264A">
        <w:rPr>
          <w:strike/>
          <w:sz w:val="24"/>
          <w:szCs w:val="24"/>
        </w:rPr>
        <w:t>seguindo</w:t>
      </w:r>
      <w:proofErr w:type="gramEnd"/>
      <w:r w:rsidRPr="00AE264A">
        <w:rPr>
          <w:strike/>
          <w:sz w:val="24"/>
          <w:szCs w:val="24"/>
        </w:rPr>
        <w:t>, sempre que possível, à ordem cronológica de chegada da embarcação ao porto, considerando-se para esse fim, quando for o caso, o fundeio na barra;</w:t>
      </w:r>
    </w:p>
    <w:p w:rsidR="00CD5472" w:rsidRDefault="005D30CE" w:rsidP="00CD5472">
      <w:pPr>
        <w:pStyle w:val="Corpodetexto2"/>
        <w:spacing w:after="200"/>
        <w:ind w:firstLine="567"/>
        <w:rPr>
          <w:strike/>
          <w:sz w:val="24"/>
          <w:szCs w:val="24"/>
        </w:rPr>
      </w:pPr>
      <w:r w:rsidRPr="00AE264A">
        <w:rPr>
          <w:strike/>
          <w:sz w:val="24"/>
          <w:szCs w:val="24"/>
        </w:rPr>
        <w:t>III - em conjunto com as outras autoridades envolvidas, de modo a reduzir ao mínimo o tempo para início das operações de</w:t>
      </w:r>
      <w:r w:rsidR="00CD5472">
        <w:rPr>
          <w:strike/>
          <w:sz w:val="24"/>
          <w:szCs w:val="24"/>
        </w:rPr>
        <w:t xml:space="preserve"> </w:t>
      </w:r>
      <w:r w:rsidRPr="00AE264A">
        <w:rPr>
          <w:strike/>
          <w:sz w:val="24"/>
          <w:szCs w:val="24"/>
        </w:rPr>
        <w:t>embarque e ou desembarque de cargas e viajantes;</w:t>
      </w:r>
    </w:p>
    <w:p w:rsidR="00CD5472" w:rsidRDefault="005D30CE" w:rsidP="00CD5472">
      <w:pPr>
        <w:spacing w:after="200"/>
        <w:ind w:firstLine="567"/>
        <w:jc w:val="both"/>
        <w:rPr>
          <w:strike/>
          <w:sz w:val="24"/>
          <w:szCs w:val="24"/>
        </w:rPr>
      </w:pPr>
      <w:r w:rsidRPr="00AE264A">
        <w:rPr>
          <w:strike/>
          <w:sz w:val="24"/>
          <w:szCs w:val="24"/>
        </w:rPr>
        <w:t>Parágrafo único. Excetua-se do disposto no inciso II, deste artigo, a embarcação que apresente a bordo, óbito e ou viajante com anormalidade clínica, ou que tenha sofrido acidente que exija assistência médica, ou que esteja transportando viajante clandestino, ou se enquadre no que está definido no parágrafo 1º do artigo 9º, deste Regulamento, devendo essa embarcação ter prioridade de inspeção sanitária.</w:t>
      </w:r>
    </w:p>
    <w:p w:rsidR="00CD5472" w:rsidRDefault="005D30CE" w:rsidP="00CD5472">
      <w:pPr>
        <w:pStyle w:val="Corpodetexto2"/>
        <w:spacing w:after="200"/>
        <w:ind w:firstLine="567"/>
        <w:rPr>
          <w:strike/>
          <w:sz w:val="24"/>
          <w:szCs w:val="24"/>
        </w:rPr>
      </w:pPr>
      <w:r w:rsidRPr="00AE264A">
        <w:rPr>
          <w:strike/>
          <w:sz w:val="24"/>
          <w:szCs w:val="24"/>
        </w:rPr>
        <w:t>Art. 16. A inspeção sanitária da embarcação, terá início quando esta</w:t>
      </w:r>
      <w:r w:rsidR="00CD5472">
        <w:rPr>
          <w:strike/>
          <w:sz w:val="24"/>
          <w:szCs w:val="24"/>
        </w:rPr>
        <w:t xml:space="preserve"> </w:t>
      </w:r>
      <w:r w:rsidRPr="00AE264A">
        <w:rPr>
          <w:strike/>
          <w:sz w:val="24"/>
          <w:szCs w:val="24"/>
        </w:rPr>
        <w:t>estiver em completa atracação,</w:t>
      </w:r>
      <w:r w:rsidR="00CD5472">
        <w:rPr>
          <w:strike/>
          <w:sz w:val="24"/>
          <w:szCs w:val="24"/>
        </w:rPr>
        <w:t xml:space="preserve"> </w:t>
      </w:r>
      <w:r w:rsidRPr="00AE264A">
        <w:rPr>
          <w:strike/>
          <w:sz w:val="24"/>
          <w:szCs w:val="24"/>
        </w:rPr>
        <w:t xml:space="preserve">ou seja, sob cabos de amarração, apresentando-se providos de </w:t>
      </w:r>
      <w:proofErr w:type="spellStart"/>
      <w:r w:rsidRPr="00AE264A">
        <w:rPr>
          <w:strike/>
          <w:sz w:val="24"/>
          <w:szCs w:val="24"/>
        </w:rPr>
        <w:t>rateiras</w:t>
      </w:r>
      <w:proofErr w:type="spellEnd"/>
      <w:r w:rsidRPr="00AE264A">
        <w:rPr>
          <w:strike/>
          <w:sz w:val="24"/>
          <w:szCs w:val="24"/>
        </w:rPr>
        <w:t xml:space="preserve"> e as</w:t>
      </w:r>
      <w:r w:rsidR="00CD5472">
        <w:rPr>
          <w:strike/>
          <w:sz w:val="24"/>
          <w:szCs w:val="24"/>
        </w:rPr>
        <w:t xml:space="preserve"> </w:t>
      </w:r>
      <w:r w:rsidRPr="00AE264A">
        <w:rPr>
          <w:strike/>
          <w:sz w:val="24"/>
          <w:szCs w:val="24"/>
        </w:rPr>
        <w:t>pranchas ou escadas de acesso com redes de proteção em toda a sua extensão</w:t>
      </w:r>
      <w:r w:rsidR="00CD5472">
        <w:rPr>
          <w:strike/>
          <w:sz w:val="24"/>
          <w:szCs w:val="24"/>
        </w:rPr>
        <w:t xml:space="preserve"> </w:t>
      </w:r>
      <w:r w:rsidRPr="00AE264A">
        <w:rPr>
          <w:strike/>
          <w:sz w:val="24"/>
          <w:szCs w:val="24"/>
        </w:rPr>
        <w:t>ou</w:t>
      </w:r>
      <w:r w:rsidR="00CD5472">
        <w:rPr>
          <w:strike/>
          <w:sz w:val="24"/>
          <w:szCs w:val="24"/>
        </w:rPr>
        <w:t xml:space="preserve"> </w:t>
      </w:r>
      <w:r w:rsidRPr="00AE264A">
        <w:rPr>
          <w:strike/>
          <w:sz w:val="24"/>
          <w:szCs w:val="24"/>
        </w:rPr>
        <w:t xml:space="preserve">quando fundeada ou amarrada à </w:t>
      </w:r>
      <w:proofErr w:type="spellStart"/>
      <w:r w:rsidRPr="00AE264A">
        <w:rPr>
          <w:strike/>
          <w:sz w:val="24"/>
          <w:szCs w:val="24"/>
        </w:rPr>
        <w:t>bóia</w:t>
      </w:r>
      <w:proofErr w:type="spellEnd"/>
      <w:r w:rsidRPr="00AE264A">
        <w:rPr>
          <w:strike/>
          <w:sz w:val="24"/>
          <w:szCs w:val="24"/>
        </w:rPr>
        <w:t>, sempre que as condições climáticas não ofereçam risco à integridade física da autoridade sanitária.</w:t>
      </w:r>
    </w:p>
    <w:p w:rsidR="00CD5472" w:rsidRDefault="005D30CE" w:rsidP="00CD5472">
      <w:pPr>
        <w:pStyle w:val="Corpodetexto2"/>
        <w:spacing w:after="200"/>
        <w:ind w:firstLine="567"/>
        <w:rPr>
          <w:strike/>
          <w:sz w:val="24"/>
          <w:szCs w:val="24"/>
        </w:rPr>
      </w:pPr>
      <w:r w:rsidRPr="00AE264A">
        <w:rPr>
          <w:strike/>
          <w:sz w:val="24"/>
          <w:szCs w:val="24"/>
        </w:rPr>
        <w:t>Art. 17. Ao final da inspeção sanitária será emitido o Termo de Inspeção Sanitária de Embarcação-TISEM, conforme Anexo IX deste Regulamento, em três vias, sendo qu</w:t>
      </w:r>
      <w:r w:rsidR="009F4715">
        <w:rPr>
          <w:strike/>
          <w:sz w:val="24"/>
          <w:szCs w:val="24"/>
        </w:rPr>
        <w:t>e a 2ª via permanecerá a bordo,</w:t>
      </w:r>
      <w:r w:rsidRPr="00AE264A">
        <w:rPr>
          <w:strike/>
          <w:sz w:val="24"/>
          <w:szCs w:val="24"/>
        </w:rPr>
        <w:t xml:space="preserve"> e deverá ser disponibilizada à autoridade sanitária do próximo Porto de Controle Sanitário de escala, no território nacional, quando for o caso. </w:t>
      </w:r>
    </w:p>
    <w:p w:rsidR="00CD5472" w:rsidRDefault="005D30CE" w:rsidP="00CD5472">
      <w:pPr>
        <w:spacing w:after="200"/>
        <w:ind w:firstLine="567"/>
        <w:jc w:val="both"/>
        <w:rPr>
          <w:strike/>
          <w:sz w:val="24"/>
          <w:szCs w:val="24"/>
        </w:rPr>
      </w:pPr>
      <w:r w:rsidRPr="00AE264A">
        <w:rPr>
          <w:strike/>
          <w:sz w:val="24"/>
          <w:szCs w:val="24"/>
        </w:rPr>
        <w:t>Art. 18. O Certificado de Livre Prática a bordo, será concedido mediante</w:t>
      </w:r>
      <w:r w:rsidR="00CD5472">
        <w:rPr>
          <w:strike/>
          <w:sz w:val="24"/>
          <w:szCs w:val="24"/>
        </w:rPr>
        <w:t xml:space="preserve"> </w:t>
      </w:r>
      <w:r w:rsidRPr="00AE264A">
        <w:rPr>
          <w:strike/>
          <w:sz w:val="24"/>
          <w:szCs w:val="24"/>
        </w:rPr>
        <w:t>inspeção sanitária das embarcações de que tratam os artigos 8º</w:t>
      </w:r>
      <w:r w:rsidR="00CD5472">
        <w:rPr>
          <w:strike/>
          <w:sz w:val="24"/>
          <w:szCs w:val="24"/>
        </w:rPr>
        <w:t xml:space="preserve"> </w:t>
      </w:r>
      <w:r w:rsidRPr="00AE264A">
        <w:rPr>
          <w:strike/>
          <w:sz w:val="24"/>
          <w:szCs w:val="24"/>
        </w:rPr>
        <w:t>e 12, deste Regulamento, que se apresentarem em condições higiênico–sanitárias satisfatórias.</w:t>
      </w:r>
    </w:p>
    <w:p w:rsidR="00CD5472" w:rsidRDefault="005D30CE" w:rsidP="00CD5472">
      <w:pPr>
        <w:spacing w:after="200"/>
        <w:ind w:firstLine="567"/>
        <w:jc w:val="both"/>
        <w:rPr>
          <w:strike/>
          <w:sz w:val="24"/>
          <w:szCs w:val="24"/>
        </w:rPr>
      </w:pPr>
      <w:r w:rsidRPr="00AE264A">
        <w:rPr>
          <w:strike/>
          <w:sz w:val="24"/>
          <w:szCs w:val="24"/>
        </w:rPr>
        <w:t xml:space="preserve">Art. 19. Às embarcações integrantes do artigo 8º, deste Regulamento, será concedido o Certificado de Livre Prática, a bordo, mediante inspeção sanitária em </w:t>
      </w:r>
      <w:r w:rsidRPr="00AE264A">
        <w:rPr>
          <w:strike/>
          <w:sz w:val="24"/>
          <w:szCs w:val="24"/>
        </w:rPr>
        <w:lastRenderedPageBreak/>
        <w:t>fundeadouro de inspeção sanitária ou em loca</w:t>
      </w:r>
      <w:r w:rsidR="00381642">
        <w:rPr>
          <w:strike/>
          <w:sz w:val="24"/>
          <w:szCs w:val="24"/>
        </w:rPr>
        <w:t>l designado, em conjunto, pelas</w:t>
      </w:r>
      <w:r w:rsidR="00CD5472">
        <w:rPr>
          <w:strike/>
          <w:sz w:val="24"/>
          <w:szCs w:val="24"/>
        </w:rPr>
        <w:t xml:space="preserve"> </w:t>
      </w:r>
      <w:r w:rsidRPr="00AE264A">
        <w:rPr>
          <w:strike/>
          <w:sz w:val="24"/>
          <w:szCs w:val="24"/>
        </w:rPr>
        <w:t xml:space="preserve">autoridades sanitária e marítima, considerando-se as condições de navegabilidade, segurança e risco sanitário envolvido, quando: </w:t>
      </w:r>
    </w:p>
    <w:p w:rsidR="005D30CE" w:rsidRPr="00AE264A" w:rsidRDefault="005D30CE" w:rsidP="00CD5472">
      <w:pPr>
        <w:spacing w:after="200"/>
        <w:ind w:firstLine="567"/>
        <w:jc w:val="both"/>
        <w:rPr>
          <w:strike/>
          <w:sz w:val="24"/>
          <w:szCs w:val="24"/>
        </w:rPr>
      </w:pPr>
      <w:r w:rsidRPr="00AE264A">
        <w:rPr>
          <w:strike/>
          <w:sz w:val="24"/>
          <w:szCs w:val="24"/>
        </w:rPr>
        <w:t xml:space="preserve">I - </w:t>
      </w:r>
      <w:proofErr w:type="gramStart"/>
      <w:r w:rsidRPr="00AE264A">
        <w:rPr>
          <w:strike/>
          <w:sz w:val="24"/>
          <w:szCs w:val="24"/>
        </w:rPr>
        <w:t>procedentes</w:t>
      </w:r>
      <w:proofErr w:type="gramEnd"/>
      <w:r w:rsidRPr="00AE264A">
        <w:rPr>
          <w:strike/>
          <w:sz w:val="24"/>
          <w:szCs w:val="24"/>
        </w:rPr>
        <w:t xml:space="preserve"> ou tenham realizado escala, nos últimos 30 (trinta) dias, em área internacional ou município do território nacional infectado por febre amarela;</w:t>
      </w:r>
    </w:p>
    <w:p w:rsidR="005D30CE" w:rsidRPr="00AE264A" w:rsidRDefault="005D30CE" w:rsidP="00CD5472">
      <w:pPr>
        <w:spacing w:after="200"/>
        <w:ind w:firstLine="567"/>
        <w:jc w:val="both"/>
        <w:rPr>
          <w:strike/>
          <w:sz w:val="24"/>
          <w:szCs w:val="24"/>
        </w:rPr>
      </w:pPr>
      <w:r w:rsidRPr="00AE264A">
        <w:rPr>
          <w:strike/>
          <w:sz w:val="24"/>
          <w:szCs w:val="24"/>
        </w:rPr>
        <w:t xml:space="preserve">II - </w:t>
      </w:r>
      <w:proofErr w:type="gramStart"/>
      <w:r w:rsidRPr="00AE264A">
        <w:rPr>
          <w:strike/>
          <w:sz w:val="24"/>
          <w:szCs w:val="24"/>
        </w:rPr>
        <w:t>procedentes</w:t>
      </w:r>
      <w:proofErr w:type="gramEnd"/>
      <w:r w:rsidRPr="00AE264A">
        <w:rPr>
          <w:strike/>
          <w:sz w:val="24"/>
          <w:szCs w:val="24"/>
        </w:rPr>
        <w:t xml:space="preserve"> de área de ocorrência de caso de doença transmissível, conforme orientação da Organização Mundial de Saúde–OMS;</w:t>
      </w:r>
    </w:p>
    <w:p w:rsidR="005D30CE" w:rsidRPr="00AE264A" w:rsidRDefault="005D30CE" w:rsidP="00CD5472">
      <w:pPr>
        <w:spacing w:after="200"/>
        <w:ind w:firstLine="567"/>
        <w:jc w:val="both"/>
        <w:rPr>
          <w:strike/>
          <w:sz w:val="24"/>
          <w:szCs w:val="24"/>
        </w:rPr>
      </w:pPr>
      <w:r w:rsidRPr="00AE264A">
        <w:rPr>
          <w:strike/>
          <w:sz w:val="24"/>
          <w:szCs w:val="24"/>
        </w:rPr>
        <w:t>III - procedentes de área internacional ou município do território nacional infectado com cólera e ou malária, cujas informações prestadas sobre o estado sanitário de bordo indiquem a presença de caso suspeito ou confirmado destas enfermidades;</w:t>
      </w:r>
    </w:p>
    <w:p w:rsidR="00CD5472" w:rsidRDefault="005D30CE" w:rsidP="00CD5472">
      <w:pPr>
        <w:spacing w:after="200"/>
        <w:ind w:firstLine="567"/>
        <w:jc w:val="both"/>
        <w:rPr>
          <w:strike/>
          <w:sz w:val="24"/>
          <w:szCs w:val="24"/>
        </w:rPr>
      </w:pPr>
      <w:r w:rsidRPr="00AE264A">
        <w:rPr>
          <w:strike/>
          <w:sz w:val="24"/>
          <w:szCs w:val="24"/>
        </w:rPr>
        <w:t xml:space="preserve">IV - </w:t>
      </w:r>
      <w:proofErr w:type="gramStart"/>
      <w:r w:rsidRPr="00AE264A">
        <w:rPr>
          <w:strike/>
          <w:sz w:val="24"/>
          <w:szCs w:val="24"/>
        </w:rPr>
        <w:t>procedentes</w:t>
      </w:r>
      <w:proofErr w:type="gramEnd"/>
      <w:r w:rsidRPr="00AE264A">
        <w:rPr>
          <w:strike/>
          <w:sz w:val="24"/>
          <w:szCs w:val="24"/>
        </w:rPr>
        <w:t xml:space="preserve"> de área internacional ou município do território nacional infectado com peste, cujas informações prestadas sobre o estado sanitário de bordo indiquem a presença de caso suspeito ou confirmado desta enfermidade ou ocorrência de mortandade de roedores a bordo;</w:t>
      </w:r>
    </w:p>
    <w:p w:rsidR="00CD5472" w:rsidRDefault="005D30CE" w:rsidP="00CD5472">
      <w:pPr>
        <w:spacing w:after="200"/>
        <w:ind w:firstLine="567"/>
        <w:jc w:val="both"/>
        <w:rPr>
          <w:b/>
          <w:strike/>
          <w:color w:val="0000FF"/>
          <w:sz w:val="24"/>
          <w:szCs w:val="24"/>
        </w:rPr>
      </w:pPr>
      <w:r w:rsidRPr="00AE264A">
        <w:rPr>
          <w:strike/>
          <w:sz w:val="24"/>
          <w:szCs w:val="24"/>
        </w:rPr>
        <w:t xml:space="preserve">V - </w:t>
      </w:r>
      <w:proofErr w:type="gramStart"/>
      <w:r w:rsidRPr="00AE264A">
        <w:rPr>
          <w:strike/>
          <w:sz w:val="24"/>
          <w:szCs w:val="24"/>
        </w:rPr>
        <w:t>estejam</w:t>
      </w:r>
      <w:proofErr w:type="gramEnd"/>
      <w:r w:rsidRPr="00AE264A">
        <w:rPr>
          <w:strike/>
          <w:sz w:val="24"/>
          <w:szCs w:val="24"/>
        </w:rPr>
        <w:t xml:space="preserve"> transladando cadáver ou que informem, quando da Solicitação de Certificado, a ocorrência a bordo de óbito, anormalidade clínica em viajante ou acidente envolvendo cargas que possam produzir agravos à saúde pública;</w:t>
      </w:r>
      <w:r w:rsidR="00CD5472">
        <w:rPr>
          <w:strike/>
          <w:sz w:val="24"/>
          <w:szCs w:val="24"/>
        </w:rPr>
        <w:t xml:space="preserve"> </w:t>
      </w:r>
    </w:p>
    <w:p w:rsidR="00CD5472" w:rsidRDefault="005D30CE" w:rsidP="00CD5472">
      <w:pPr>
        <w:spacing w:after="200"/>
        <w:ind w:firstLine="567"/>
        <w:jc w:val="both"/>
        <w:rPr>
          <w:b/>
          <w:strike/>
          <w:color w:val="0000FF"/>
          <w:sz w:val="24"/>
          <w:szCs w:val="24"/>
        </w:rPr>
      </w:pPr>
      <w:r w:rsidRPr="00AE264A">
        <w:rPr>
          <w:strike/>
          <w:sz w:val="24"/>
          <w:szCs w:val="24"/>
        </w:rPr>
        <w:t xml:space="preserve">VI - </w:t>
      </w:r>
      <w:proofErr w:type="gramStart"/>
      <w:r w:rsidRPr="00AE264A">
        <w:rPr>
          <w:strike/>
          <w:sz w:val="24"/>
          <w:szCs w:val="24"/>
        </w:rPr>
        <w:t>as</w:t>
      </w:r>
      <w:proofErr w:type="gramEnd"/>
      <w:r w:rsidRPr="00AE264A">
        <w:rPr>
          <w:strike/>
          <w:sz w:val="24"/>
          <w:szCs w:val="24"/>
        </w:rPr>
        <w:t xml:space="preserve"> informações prestadas na Solicitação do Certificado, estejam incompletas ou sejam insuficientes para a conclusão do estado sanitário de bordo ou indiquem presença a bordo, de caso confirmado ou suspeito de doença transmissível;</w:t>
      </w:r>
    </w:p>
    <w:p w:rsidR="00CD5472" w:rsidRDefault="005D30CE" w:rsidP="00CD5472">
      <w:pPr>
        <w:spacing w:after="200"/>
        <w:ind w:firstLine="567"/>
        <w:jc w:val="both"/>
        <w:rPr>
          <w:b/>
          <w:strike/>
          <w:color w:val="0000FF"/>
          <w:sz w:val="24"/>
          <w:szCs w:val="24"/>
        </w:rPr>
      </w:pPr>
      <w:r w:rsidRPr="00AE264A">
        <w:rPr>
          <w:strike/>
          <w:sz w:val="24"/>
          <w:szCs w:val="24"/>
        </w:rPr>
        <w:t>VII - captaram água de lastro em área geográfica de risco à saúde pública e</w:t>
      </w:r>
      <w:r w:rsidR="00CD5472">
        <w:rPr>
          <w:strike/>
          <w:sz w:val="24"/>
          <w:szCs w:val="24"/>
        </w:rPr>
        <w:t xml:space="preserve"> </w:t>
      </w:r>
      <w:r w:rsidRPr="00AE264A">
        <w:rPr>
          <w:strike/>
          <w:sz w:val="24"/>
          <w:szCs w:val="24"/>
        </w:rPr>
        <w:t>ao meio ambiente, reconhecida nacional ou internacionalmente pelos órgãos públicos competentes.</w:t>
      </w:r>
      <w:r w:rsidR="00372B3E" w:rsidRPr="00AE264A">
        <w:rPr>
          <w:strike/>
          <w:sz w:val="24"/>
          <w:szCs w:val="24"/>
        </w:rPr>
        <w:t xml:space="preserve"> </w:t>
      </w:r>
    </w:p>
    <w:p w:rsidR="006E6BA8" w:rsidRDefault="005D30CE" w:rsidP="006E6BA8">
      <w:pPr>
        <w:pStyle w:val="Corpodetexto3"/>
        <w:spacing w:after="200"/>
        <w:ind w:firstLine="567"/>
        <w:rPr>
          <w:strike/>
        </w:rPr>
      </w:pPr>
      <w:r w:rsidRPr="00AE264A">
        <w:rPr>
          <w:strike/>
        </w:rPr>
        <w:t>Parágrafo único. A critério da autoridade sanitária, poderá, excepcionalmente, ser concedido o Certificado de Livre Prática, previsto neste artigo, à embarcação que apresente fatores de risco não relacionados com a ocorrência a bordo de doenças ou acidentes, ou que possam ser controlados ou corrigidos durante o seu período de atracação.</w:t>
      </w:r>
      <w:r w:rsidR="00372B3E" w:rsidRPr="00AE264A">
        <w:rPr>
          <w:strike/>
        </w:rPr>
        <w:t xml:space="preserve"> </w:t>
      </w:r>
    </w:p>
    <w:p w:rsidR="00CD5472" w:rsidRDefault="00372B3E" w:rsidP="006E6BA8">
      <w:pPr>
        <w:pStyle w:val="Corpodetexto3"/>
        <w:spacing w:after="200"/>
        <w:ind w:firstLine="567"/>
        <w:rPr>
          <w:b/>
          <w:strike/>
          <w:color w:val="0000FF"/>
        </w:rPr>
      </w:pPr>
      <w:r w:rsidRPr="00AE264A">
        <w:rPr>
          <w:strike/>
        </w:rPr>
        <w:t xml:space="preserve">Art. 19. Às embarcações integrantes do art. 8º, deste Regulamento, será concedido o Certificado de Livre Prática, a bordo, mediante inspeção sanitária em local designado ou fundeadouro, definidos em conjunto pelas autoridades sanitária e marítima, considerando-se as condições de navegabilidade, segurança e risco sanitário envolvido, quando: </w:t>
      </w:r>
      <w:r w:rsidRPr="00AE264A">
        <w:rPr>
          <w:b/>
          <w:strike/>
          <w:color w:val="0000FF"/>
        </w:rPr>
        <w:t>(Redação dada pela Resolução – RDC nº 89, de 27 de dezembro de 2007).</w:t>
      </w:r>
    </w:p>
    <w:p w:rsidR="00CD5472" w:rsidRDefault="00372B3E" w:rsidP="00CD5472">
      <w:pPr>
        <w:spacing w:after="200"/>
        <w:ind w:firstLine="567"/>
        <w:jc w:val="both"/>
        <w:rPr>
          <w:b/>
          <w:strike/>
          <w:color w:val="0000FF"/>
          <w:sz w:val="24"/>
          <w:szCs w:val="24"/>
        </w:rPr>
      </w:pPr>
      <w:r w:rsidRPr="00AE264A">
        <w:rPr>
          <w:strike/>
          <w:sz w:val="24"/>
          <w:szCs w:val="24"/>
        </w:rPr>
        <w:t xml:space="preserve">I – Procedentes de áreas afetadas, para as quais sejam recomendadas medidas sanitárias; </w:t>
      </w:r>
      <w:r w:rsidRPr="00AE264A">
        <w:rPr>
          <w:b/>
          <w:strike/>
          <w:color w:val="0000FF"/>
          <w:sz w:val="24"/>
          <w:szCs w:val="24"/>
        </w:rPr>
        <w:t>(Redação dada pela Resolução – RDC nº 89, de 27 de dezembro de 2007).</w:t>
      </w:r>
    </w:p>
    <w:p w:rsidR="00CD5472" w:rsidRDefault="00372B3E" w:rsidP="00CD5472">
      <w:pPr>
        <w:spacing w:after="200"/>
        <w:ind w:firstLine="567"/>
        <w:jc w:val="both"/>
        <w:rPr>
          <w:b/>
          <w:strike/>
          <w:color w:val="0000FF"/>
          <w:sz w:val="24"/>
          <w:szCs w:val="24"/>
        </w:rPr>
      </w:pPr>
      <w:r w:rsidRPr="00AE264A">
        <w:rPr>
          <w:strike/>
          <w:sz w:val="24"/>
          <w:szCs w:val="24"/>
        </w:rPr>
        <w:t xml:space="preserve">II – Quando as informações prestadas na Solicitação do Certificado estejam incompletas ou insuficientes para a conclusão do estado sanitário de bordo; ou quando houver indicação ou comunicação de ocorrência de eventos a bordo como: óbito, </w:t>
      </w:r>
      <w:r w:rsidRPr="00AE264A">
        <w:rPr>
          <w:strike/>
          <w:sz w:val="24"/>
          <w:szCs w:val="24"/>
        </w:rPr>
        <w:lastRenderedPageBreak/>
        <w:t xml:space="preserve">anormalidade clínica em viajante, caso confirmado ou suspeito de doença transmissível, ou acidente envolvendo cargas que possam produzir riscos à saúde pública; </w:t>
      </w:r>
      <w:r w:rsidRPr="00AE264A">
        <w:rPr>
          <w:b/>
          <w:strike/>
          <w:color w:val="0000FF"/>
          <w:sz w:val="24"/>
          <w:szCs w:val="24"/>
        </w:rPr>
        <w:t>(Redação dada pela Resolução – RDC nº 89, de 27 de dezembro de 2007).</w:t>
      </w:r>
    </w:p>
    <w:p w:rsidR="00CD5472" w:rsidRDefault="00372B3E" w:rsidP="00CD5472">
      <w:pPr>
        <w:spacing w:after="200"/>
        <w:ind w:firstLine="567"/>
        <w:jc w:val="both"/>
        <w:rPr>
          <w:b/>
          <w:strike/>
          <w:color w:val="0000FF"/>
          <w:sz w:val="24"/>
          <w:szCs w:val="24"/>
        </w:rPr>
      </w:pPr>
      <w:r w:rsidRPr="00AE264A">
        <w:rPr>
          <w:strike/>
          <w:sz w:val="24"/>
          <w:szCs w:val="24"/>
        </w:rPr>
        <w:t xml:space="preserve">III – Quando as informações prestadas na Solicitação do Certificado indiquem riscos à saúde pública, levando a aplicação de medidas sanitárias adicionais que previnam ou controlem a disseminação de doenças, incluindo isolamento, a quarentena ou submissão do viajante à observação da saúde pública; </w:t>
      </w:r>
      <w:r w:rsidRPr="00AE264A">
        <w:rPr>
          <w:b/>
          <w:strike/>
          <w:color w:val="0000FF"/>
          <w:sz w:val="24"/>
          <w:szCs w:val="24"/>
        </w:rPr>
        <w:t>(Redação dada pela Resolução – RDC nº 89, de 27 de dezembro de 2007).</w:t>
      </w:r>
    </w:p>
    <w:p w:rsidR="00CD5472" w:rsidRDefault="00372B3E" w:rsidP="00CD5472">
      <w:pPr>
        <w:spacing w:after="200"/>
        <w:ind w:firstLine="567"/>
        <w:jc w:val="both"/>
        <w:rPr>
          <w:b/>
          <w:strike/>
          <w:color w:val="0000FF"/>
          <w:sz w:val="24"/>
          <w:szCs w:val="24"/>
        </w:rPr>
      </w:pPr>
      <w:r w:rsidRPr="00AE264A">
        <w:rPr>
          <w:strike/>
          <w:sz w:val="24"/>
          <w:szCs w:val="24"/>
        </w:rPr>
        <w:t xml:space="preserve">IV – Que tenham a ocorrência de um evento que possa constituir Emergência de Saúde Pública de Interesse Internacional; </w:t>
      </w:r>
      <w:r w:rsidRPr="00AE264A">
        <w:rPr>
          <w:b/>
          <w:strike/>
          <w:color w:val="0000FF"/>
          <w:sz w:val="24"/>
          <w:szCs w:val="24"/>
        </w:rPr>
        <w:t>(Redação dada pela Resolução – RDC nº 89, de 27 de dezembro de 2007).</w:t>
      </w:r>
    </w:p>
    <w:p w:rsidR="00CD5472" w:rsidRDefault="00372B3E" w:rsidP="00CD5472">
      <w:pPr>
        <w:pStyle w:val="Corpodetexto"/>
        <w:spacing w:after="200"/>
        <w:ind w:firstLine="567"/>
        <w:rPr>
          <w:rFonts w:ascii="Times New Roman" w:hAnsi="Times New Roman" w:cs="Times New Roman"/>
          <w:strike/>
          <w:color w:val="auto"/>
        </w:rPr>
      </w:pPr>
      <w:r w:rsidRPr="00AE264A">
        <w:rPr>
          <w:rFonts w:ascii="Times New Roman" w:hAnsi="Times New Roman" w:cs="Times New Roman"/>
          <w:strike/>
          <w:color w:val="auto"/>
        </w:rPr>
        <w:t xml:space="preserve">Parágrafo único. A autoridade sanitária poderá, excepcionalmente, conceder o Certificado de Livre Prática, previsto neste art., à embarcação que apresente fatores de risco não relacionados com a ocorrência a bordo de doenças ou acidentes, ou que possam ser controlados ou corrigidos durante o seu período de atracação. </w:t>
      </w:r>
      <w:r w:rsidRPr="00AE264A">
        <w:rPr>
          <w:rFonts w:ascii="Times New Roman" w:hAnsi="Times New Roman" w:cs="Times New Roman"/>
          <w:b/>
          <w:strike/>
          <w:color w:val="0000FF"/>
        </w:rPr>
        <w:t>(Redação dada pela Resolução – RDC nº 89, de 27 de dezembro de 2007).</w:t>
      </w:r>
    </w:p>
    <w:p w:rsidR="00CD5472" w:rsidRDefault="005D30CE" w:rsidP="00CD5472">
      <w:pPr>
        <w:pStyle w:val="Corpodetexto"/>
        <w:spacing w:after="200"/>
        <w:ind w:firstLine="567"/>
        <w:rPr>
          <w:rFonts w:ascii="Times New Roman" w:hAnsi="Times New Roman" w:cs="Times New Roman"/>
          <w:strike/>
          <w:color w:val="auto"/>
        </w:rPr>
      </w:pPr>
      <w:r w:rsidRPr="00AE264A">
        <w:rPr>
          <w:rFonts w:ascii="Times New Roman" w:hAnsi="Times New Roman" w:cs="Times New Roman"/>
          <w:strike/>
          <w:color w:val="auto"/>
        </w:rPr>
        <w:t xml:space="preserve">Art. 20. A autoridade sanitária se manifestará pelo tipo de Certificado de Livre Prática a ser emitido no período de até 6 (seis) horas antes do E.T.A. da embarcação, por intermédio da emissão da Notificação de Livre Prática a Bordo, </w:t>
      </w:r>
      <w:proofErr w:type="gramStart"/>
      <w:r w:rsidRPr="00AE264A">
        <w:rPr>
          <w:rFonts w:ascii="Times New Roman" w:hAnsi="Times New Roman" w:cs="Times New Roman"/>
          <w:strike/>
          <w:color w:val="auto"/>
        </w:rPr>
        <w:t>conforme Anexo</w:t>
      </w:r>
      <w:proofErr w:type="gramEnd"/>
      <w:r w:rsidRPr="00AE264A">
        <w:rPr>
          <w:rFonts w:ascii="Times New Roman" w:hAnsi="Times New Roman" w:cs="Times New Roman"/>
          <w:strike/>
          <w:color w:val="auto"/>
        </w:rPr>
        <w:t xml:space="preserve"> V deste Regulamento. </w:t>
      </w:r>
    </w:p>
    <w:p w:rsidR="00CD5472" w:rsidRDefault="005D30CE" w:rsidP="00CD5472">
      <w:pPr>
        <w:spacing w:after="200"/>
        <w:ind w:firstLine="567"/>
        <w:jc w:val="both"/>
        <w:rPr>
          <w:strike/>
          <w:sz w:val="24"/>
          <w:szCs w:val="24"/>
        </w:rPr>
      </w:pPr>
      <w:r w:rsidRPr="00AE264A">
        <w:rPr>
          <w:strike/>
          <w:sz w:val="24"/>
          <w:szCs w:val="24"/>
        </w:rPr>
        <w:t>Parágrafo único. Excluem-se do disposto deste artigo, as situações previstas no parágrafo 1º, do artigo 10, deste Regulamento, devendo a autoridade sanitária se manifestar sobre a concessão do Certificado de Livre Prática até 2 (duas) horas antes do E.T.A.</w:t>
      </w:r>
    </w:p>
    <w:p w:rsidR="005D30CE" w:rsidRPr="00AE264A" w:rsidRDefault="005D30CE" w:rsidP="00CD5472">
      <w:pPr>
        <w:spacing w:after="200"/>
        <w:ind w:firstLine="567"/>
        <w:jc w:val="both"/>
        <w:rPr>
          <w:strike/>
          <w:sz w:val="24"/>
          <w:szCs w:val="24"/>
        </w:rPr>
      </w:pPr>
      <w:r w:rsidRPr="00AE264A">
        <w:rPr>
          <w:strike/>
          <w:sz w:val="24"/>
          <w:szCs w:val="24"/>
        </w:rPr>
        <w:t>Art. 21. O Certificado de Livre Prática, via rádio, deverá ser concedido à embarcação de que trata o artigo 8º, deste Regulamento, mediante a análise técnica satisfatória das informações relativas ao estado sanitário de bordo prestadas quando da Solicitação de Certificado e permitirá à embarcação a operar o embarque e desembarque de cargas e viajantes.</w:t>
      </w:r>
    </w:p>
    <w:p w:rsidR="00CD5472" w:rsidRDefault="005D30CE" w:rsidP="00CD5472">
      <w:pPr>
        <w:spacing w:after="200"/>
        <w:ind w:firstLine="567"/>
        <w:jc w:val="both"/>
        <w:rPr>
          <w:strike/>
          <w:sz w:val="24"/>
          <w:szCs w:val="24"/>
        </w:rPr>
      </w:pPr>
      <w:r w:rsidRPr="00AE264A">
        <w:rPr>
          <w:strike/>
          <w:sz w:val="24"/>
          <w:szCs w:val="24"/>
        </w:rPr>
        <w:t>§ 1º O Certificado de Livre Prática concedido, via rádio, não exime a embarcação de ser submetida à inspeção sanitária.</w:t>
      </w:r>
    </w:p>
    <w:p w:rsidR="00CD5472" w:rsidRDefault="005D30CE" w:rsidP="00CD5472">
      <w:pPr>
        <w:spacing w:after="200"/>
        <w:ind w:firstLine="567"/>
        <w:jc w:val="both"/>
        <w:rPr>
          <w:strike/>
          <w:sz w:val="24"/>
          <w:szCs w:val="24"/>
        </w:rPr>
      </w:pPr>
      <w:r w:rsidRPr="00AE264A">
        <w:rPr>
          <w:strike/>
          <w:sz w:val="24"/>
          <w:szCs w:val="24"/>
        </w:rPr>
        <w:t>§ 2º A embarcação para a qual foi expedido o Certificado de Livre Prática, via rádio, deverá, através do</w:t>
      </w:r>
      <w:r w:rsidR="00CD5472">
        <w:rPr>
          <w:strike/>
          <w:sz w:val="24"/>
          <w:szCs w:val="24"/>
        </w:rPr>
        <w:t xml:space="preserve"> </w:t>
      </w:r>
      <w:r w:rsidRPr="00AE264A">
        <w:rPr>
          <w:strike/>
          <w:sz w:val="24"/>
          <w:szCs w:val="24"/>
        </w:rPr>
        <w:t>responsável direto ou representante legal pela embarcação, entregar à autoridade sanitária a documentação constante do artigo 6º, deste Regulamento,</w:t>
      </w:r>
      <w:r w:rsidR="00CD5472">
        <w:rPr>
          <w:strike/>
          <w:sz w:val="24"/>
          <w:szCs w:val="24"/>
        </w:rPr>
        <w:t xml:space="preserve"> </w:t>
      </w:r>
      <w:r w:rsidRPr="00AE264A">
        <w:rPr>
          <w:strike/>
          <w:sz w:val="24"/>
          <w:szCs w:val="24"/>
        </w:rPr>
        <w:t>antes da saída da embarcação do Porto de Controle Sanitário, no prazo máximo de até 12 (doze) horas após a sua atracação, ou a bordo, no caso de ter sido submetida à inspeção sanitária.</w:t>
      </w:r>
    </w:p>
    <w:p w:rsidR="00CD5472" w:rsidRDefault="005D30CE" w:rsidP="00CD5472">
      <w:pPr>
        <w:spacing w:after="200"/>
        <w:ind w:firstLine="567"/>
        <w:jc w:val="both"/>
        <w:rPr>
          <w:strike/>
          <w:sz w:val="24"/>
          <w:szCs w:val="24"/>
        </w:rPr>
      </w:pPr>
      <w:r w:rsidRPr="00AE264A">
        <w:rPr>
          <w:strike/>
          <w:sz w:val="24"/>
          <w:szCs w:val="24"/>
        </w:rPr>
        <w:t xml:space="preserve">§ 3º Às embarcações, de que trata este artigo, poderá ser concedido Certificado de Livre Prática, via rádio, quando as informações prestadas por ocasião da Solicitação de </w:t>
      </w:r>
      <w:r w:rsidRPr="00AE264A">
        <w:rPr>
          <w:strike/>
          <w:sz w:val="24"/>
          <w:szCs w:val="24"/>
        </w:rPr>
        <w:lastRenderedPageBreak/>
        <w:t>Certificado, estejam completas e suficientes para a conclusão do estado sanitário de bordo e sejam:</w:t>
      </w:r>
    </w:p>
    <w:p w:rsidR="005D30CE" w:rsidRPr="00AE264A" w:rsidRDefault="005D30CE" w:rsidP="00CD5472">
      <w:pPr>
        <w:spacing w:after="200"/>
        <w:ind w:firstLine="567"/>
        <w:jc w:val="both"/>
        <w:rPr>
          <w:strike/>
          <w:sz w:val="24"/>
          <w:szCs w:val="24"/>
        </w:rPr>
      </w:pPr>
      <w:r w:rsidRPr="00AE264A">
        <w:rPr>
          <w:strike/>
          <w:sz w:val="24"/>
          <w:szCs w:val="24"/>
        </w:rPr>
        <w:t>a) procedentes de área internacional ou de município do território nacional infectado com</w:t>
      </w:r>
      <w:r w:rsidR="00CD5472">
        <w:rPr>
          <w:strike/>
          <w:sz w:val="24"/>
          <w:szCs w:val="24"/>
        </w:rPr>
        <w:t xml:space="preserve"> </w:t>
      </w:r>
      <w:r w:rsidRPr="00AE264A">
        <w:rPr>
          <w:strike/>
          <w:sz w:val="24"/>
          <w:szCs w:val="24"/>
        </w:rPr>
        <w:t>cólera</w:t>
      </w:r>
      <w:r w:rsidR="00CD5472">
        <w:rPr>
          <w:strike/>
          <w:sz w:val="24"/>
          <w:szCs w:val="24"/>
        </w:rPr>
        <w:t xml:space="preserve"> </w:t>
      </w:r>
      <w:r w:rsidRPr="00AE264A">
        <w:rPr>
          <w:strike/>
          <w:sz w:val="24"/>
          <w:szCs w:val="24"/>
        </w:rPr>
        <w:t>ou malária, desde que as informações prestadas sobre o estado sanitário de bordo não indiquem a presença de casos suspeitos;</w:t>
      </w:r>
    </w:p>
    <w:p w:rsidR="005D30CE" w:rsidRPr="00AE264A" w:rsidRDefault="005D30CE" w:rsidP="00CD5472">
      <w:pPr>
        <w:spacing w:after="200"/>
        <w:ind w:firstLine="567"/>
        <w:jc w:val="both"/>
        <w:rPr>
          <w:strike/>
          <w:sz w:val="24"/>
          <w:szCs w:val="24"/>
        </w:rPr>
      </w:pPr>
      <w:r w:rsidRPr="00AE264A">
        <w:rPr>
          <w:strike/>
          <w:sz w:val="24"/>
          <w:szCs w:val="24"/>
        </w:rPr>
        <w:t>b) procedentes de área internacional ou de município do território nacional infectado com peste, desde que as informações prestadas sobre o</w:t>
      </w:r>
      <w:r w:rsidR="00CD5472">
        <w:rPr>
          <w:strike/>
          <w:sz w:val="24"/>
          <w:szCs w:val="24"/>
        </w:rPr>
        <w:t xml:space="preserve"> </w:t>
      </w:r>
      <w:r w:rsidRPr="00AE264A">
        <w:rPr>
          <w:strike/>
          <w:sz w:val="24"/>
          <w:szCs w:val="24"/>
        </w:rPr>
        <w:t>estado sanitário de bordo não indiquem a presença de casos suspeitos, e nem a ocorrência de mortandade de roedores a bordo;</w:t>
      </w:r>
    </w:p>
    <w:p w:rsidR="00CD5472" w:rsidRDefault="005D30CE" w:rsidP="00CD5472">
      <w:pPr>
        <w:spacing w:after="200"/>
        <w:ind w:firstLine="567"/>
        <w:jc w:val="both"/>
        <w:rPr>
          <w:strike/>
          <w:sz w:val="24"/>
          <w:szCs w:val="24"/>
        </w:rPr>
      </w:pPr>
      <w:r w:rsidRPr="00AE264A">
        <w:rPr>
          <w:strike/>
          <w:sz w:val="24"/>
          <w:szCs w:val="24"/>
        </w:rPr>
        <w:t>c) procedentes de área indene para cólera, peste e febre amarela.</w:t>
      </w:r>
    </w:p>
    <w:p w:rsidR="00CD5472" w:rsidRDefault="005D30CE" w:rsidP="00CD5472">
      <w:pPr>
        <w:pStyle w:val="Corpodetexto2"/>
        <w:spacing w:after="200"/>
        <w:ind w:firstLine="567"/>
        <w:rPr>
          <w:strike/>
          <w:sz w:val="24"/>
          <w:szCs w:val="24"/>
        </w:rPr>
      </w:pPr>
      <w:r w:rsidRPr="00AE264A">
        <w:rPr>
          <w:strike/>
          <w:sz w:val="24"/>
          <w:szCs w:val="24"/>
        </w:rPr>
        <w:t>Art. 22. A embarcação de posse do Certificado de Livre Prática submetida à inspeção sanitária, quando atracada, a partir da constatação a bordo de fatores de risco à saúde pública, estará sujeita ao cumprimento de medidas sanitárias de controle</w:t>
      </w:r>
      <w:r w:rsidR="00CD5472">
        <w:rPr>
          <w:strike/>
          <w:sz w:val="24"/>
          <w:szCs w:val="24"/>
        </w:rPr>
        <w:t xml:space="preserve"> </w:t>
      </w:r>
      <w:proofErr w:type="gramStart"/>
      <w:r w:rsidRPr="00AE264A">
        <w:rPr>
          <w:strike/>
          <w:sz w:val="24"/>
          <w:szCs w:val="24"/>
        </w:rPr>
        <w:t>podendo ,</w:t>
      </w:r>
      <w:proofErr w:type="gramEnd"/>
      <w:r w:rsidRPr="00AE264A">
        <w:rPr>
          <w:strike/>
          <w:sz w:val="24"/>
          <w:szCs w:val="24"/>
        </w:rPr>
        <w:t xml:space="preserve"> inclusive, ser solicitada a sua desatracação e o seu</w:t>
      </w:r>
      <w:r w:rsidR="00CD5472">
        <w:rPr>
          <w:strike/>
          <w:sz w:val="24"/>
          <w:szCs w:val="24"/>
        </w:rPr>
        <w:t xml:space="preserve"> </w:t>
      </w:r>
      <w:r w:rsidRPr="00AE264A">
        <w:rPr>
          <w:strike/>
          <w:sz w:val="24"/>
          <w:szCs w:val="24"/>
        </w:rPr>
        <w:t>afastamento para área de fundeadouro de inspeção sanitária ou para</w:t>
      </w:r>
      <w:r w:rsidR="00CD5472">
        <w:rPr>
          <w:strike/>
          <w:sz w:val="24"/>
          <w:szCs w:val="24"/>
        </w:rPr>
        <w:t xml:space="preserve"> </w:t>
      </w:r>
      <w:r w:rsidRPr="00AE264A">
        <w:rPr>
          <w:strike/>
          <w:sz w:val="24"/>
          <w:szCs w:val="24"/>
        </w:rPr>
        <w:t>local designado em conjunto, pelas autoridades sanitária e marítima,</w:t>
      </w:r>
      <w:r w:rsidR="00CD5472">
        <w:rPr>
          <w:strike/>
          <w:sz w:val="24"/>
          <w:szCs w:val="24"/>
        </w:rPr>
        <w:t xml:space="preserve"> </w:t>
      </w:r>
      <w:r w:rsidRPr="00AE264A">
        <w:rPr>
          <w:strike/>
          <w:sz w:val="24"/>
          <w:szCs w:val="24"/>
        </w:rPr>
        <w:t>com vistas à operacionalização dessas medidas.</w:t>
      </w:r>
    </w:p>
    <w:p w:rsidR="00CD5472" w:rsidRDefault="005D30CE" w:rsidP="00CD5472">
      <w:pPr>
        <w:spacing w:after="200"/>
        <w:ind w:firstLine="567"/>
        <w:jc w:val="both"/>
        <w:rPr>
          <w:strike/>
          <w:sz w:val="24"/>
          <w:szCs w:val="24"/>
        </w:rPr>
      </w:pPr>
      <w:r w:rsidRPr="00AE264A">
        <w:rPr>
          <w:strike/>
          <w:sz w:val="24"/>
          <w:szCs w:val="24"/>
        </w:rPr>
        <w:t>Art. 23. Estão isentas da Solicitação do Certificado de Livre Prática, quando da entrada em um Porto de Controle Sanitário, as embarcações:</w:t>
      </w:r>
    </w:p>
    <w:p w:rsidR="00CD5472" w:rsidRDefault="005D30CE" w:rsidP="00CD5472">
      <w:pPr>
        <w:spacing w:after="200"/>
        <w:ind w:firstLine="567"/>
        <w:jc w:val="both"/>
        <w:rPr>
          <w:strike/>
          <w:sz w:val="24"/>
          <w:szCs w:val="24"/>
        </w:rPr>
      </w:pPr>
      <w:r w:rsidRPr="00AE264A">
        <w:rPr>
          <w:strike/>
          <w:sz w:val="24"/>
          <w:szCs w:val="24"/>
        </w:rPr>
        <w:t xml:space="preserve">I - </w:t>
      </w:r>
      <w:proofErr w:type="gramStart"/>
      <w:r w:rsidRPr="00AE264A">
        <w:rPr>
          <w:strike/>
          <w:sz w:val="24"/>
          <w:szCs w:val="24"/>
        </w:rPr>
        <w:t>tipo</w:t>
      </w:r>
      <w:proofErr w:type="gramEnd"/>
      <w:r w:rsidRPr="00AE264A">
        <w:rPr>
          <w:strike/>
          <w:sz w:val="24"/>
          <w:szCs w:val="24"/>
        </w:rPr>
        <w:t xml:space="preserve"> esporte e recreio, utilizadas para fins não comerciais, que realizem navegação de mar aberto ou navegação interior, trânsito interestadual ou intermunicipal, e não apresentem anormalidades clínicas a bordo durante a viagem;</w:t>
      </w:r>
    </w:p>
    <w:p w:rsidR="00CD5472" w:rsidRDefault="005D30CE" w:rsidP="00CD5472">
      <w:pPr>
        <w:spacing w:after="200"/>
        <w:ind w:firstLine="567"/>
        <w:jc w:val="both"/>
        <w:rPr>
          <w:strike/>
          <w:sz w:val="24"/>
          <w:szCs w:val="24"/>
        </w:rPr>
      </w:pPr>
      <w:r w:rsidRPr="00AE264A">
        <w:rPr>
          <w:strike/>
          <w:sz w:val="24"/>
          <w:szCs w:val="24"/>
        </w:rPr>
        <w:t xml:space="preserve">II - </w:t>
      </w:r>
      <w:proofErr w:type="gramStart"/>
      <w:r w:rsidRPr="00AE264A">
        <w:rPr>
          <w:strike/>
          <w:sz w:val="24"/>
          <w:szCs w:val="24"/>
        </w:rPr>
        <w:t>tipo pesca</w:t>
      </w:r>
      <w:proofErr w:type="gramEnd"/>
      <w:r w:rsidRPr="00AE264A">
        <w:rPr>
          <w:strike/>
          <w:sz w:val="24"/>
          <w:szCs w:val="24"/>
        </w:rPr>
        <w:t>, com saída e retorno ao mesmo Porto de Controle Sanitário, sem escalas intermediárias, que não apresentem</w:t>
      </w:r>
      <w:r w:rsidR="00CD5472">
        <w:rPr>
          <w:strike/>
          <w:sz w:val="24"/>
          <w:szCs w:val="24"/>
        </w:rPr>
        <w:t xml:space="preserve"> </w:t>
      </w:r>
      <w:r w:rsidRPr="00AE264A">
        <w:rPr>
          <w:strike/>
          <w:sz w:val="24"/>
          <w:szCs w:val="24"/>
        </w:rPr>
        <w:t>anormalidades clínicas a bordo durante a viagem.</w:t>
      </w:r>
    </w:p>
    <w:p w:rsidR="005D30CE" w:rsidRPr="00AE264A" w:rsidRDefault="005D30CE" w:rsidP="00CD5472">
      <w:pPr>
        <w:spacing w:after="200"/>
        <w:ind w:firstLine="567"/>
        <w:jc w:val="both"/>
        <w:rPr>
          <w:strike/>
          <w:sz w:val="24"/>
          <w:szCs w:val="24"/>
        </w:rPr>
      </w:pPr>
      <w:r w:rsidRPr="00AE264A">
        <w:rPr>
          <w:strike/>
          <w:sz w:val="24"/>
          <w:szCs w:val="24"/>
        </w:rPr>
        <w:t>Parágrafo único. Não obstante a isenção do Certificado, de que trata este artigo, as embarcações estão sujeitas à inspeção sanitária para a verificação do cumprimento das demais exigências sanitárias cabíveis, constantes deste Regulamento.</w:t>
      </w:r>
    </w:p>
    <w:p w:rsidR="00CD5472" w:rsidRDefault="005D30CE" w:rsidP="00CD5472">
      <w:pPr>
        <w:spacing w:after="200"/>
        <w:ind w:firstLine="567"/>
        <w:jc w:val="both"/>
        <w:rPr>
          <w:strike/>
          <w:sz w:val="24"/>
          <w:szCs w:val="24"/>
        </w:rPr>
      </w:pPr>
      <w:r w:rsidRPr="00AE264A">
        <w:rPr>
          <w:strike/>
          <w:sz w:val="24"/>
          <w:szCs w:val="24"/>
        </w:rPr>
        <w:t>Art. 24. Estão isentas da solicitação do Certificado de Livre Prática</w:t>
      </w:r>
      <w:r w:rsidR="00CD5472">
        <w:rPr>
          <w:strike/>
          <w:sz w:val="24"/>
          <w:szCs w:val="24"/>
        </w:rPr>
        <w:t xml:space="preserve"> </w:t>
      </w:r>
      <w:r w:rsidRPr="00AE264A">
        <w:rPr>
          <w:strike/>
          <w:sz w:val="24"/>
          <w:szCs w:val="24"/>
        </w:rPr>
        <w:t xml:space="preserve">as embarcações classificadas como plataformas, constituídas de instalação de estrutura fixa, localizada em águas sob jurisdição nacional. </w:t>
      </w:r>
    </w:p>
    <w:p w:rsidR="005D30CE" w:rsidRPr="00AE264A" w:rsidRDefault="005D30CE" w:rsidP="00CD5472">
      <w:pPr>
        <w:spacing w:after="200"/>
        <w:ind w:firstLine="567"/>
        <w:jc w:val="both"/>
        <w:rPr>
          <w:strike/>
          <w:sz w:val="24"/>
          <w:szCs w:val="24"/>
        </w:rPr>
      </w:pPr>
      <w:r w:rsidRPr="00AE264A">
        <w:rPr>
          <w:strike/>
          <w:sz w:val="24"/>
          <w:szCs w:val="24"/>
        </w:rPr>
        <w:t>Parágrafo único. Não obstante a isenção do Certificado, as embarcações classificadas no caput deste artigo estão sujeitas à inspeção sanitária semestral, ou a qualquer tempo, em função do contexto sanitário e epidemiológico, bem como deverão comunicar, imediatamente, à autoridade sanitária do Porto de Controle Sanitário, pelo meio de comunicação mais rápido</w:t>
      </w:r>
      <w:r w:rsidR="00CD5472">
        <w:rPr>
          <w:strike/>
          <w:sz w:val="24"/>
          <w:szCs w:val="24"/>
        </w:rPr>
        <w:t xml:space="preserve"> </w:t>
      </w:r>
      <w:r w:rsidRPr="00AE264A">
        <w:rPr>
          <w:strike/>
          <w:sz w:val="24"/>
          <w:szCs w:val="24"/>
        </w:rPr>
        <w:t>disponível, a ocorrência a bordo de óbito, anormalidades clínicas, acidentes relacionados à carga perigosa ou</w:t>
      </w:r>
      <w:r w:rsidR="00CD5472">
        <w:rPr>
          <w:strike/>
          <w:sz w:val="24"/>
          <w:szCs w:val="24"/>
        </w:rPr>
        <w:t xml:space="preserve"> </w:t>
      </w:r>
      <w:r w:rsidRPr="00AE264A">
        <w:rPr>
          <w:strike/>
          <w:sz w:val="24"/>
          <w:szCs w:val="24"/>
        </w:rPr>
        <w:t>à prestação de serviços, envolvendo qualquer de seus viajantes.</w:t>
      </w:r>
    </w:p>
    <w:p w:rsidR="00CD5472" w:rsidRDefault="005D30CE" w:rsidP="00CD5472">
      <w:pPr>
        <w:spacing w:after="200"/>
        <w:jc w:val="center"/>
        <w:rPr>
          <w:b/>
          <w:strike/>
          <w:sz w:val="24"/>
          <w:szCs w:val="24"/>
        </w:rPr>
      </w:pPr>
      <w:r w:rsidRPr="00AE264A">
        <w:rPr>
          <w:b/>
          <w:strike/>
          <w:sz w:val="24"/>
          <w:szCs w:val="24"/>
        </w:rPr>
        <w:t>TÍTULO V</w:t>
      </w:r>
    </w:p>
    <w:p w:rsidR="00CD5472" w:rsidRDefault="005D30CE" w:rsidP="00CD5472">
      <w:pPr>
        <w:spacing w:after="200"/>
        <w:jc w:val="center"/>
        <w:rPr>
          <w:b/>
          <w:strike/>
          <w:sz w:val="24"/>
          <w:szCs w:val="24"/>
        </w:rPr>
      </w:pPr>
      <w:r w:rsidRPr="00AE264A">
        <w:rPr>
          <w:b/>
          <w:strike/>
          <w:sz w:val="24"/>
          <w:szCs w:val="24"/>
        </w:rPr>
        <w:t>ÁGUA DE LASTRO</w:t>
      </w:r>
    </w:p>
    <w:p w:rsidR="00CD5472" w:rsidRDefault="005D30CE" w:rsidP="00CD5472">
      <w:pPr>
        <w:pStyle w:val="Corpodetexto2"/>
        <w:spacing w:after="200"/>
        <w:ind w:firstLine="567"/>
        <w:rPr>
          <w:strike/>
          <w:sz w:val="24"/>
          <w:szCs w:val="24"/>
        </w:rPr>
      </w:pPr>
      <w:r w:rsidRPr="00AE264A">
        <w:rPr>
          <w:strike/>
          <w:sz w:val="24"/>
          <w:szCs w:val="24"/>
        </w:rPr>
        <w:t>Art. 25. O responsável direto ou representante legal pela embarcação</w:t>
      </w:r>
      <w:r w:rsidR="009F4715">
        <w:rPr>
          <w:strike/>
          <w:sz w:val="24"/>
          <w:szCs w:val="24"/>
        </w:rPr>
        <w:t xml:space="preserve"> solicitante de Livre Prática, </w:t>
      </w:r>
      <w:r w:rsidRPr="00AE264A">
        <w:rPr>
          <w:strike/>
          <w:sz w:val="24"/>
          <w:szCs w:val="24"/>
        </w:rPr>
        <w:t xml:space="preserve">deverá informar à autoridade sanitária em exercício no Porto de Controle Sanitário, previamente à sua entrada, os dados relativos ao armazenamento de água de lastro de bordo, e de seu lançamento em águas sob jurisdição nacional, previstos na Solicitação de Certificado, conforme Anexo IV deste Regulamento. </w:t>
      </w:r>
    </w:p>
    <w:p w:rsidR="00CD5472" w:rsidRDefault="005D30CE" w:rsidP="00CD5472">
      <w:pPr>
        <w:pStyle w:val="Corpodetexto2"/>
        <w:spacing w:after="200"/>
        <w:ind w:firstLine="567"/>
        <w:rPr>
          <w:strike/>
          <w:sz w:val="24"/>
          <w:szCs w:val="24"/>
        </w:rPr>
      </w:pPr>
      <w:r w:rsidRPr="00AE264A">
        <w:rPr>
          <w:strike/>
          <w:sz w:val="24"/>
          <w:szCs w:val="24"/>
        </w:rPr>
        <w:t>Art. 26. O responsável direto ou representante legal pela embarcação deverá entregar à autoridade sanitária, quando da entrada no Porto de Controle Sanitário, as informações relativas à água de lastro por meio do preenchimento completo do Formulário de Informações sobre a Água de Lastro, assinado pelo Comandante ou por alguém por ele designado, conforme Anexo X deste Regulamento.</w:t>
      </w:r>
    </w:p>
    <w:p w:rsidR="00CD5472" w:rsidRDefault="005D30CE" w:rsidP="00CD5472">
      <w:pPr>
        <w:pStyle w:val="Corpodetexto2"/>
        <w:spacing w:after="200"/>
        <w:ind w:firstLine="567"/>
        <w:rPr>
          <w:strike/>
          <w:sz w:val="24"/>
          <w:szCs w:val="24"/>
        </w:rPr>
      </w:pPr>
      <w:r w:rsidRPr="00AE264A">
        <w:rPr>
          <w:strike/>
          <w:sz w:val="24"/>
          <w:szCs w:val="24"/>
        </w:rPr>
        <w:t>Art. 27. O lançamento em águas sob jurisdição nacional de água de lastro, captada de área geográfica considerada como de risco à saúde pública ou ao meio ambiente, fica condicionado à autorização prévia da autoridade sanitária, ouvido o Órgão Federal de Meio Ambiente e a autoridade marítima, inclusive quanto à</w:t>
      </w:r>
      <w:r w:rsidR="00CD5472">
        <w:rPr>
          <w:strike/>
          <w:sz w:val="24"/>
          <w:szCs w:val="24"/>
        </w:rPr>
        <w:t xml:space="preserve"> </w:t>
      </w:r>
      <w:r w:rsidRPr="00AE264A">
        <w:rPr>
          <w:strike/>
          <w:sz w:val="24"/>
          <w:szCs w:val="24"/>
        </w:rPr>
        <w:t>necessidade de</w:t>
      </w:r>
      <w:r w:rsidR="00CD5472">
        <w:rPr>
          <w:strike/>
          <w:sz w:val="24"/>
          <w:szCs w:val="24"/>
        </w:rPr>
        <w:t xml:space="preserve"> </w:t>
      </w:r>
      <w:r w:rsidRPr="00AE264A">
        <w:rPr>
          <w:strike/>
          <w:sz w:val="24"/>
          <w:szCs w:val="24"/>
        </w:rPr>
        <w:t>implantação</w:t>
      </w:r>
      <w:r w:rsidR="00CD5472">
        <w:rPr>
          <w:strike/>
          <w:sz w:val="24"/>
          <w:szCs w:val="24"/>
        </w:rPr>
        <w:t xml:space="preserve"> </w:t>
      </w:r>
      <w:r w:rsidRPr="00AE264A">
        <w:rPr>
          <w:strike/>
          <w:sz w:val="24"/>
          <w:szCs w:val="24"/>
        </w:rPr>
        <w:t xml:space="preserve">de medidas de prevenção e controle pertinentes. </w:t>
      </w:r>
    </w:p>
    <w:p w:rsidR="00CD5472" w:rsidRDefault="005D30CE" w:rsidP="00CD5472">
      <w:pPr>
        <w:spacing w:after="200"/>
        <w:ind w:firstLine="567"/>
        <w:jc w:val="both"/>
        <w:rPr>
          <w:strike/>
          <w:sz w:val="24"/>
          <w:szCs w:val="24"/>
        </w:rPr>
      </w:pPr>
      <w:r w:rsidRPr="00AE264A">
        <w:rPr>
          <w:strike/>
          <w:sz w:val="24"/>
          <w:szCs w:val="24"/>
        </w:rPr>
        <w:t>Art. 28. Toda a embarcação,</w:t>
      </w:r>
      <w:r w:rsidR="00CD5472">
        <w:rPr>
          <w:strike/>
          <w:sz w:val="24"/>
          <w:szCs w:val="24"/>
        </w:rPr>
        <w:t xml:space="preserve"> </w:t>
      </w:r>
      <w:r w:rsidRPr="00AE264A">
        <w:rPr>
          <w:strike/>
          <w:sz w:val="24"/>
          <w:szCs w:val="24"/>
        </w:rPr>
        <w:t>a critério da autoridade sanitária, está sujeita à coleta de amostra de água de lastro para análise, com vistas a identificação da presença de agentes nocivos e patogênicos e indicadores físicos e componentes químicos.</w:t>
      </w:r>
    </w:p>
    <w:p w:rsidR="00CD5472" w:rsidRDefault="005D30CE" w:rsidP="00CD5472">
      <w:pPr>
        <w:spacing w:after="200"/>
        <w:ind w:firstLine="567"/>
        <w:jc w:val="both"/>
        <w:rPr>
          <w:strike/>
          <w:sz w:val="24"/>
          <w:szCs w:val="24"/>
        </w:rPr>
      </w:pPr>
      <w:r w:rsidRPr="00AE264A">
        <w:rPr>
          <w:strike/>
          <w:sz w:val="24"/>
          <w:szCs w:val="24"/>
        </w:rPr>
        <w:t>Art. 29. É proibida a utilização dos tanques próprios</w:t>
      </w:r>
      <w:r w:rsidR="00CD5472">
        <w:rPr>
          <w:strike/>
          <w:sz w:val="24"/>
          <w:szCs w:val="24"/>
        </w:rPr>
        <w:t xml:space="preserve"> </w:t>
      </w:r>
      <w:r w:rsidRPr="00AE264A">
        <w:rPr>
          <w:strike/>
          <w:sz w:val="24"/>
          <w:szCs w:val="24"/>
        </w:rPr>
        <w:t xml:space="preserve">para água de lastro para outros fins que não sejam aqueles ao qual se destinam. </w:t>
      </w:r>
    </w:p>
    <w:p w:rsidR="00CD5472" w:rsidRDefault="005D30CE" w:rsidP="00CD5472">
      <w:pPr>
        <w:spacing w:after="200"/>
        <w:jc w:val="center"/>
        <w:rPr>
          <w:b/>
          <w:strike/>
          <w:sz w:val="24"/>
          <w:szCs w:val="24"/>
        </w:rPr>
      </w:pPr>
      <w:r w:rsidRPr="00AE264A">
        <w:rPr>
          <w:b/>
          <w:strike/>
          <w:sz w:val="24"/>
          <w:szCs w:val="24"/>
        </w:rPr>
        <w:t>TÍTULO VI</w:t>
      </w:r>
    </w:p>
    <w:p w:rsidR="00CD5472" w:rsidRDefault="005D30CE" w:rsidP="00CD5472">
      <w:pPr>
        <w:spacing w:after="200"/>
        <w:jc w:val="center"/>
        <w:rPr>
          <w:b/>
          <w:strike/>
          <w:sz w:val="24"/>
          <w:szCs w:val="24"/>
        </w:rPr>
      </w:pPr>
      <w:r w:rsidRPr="00AE264A">
        <w:rPr>
          <w:b/>
          <w:strike/>
          <w:sz w:val="24"/>
          <w:szCs w:val="24"/>
        </w:rPr>
        <w:t>DA VIGILÂNCIA SANITÁRIA DE EMBARCAÇÕES E PRESTAÇÃO DE SERVIÇOS DE APOIO PORTUÁRIO</w:t>
      </w:r>
    </w:p>
    <w:p w:rsidR="00CD5472" w:rsidRDefault="005D30CE" w:rsidP="00CD5472">
      <w:pPr>
        <w:spacing w:after="200"/>
        <w:jc w:val="center"/>
        <w:rPr>
          <w:b/>
          <w:strike/>
          <w:sz w:val="24"/>
          <w:szCs w:val="24"/>
        </w:rPr>
      </w:pPr>
      <w:r w:rsidRPr="00AE264A">
        <w:rPr>
          <w:b/>
          <w:strike/>
          <w:sz w:val="24"/>
          <w:szCs w:val="24"/>
        </w:rPr>
        <w:t>CAPÍTULO I</w:t>
      </w:r>
    </w:p>
    <w:p w:rsidR="00CD5472" w:rsidRDefault="005D30CE" w:rsidP="00CD5472">
      <w:pPr>
        <w:pStyle w:val="Corpodetexto"/>
        <w:spacing w:after="200"/>
        <w:jc w:val="center"/>
        <w:rPr>
          <w:rFonts w:ascii="Times New Roman" w:hAnsi="Times New Roman" w:cs="Times New Roman"/>
          <w:b/>
          <w:strike/>
          <w:color w:val="auto"/>
        </w:rPr>
      </w:pPr>
      <w:r w:rsidRPr="00AE264A">
        <w:rPr>
          <w:rFonts w:ascii="Times New Roman" w:hAnsi="Times New Roman" w:cs="Times New Roman"/>
          <w:b/>
          <w:strike/>
          <w:color w:val="auto"/>
        </w:rPr>
        <w:t>DA RETIRADA DE RESÍDUOS SÓLIDOS DE BORDO DE EMBARCAÇÕES</w:t>
      </w:r>
    </w:p>
    <w:p w:rsidR="00CD5472" w:rsidRDefault="005D30CE" w:rsidP="00CD5472">
      <w:pPr>
        <w:spacing w:after="200"/>
        <w:ind w:firstLine="567"/>
        <w:jc w:val="both"/>
        <w:rPr>
          <w:strike/>
          <w:sz w:val="24"/>
          <w:szCs w:val="24"/>
        </w:rPr>
      </w:pPr>
      <w:r w:rsidRPr="00AE264A">
        <w:rPr>
          <w:strike/>
          <w:sz w:val="24"/>
          <w:szCs w:val="24"/>
        </w:rPr>
        <w:t>Art. 30. A autorização para a retirada de resíduos sólidos de embarcações em Porto de Controle Sanitário fica condicionada à manifestação prévia da autoridade sanitária, expressa no Certificado de Livre Prática.</w:t>
      </w:r>
    </w:p>
    <w:p w:rsidR="00CD5472" w:rsidRDefault="005D30CE" w:rsidP="00CD5472">
      <w:pPr>
        <w:spacing w:after="200"/>
        <w:ind w:firstLine="567"/>
        <w:jc w:val="both"/>
        <w:rPr>
          <w:b/>
          <w:strike/>
          <w:color w:val="0000FF"/>
          <w:sz w:val="24"/>
          <w:szCs w:val="24"/>
        </w:rPr>
      </w:pPr>
      <w:r w:rsidRPr="00AE264A">
        <w:rPr>
          <w:strike/>
          <w:sz w:val="24"/>
          <w:szCs w:val="24"/>
        </w:rPr>
        <w:t>Art. 31. A retirada de resíduos sólidos de uma embarcação, fundeada ou atracada, bem como a metodologia utilizada nessa prática, deverá atender ao disposto no Plano de Ger</w:t>
      </w:r>
      <w:r w:rsidR="00B04C9D" w:rsidRPr="00AE264A">
        <w:rPr>
          <w:strike/>
          <w:sz w:val="24"/>
          <w:szCs w:val="24"/>
        </w:rPr>
        <w:t xml:space="preserve">enciamento de Resíduos Sólidos </w:t>
      </w:r>
      <w:r w:rsidRPr="00AE264A">
        <w:rPr>
          <w:strike/>
          <w:sz w:val="24"/>
          <w:szCs w:val="24"/>
        </w:rPr>
        <w:t>do Porto de Controle Sanitário, aprovado pelas autoridades competentes.</w:t>
      </w:r>
      <w:r w:rsidR="00B04C9D" w:rsidRPr="00AE264A">
        <w:rPr>
          <w:strike/>
          <w:sz w:val="24"/>
          <w:szCs w:val="24"/>
        </w:rPr>
        <w:t xml:space="preserve"> </w:t>
      </w:r>
      <w:r w:rsidR="006E6BA8">
        <w:rPr>
          <w:b/>
          <w:strike/>
          <w:color w:val="0000FF"/>
          <w:sz w:val="24"/>
          <w:szCs w:val="24"/>
        </w:rPr>
        <w:t xml:space="preserve"> (Revogado pela Resolução - RDC nº 56, de 6 de agosto de 2008)</w:t>
      </w:r>
    </w:p>
    <w:p w:rsidR="00CD5472" w:rsidRDefault="005D30CE" w:rsidP="00CD5472">
      <w:pPr>
        <w:spacing w:after="200"/>
        <w:ind w:firstLine="567"/>
        <w:jc w:val="both"/>
        <w:rPr>
          <w:strike/>
          <w:sz w:val="24"/>
          <w:szCs w:val="24"/>
        </w:rPr>
      </w:pPr>
      <w:r w:rsidRPr="00AE264A">
        <w:rPr>
          <w:strike/>
          <w:sz w:val="24"/>
          <w:szCs w:val="24"/>
        </w:rPr>
        <w:t>Art. 32. A operação de retirada de resíduos sólidos, originários da prestação de serviços nos diversos compartimentos de uma embarcação, deverá ser realizada com o acondicionamento adequado dos resíduos sólidos em sacos apropriados, de acordo com as especificações da classe, matéria-prima e dimensões dos resíduos,</w:t>
      </w:r>
      <w:r w:rsidR="00CD5472">
        <w:rPr>
          <w:strike/>
          <w:sz w:val="24"/>
          <w:szCs w:val="24"/>
        </w:rPr>
        <w:t xml:space="preserve"> </w:t>
      </w:r>
      <w:r w:rsidRPr="00AE264A">
        <w:rPr>
          <w:strike/>
          <w:sz w:val="24"/>
          <w:szCs w:val="24"/>
        </w:rPr>
        <w:t>e de</w:t>
      </w:r>
      <w:r w:rsidR="00CD5472">
        <w:rPr>
          <w:strike/>
          <w:sz w:val="24"/>
          <w:szCs w:val="24"/>
        </w:rPr>
        <w:t xml:space="preserve"> </w:t>
      </w:r>
      <w:r w:rsidRPr="00AE264A">
        <w:rPr>
          <w:strike/>
          <w:sz w:val="24"/>
          <w:szCs w:val="24"/>
        </w:rPr>
        <w:t>modo a evitar</w:t>
      </w:r>
      <w:r w:rsidR="00CD5472">
        <w:rPr>
          <w:strike/>
          <w:sz w:val="24"/>
          <w:szCs w:val="24"/>
        </w:rPr>
        <w:t xml:space="preserve"> </w:t>
      </w:r>
      <w:r w:rsidRPr="00AE264A">
        <w:rPr>
          <w:strike/>
          <w:sz w:val="24"/>
          <w:szCs w:val="24"/>
        </w:rPr>
        <w:t xml:space="preserve">risco à saúde pública. </w:t>
      </w:r>
      <w:r w:rsidR="006E6BA8">
        <w:rPr>
          <w:b/>
          <w:strike/>
          <w:color w:val="0000FF"/>
          <w:sz w:val="24"/>
          <w:szCs w:val="24"/>
        </w:rPr>
        <w:t xml:space="preserve"> (Revogado pela Resolução - RDC nº 56, de 6 de agosto de 2008)</w:t>
      </w:r>
    </w:p>
    <w:p w:rsidR="00CD5472" w:rsidRDefault="005D30CE" w:rsidP="00CD5472">
      <w:pPr>
        <w:spacing w:after="200"/>
        <w:ind w:firstLine="567"/>
        <w:jc w:val="both"/>
        <w:rPr>
          <w:strike/>
          <w:sz w:val="24"/>
          <w:szCs w:val="24"/>
        </w:rPr>
      </w:pPr>
      <w:r w:rsidRPr="00AE264A">
        <w:rPr>
          <w:strike/>
          <w:sz w:val="24"/>
          <w:szCs w:val="24"/>
        </w:rPr>
        <w:t>Parágrafo único.</w:t>
      </w:r>
      <w:r w:rsidR="00CD5472">
        <w:rPr>
          <w:strike/>
          <w:sz w:val="24"/>
          <w:szCs w:val="24"/>
        </w:rPr>
        <w:t xml:space="preserve"> </w:t>
      </w:r>
      <w:r w:rsidRPr="00AE264A">
        <w:rPr>
          <w:strike/>
          <w:sz w:val="24"/>
          <w:szCs w:val="24"/>
        </w:rPr>
        <w:t>Para o atendimento deste artigo, as embarcações deverão dar cumprimento às especificações estabelecidas pelas Normas Básicas Regulamentares da Associação Brasilei</w:t>
      </w:r>
      <w:r w:rsidR="00B04C9D" w:rsidRPr="00AE264A">
        <w:rPr>
          <w:strike/>
          <w:sz w:val="24"/>
          <w:szCs w:val="24"/>
        </w:rPr>
        <w:t xml:space="preserve">ra de Normas Técnicas – NBR/ABN </w:t>
      </w:r>
      <w:r w:rsidRPr="00AE264A">
        <w:rPr>
          <w:strike/>
          <w:sz w:val="24"/>
          <w:szCs w:val="24"/>
        </w:rPr>
        <w:t>pertinentes.</w:t>
      </w:r>
      <w:r w:rsidR="00CD5472">
        <w:rPr>
          <w:strike/>
          <w:sz w:val="24"/>
          <w:szCs w:val="24"/>
        </w:rPr>
        <w:t xml:space="preserve"> </w:t>
      </w:r>
      <w:r w:rsidR="006E6BA8">
        <w:rPr>
          <w:b/>
          <w:strike/>
          <w:color w:val="0000FF"/>
          <w:sz w:val="24"/>
          <w:szCs w:val="24"/>
        </w:rPr>
        <w:t xml:space="preserve"> (Revogado pela Resolução - RDC nº 56, de 6 de agosto de 2008)</w:t>
      </w:r>
    </w:p>
    <w:p w:rsidR="00CD5472" w:rsidRDefault="005D30CE" w:rsidP="00CD5472">
      <w:pPr>
        <w:spacing w:after="200"/>
        <w:ind w:firstLine="567"/>
        <w:jc w:val="both"/>
        <w:rPr>
          <w:strike/>
          <w:sz w:val="24"/>
          <w:szCs w:val="24"/>
        </w:rPr>
      </w:pPr>
      <w:r w:rsidRPr="00AE264A">
        <w:rPr>
          <w:strike/>
          <w:sz w:val="24"/>
          <w:szCs w:val="24"/>
        </w:rPr>
        <w:t>Art. 33. No Porto de Controle Sanitário, é</w:t>
      </w:r>
      <w:r w:rsidR="00CD5472">
        <w:rPr>
          <w:strike/>
          <w:sz w:val="24"/>
          <w:szCs w:val="24"/>
        </w:rPr>
        <w:t xml:space="preserve"> </w:t>
      </w:r>
      <w:r w:rsidRPr="00AE264A">
        <w:rPr>
          <w:strike/>
          <w:sz w:val="24"/>
          <w:szCs w:val="24"/>
        </w:rPr>
        <w:t>proibida a disposição final de resíduos sólidos de bordo, em suas margens,</w:t>
      </w:r>
      <w:r w:rsidR="00CD5472">
        <w:rPr>
          <w:strike/>
          <w:sz w:val="24"/>
          <w:szCs w:val="24"/>
        </w:rPr>
        <w:t xml:space="preserve"> </w:t>
      </w:r>
      <w:r w:rsidRPr="00AE264A">
        <w:rPr>
          <w:strike/>
          <w:sz w:val="24"/>
          <w:szCs w:val="24"/>
        </w:rPr>
        <w:t>no meio aquático e nas áreas não previstas para essa finalidade.</w:t>
      </w:r>
    </w:p>
    <w:p w:rsidR="00CD5472" w:rsidRDefault="005D30CE" w:rsidP="00CD5472">
      <w:pPr>
        <w:spacing w:after="200"/>
        <w:ind w:firstLine="567"/>
        <w:jc w:val="both"/>
        <w:rPr>
          <w:strike/>
          <w:sz w:val="24"/>
          <w:szCs w:val="24"/>
        </w:rPr>
      </w:pPr>
      <w:r w:rsidRPr="00AE264A">
        <w:rPr>
          <w:strike/>
          <w:sz w:val="24"/>
          <w:szCs w:val="24"/>
        </w:rPr>
        <w:t>Art. 34. Nas operações de retirada de resíduos sólidos, em função dos potenciais fatores de risco à saúde pública, integrantes das diferentes classes de resíduos sólidos produzidos a bordo de embarcações, deverão ser observadas as seguintes exigências sanitárias</w:t>
      </w:r>
      <w:proofErr w:type="gramStart"/>
      <w:r w:rsidRPr="00AE264A">
        <w:rPr>
          <w:strike/>
          <w:sz w:val="24"/>
          <w:szCs w:val="24"/>
        </w:rPr>
        <w:t>:</w:t>
      </w:r>
      <w:r w:rsidR="00B04C9D" w:rsidRPr="00AE264A">
        <w:rPr>
          <w:strike/>
          <w:sz w:val="24"/>
          <w:szCs w:val="24"/>
        </w:rPr>
        <w:t xml:space="preserve"> </w:t>
      </w:r>
      <w:r w:rsidR="006E6BA8">
        <w:rPr>
          <w:b/>
          <w:strike/>
          <w:color w:val="0000FF"/>
          <w:sz w:val="24"/>
          <w:szCs w:val="24"/>
        </w:rPr>
        <w:t xml:space="preserve"> (</w:t>
      </w:r>
      <w:proofErr w:type="gramEnd"/>
      <w:r w:rsidR="006E6BA8">
        <w:rPr>
          <w:b/>
          <w:strike/>
          <w:color w:val="0000FF"/>
          <w:sz w:val="24"/>
          <w:szCs w:val="24"/>
        </w:rPr>
        <w:t>Revogado pela Resolução - RDC nº 56, de 6 de agosto de 2008)</w:t>
      </w:r>
    </w:p>
    <w:p w:rsidR="00CD5472" w:rsidRDefault="005D30CE" w:rsidP="00CD5472">
      <w:pPr>
        <w:spacing w:after="200"/>
        <w:ind w:firstLine="567"/>
        <w:jc w:val="both"/>
        <w:rPr>
          <w:b/>
          <w:strike/>
          <w:color w:val="0000FF"/>
          <w:sz w:val="24"/>
          <w:szCs w:val="24"/>
        </w:rPr>
      </w:pPr>
      <w:r w:rsidRPr="00AE264A">
        <w:rPr>
          <w:strike/>
          <w:sz w:val="24"/>
          <w:szCs w:val="24"/>
        </w:rPr>
        <w:t>I - os resíduos sólidos constituídos de restos e sobras de alimentos, bem como os utensílios e lancheiras descartáveis ofertados a bordo de embarcações, procedentes de áreas infectadas, endêmicas ou epidêmicas, de doenças transmissíveis de interesse da saúde pública e ou com presença a bordo de viajante conduzido a óbito ou com</w:t>
      </w:r>
      <w:r w:rsidR="00CD5472">
        <w:rPr>
          <w:strike/>
          <w:sz w:val="24"/>
          <w:szCs w:val="24"/>
        </w:rPr>
        <w:t xml:space="preserve"> </w:t>
      </w:r>
      <w:r w:rsidRPr="00AE264A">
        <w:rPr>
          <w:strike/>
          <w:sz w:val="24"/>
          <w:szCs w:val="24"/>
        </w:rPr>
        <w:t>anormalidades clínicas, deverão, previamente à sua retirada para a área do Porto de Controle Sanitário, ser acondicionados em sacos plásticos classe II, de cor branco leitosa, próprios para resíduos infectantes, com a inscrição da simbologia de material infectante, os quais após o acondicionamento deverão ser lacrados, transportados e dispostos em recipientes próprios, em área exclusiva do convés, para</w:t>
      </w:r>
      <w:r w:rsidR="00CD5472">
        <w:rPr>
          <w:strike/>
          <w:sz w:val="24"/>
          <w:szCs w:val="24"/>
        </w:rPr>
        <w:t xml:space="preserve"> </w:t>
      </w:r>
      <w:r w:rsidRPr="00AE264A">
        <w:rPr>
          <w:strike/>
          <w:sz w:val="24"/>
          <w:szCs w:val="24"/>
        </w:rPr>
        <w:t>posterior remoção a</w:t>
      </w:r>
      <w:r w:rsidR="00CD5472">
        <w:rPr>
          <w:strike/>
          <w:sz w:val="24"/>
          <w:szCs w:val="24"/>
        </w:rPr>
        <w:t xml:space="preserve"> </w:t>
      </w:r>
      <w:proofErr w:type="spellStart"/>
      <w:r w:rsidRPr="00AE264A">
        <w:rPr>
          <w:strike/>
          <w:sz w:val="24"/>
          <w:szCs w:val="24"/>
        </w:rPr>
        <w:t>contâineres</w:t>
      </w:r>
      <w:proofErr w:type="spellEnd"/>
      <w:r w:rsidRPr="00AE264A">
        <w:rPr>
          <w:strike/>
          <w:sz w:val="24"/>
          <w:szCs w:val="24"/>
        </w:rPr>
        <w:t xml:space="preserve"> de material infectante; </w:t>
      </w:r>
      <w:r w:rsidR="006E6BA8">
        <w:rPr>
          <w:b/>
          <w:strike/>
          <w:color w:val="0000FF"/>
          <w:sz w:val="24"/>
          <w:szCs w:val="24"/>
        </w:rPr>
        <w:t xml:space="preserve"> (Revogado pela Resolução - RDC nº 56, de 6 de agosto de 2008)</w:t>
      </w:r>
    </w:p>
    <w:p w:rsidR="00CD5472" w:rsidRDefault="005D30CE" w:rsidP="00CD5472">
      <w:pPr>
        <w:spacing w:after="200"/>
        <w:ind w:firstLine="567"/>
        <w:jc w:val="both"/>
        <w:rPr>
          <w:b/>
          <w:strike/>
          <w:color w:val="0000FF"/>
          <w:sz w:val="24"/>
          <w:szCs w:val="24"/>
        </w:rPr>
      </w:pPr>
      <w:r w:rsidRPr="00AE264A">
        <w:rPr>
          <w:strike/>
          <w:sz w:val="24"/>
          <w:szCs w:val="24"/>
        </w:rPr>
        <w:t xml:space="preserve">II - os resíduos sólidos originários dos compartimento de enfermarias, os expostos a fluídos e secreções orgânicas humanas e animais, os resultantes da descontaminação de superfícies e de sanitários, deverão, previamente à sua retirada da embarcação, ser acondicionados em sacos plásticos, classe II, de cor branco leitosa, próprios para resíduos infectantes e com a inscrição da simbologia de material infectante, os quais, após o acondicionamento dos resíduos sólidos deverão ser lacrados, transportados e dispostos em recipientes próprios, em área exclusiva do convés, para posterior remoção a </w:t>
      </w:r>
      <w:proofErr w:type="spellStart"/>
      <w:r w:rsidRPr="00AE264A">
        <w:rPr>
          <w:strike/>
          <w:sz w:val="24"/>
          <w:szCs w:val="24"/>
        </w:rPr>
        <w:t>contâineres</w:t>
      </w:r>
      <w:proofErr w:type="spellEnd"/>
      <w:r w:rsidRPr="00AE264A">
        <w:rPr>
          <w:strike/>
          <w:sz w:val="24"/>
          <w:szCs w:val="24"/>
        </w:rPr>
        <w:t xml:space="preserve"> destinados ao depósito de material infectante;</w:t>
      </w:r>
      <w:r w:rsidR="00B04C9D" w:rsidRPr="00AE264A">
        <w:rPr>
          <w:strike/>
          <w:sz w:val="24"/>
          <w:szCs w:val="24"/>
        </w:rPr>
        <w:t xml:space="preserve"> </w:t>
      </w:r>
      <w:r w:rsidR="006E6BA8">
        <w:rPr>
          <w:b/>
          <w:strike/>
          <w:color w:val="0000FF"/>
          <w:sz w:val="24"/>
          <w:szCs w:val="24"/>
        </w:rPr>
        <w:t xml:space="preserve"> (Revogado pela Resolução - RDC nº 56, de 6 de agosto de 2008)</w:t>
      </w:r>
    </w:p>
    <w:p w:rsidR="00CD5472" w:rsidRDefault="005D30CE" w:rsidP="00CD5472">
      <w:pPr>
        <w:spacing w:after="200"/>
        <w:ind w:firstLine="567"/>
        <w:jc w:val="both"/>
        <w:rPr>
          <w:strike/>
          <w:sz w:val="24"/>
          <w:szCs w:val="24"/>
        </w:rPr>
      </w:pPr>
      <w:r w:rsidRPr="00AE264A">
        <w:rPr>
          <w:strike/>
          <w:sz w:val="24"/>
          <w:szCs w:val="24"/>
        </w:rPr>
        <w:t>III - os sacos</w:t>
      </w:r>
      <w:r w:rsidR="00CD5472">
        <w:rPr>
          <w:strike/>
          <w:sz w:val="24"/>
          <w:szCs w:val="24"/>
        </w:rPr>
        <w:t xml:space="preserve"> </w:t>
      </w:r>
      <w:proofErr w:type="spellStart"/>
      <w:r w:rsidRPr="00AE264A">
        <w:rPr>
          <w:strike/>
          <w:sz w:val="24"/>
          <w:szCs w:val="24"/>
        </w:rPr>
        <w:t>acondicionadores</w:t>
      </w:r>
      <w:proofErr w:type="spellEnd"/>
      <w:r w:rsidRPr="00AE264A">
        <w:rPr>
          <w:strike/>
          <w:sz w:val="24"/>
          <w:szCs w:val="24"/>
        </w:rPr>
        <w:t>, de que trata este artigo, deverão ser fechados quando dois terços da sua capacidade estiverem preenchidos, evitando-se a presença em seu interior de ar em excesso, bem como, deverá ser evitada a inalação ou exposição ao fluxo de ar produzido.</w:t>
      </w:r>
      <w:r w:rsidR="00B04C9D" w:rsidRPr="00AE264A">
        <w:rPr>
          <w:b/>
          <w:strike/>
          <w:color w:val="0000FF"/>
          <w:sz w:val="24"/>
          <w:szCs w:val="24"/>
        </w:rPr>
        <w:t xml:space="preserve"> </w:t>
      </w:r>
      <w:r w:rsidR="006E6BA8">
        <w:rPr>
          <w:b/>
          <w:strike/>
          <w:color w:val="0000FF"/>
          <w:sz w:val="24"/>
          <w:szCs w:val="24"/>
        </w:rPr>
        <w:t xml:space="preserve"> (Revogado pela Resolução - RDC nº 56, de 6 de agosto de 2008)</w:t>
      </w:r>
    </w:p>
    <w:p w:rsidR="00CD5472" w:rsidRDefault="005D30CE" w:rsidP="00CD5472">
      <w:pPr>
        <w:spacing w:after="200"/>
        <w:ind w:firstLine="567"/>
        <w:jc w:val="both"/>
        <w:rPr>
          <w:strike/>
          <w:sz w:val="24"/>
          <w:szCs w:val="24"/>
        </w:rPr>
      </w:pPr>
      <w:r w:rsidRPr="00AE264A">
        <w:rPr>
          <w:strike/>
          <w:sz w:val="24"/>
          <w:szCs w:val="24"/>
        </w:rPr>
        <w:t>Art. 35. É proibida a retirada de resíduos sólidos de embarcações em Portos de Controle Sanitário que não disponham de Plano de Gerenciamento de Resíduos Sólidos, aprovado pelas autoridades competentes.</w:t>
      </w:r>
      <w:r w:rsidR="00CD5472">
        <w:rPr>
          <w:strike/>
          <w:sz w:val="24"/>
          <w:szCs w:val="24"/>
        </w:rPr>
        <w:t xml:space="preserve"> </w:t>
      </w:r>
      <w:r w:rsidR="006E6BA8">
        <w:rPr>
          <w:b/>
          <w:strike/>
          <w:color w:val="0000FF"/>
          <w:sz w:val="24"/>
          <w:szCs w:val="24"/>
        </w:rPr>
        <w:t xml:space="preserve"> (Revogado pela Resolução - RDC nº 56, de 6 de agosto de 2008)</w:t>
      </w:r>
    </w:p>
    <w:p w:rsidR="00CD5472" w:rsidRDefault="005D30CE" w:rsidP="00CD5472">
      <w:pPr>
        <w:spacing w:after="200"/>
        <w:ind w:firstLine="567"/>
        <w:jc w:val="both"/>
        <w:rPr>
          <w:strike/>
          <w:sz w:val="24"/>
          <w:szCs w:val="24"/>
        </w:rPr>
      </w:pPr>
      <w:r w:rsidRPr="00AE264A">
        <w:rPr>
          <w:strike/>
          <w:sz w:val="24"/>
          <w:szCs w:val="24"/>
        </w:rPr>
        <w:t>§ 1º Quando a permanência de resíduos sólidos a bordo possa</w:t>
      </w:r>
      <w:r w:rsidR="00CD5472">
        <w:rPr>
          <w:strike/>
          <w:sz w:val="24"/>
          <w:szCs w:val="24"/>
        </w:rPr>
        <w:t xml:space="preserve"> </w:t>
      </w:r>
      <w:r w:rsidRPr="00AE264A">
        <w:rPr>
          <w:strike/>
          <w:sz w:val="24"/>
          <w:szCs w:val="24"/>
        </w:rPr>
        <w:t>gerar riscos iminentes à saúde e à segurança dos viajantes, deverá ser solicitada à autoridade sanitária permissão extraordinária para a sua retirada, e os procedimentos deverão ser definidos previamente, em conjunto com as autoridades competentes.</w:t>
      </w:r>
      <w:r w:rsidR="0015666A" w:rsidRPr="00AE264A">
        <w:rPr>
          <w:strike/>
          <w:sz w:val="24"/>
          <w:szCs w:val="24"/>
        </w:rPr>
        <w:t xml:space="preserve"> </w:t>
      </w:r>
      <w:r w:rsidR="006E6BA8">
        <w:rPr>
          <w:b/>
          <w:strike/>
          <w:color w:val="0000FF"/>
          <w:sz w:val="24"/>
          <w:szCs w:val="24"/>
        </w:rPr>
        <w:t xml:space="preserve"> (Revogado pela Resolução - RDC nº 56, de 6 de agosto de 2008)</w:t>
      </w:r>
    </w:p>
    <w:p w:rsidR="00CD5472" w:rsidRDefault="005D30CE" w:rsidP="00CD5472">
      <w:pPr>
        <w:spacing w:after="200"/>
        <w:ind w:firstLine="567"/>
        <w:jc w:val="both"/>
        <w:rPr>
          <w:strike/>
          <w:sz w:val="24"/>
          <w:szCs w:val="24"/>
        </w:rPr>
      </w:pPr>
      <w:r w:rsidRPr="00AE264A">
        <w:rPr>
          <w:strike/>
          <w:sz w:val="24"/>
          <w:szCs w:val="24"/>
        </w:rPr>
        <w:t xml:space="preserve">§ 2º A autorização, extraordinária, para a retirada de resíduos sólidos concedida, poderá ser suspensa a qualquer tempo, pela autoridade sanitária em exercício no Porto de Controle Sanitário, a partir da reavaliação dos critérios constantes no parágrafo anterior. </w:t>
      </w:r>
      <w:r w:rsidR="006E6BA8">
        <w:rPr>
          <w:b/>
          <w:strike/>
          <w:color w:val="0000FF"/>
          <w:sz w:val="24"/>
          <w:szCs w:val="24"/>
        </w:rPr>
        <w:t xml:space="preserve"> (Revogado pela Resolução - RDC nº 56, de 6 de agosto de 2008)</w:t>
      </w:r>
    </w:p>
    <w:p w:rsidR="00CD5472" w:rsidRDefault="005D30CE" w:rsidP="00CD5472">
      <w:pPr>
        <w:spacing w:after="200"/>
        <w:ind w:firstLine="567"/>
        <w:jc w:val="both"/>
        <w:rPr>
          <w:strike/>
          <w:sz w:val="24"/>
          <w:szCs w:val="24"/>
        </w:rPr>
      </w:pPr>
      <w:r w:rsidRPr="00AE264A">
        <w:rPr>
          <w:strike/>
          <w:sz w:val="24"/>
          <w:szCs w:val="24"/>
        </w:rPr>
        <w:t>Art. 36. Fica estabelecido o período de 12 (doze) meses, a partir da data de vigência desta Resolução, como prazo limite para que os Portos de Controle Sanitário implementem Plano de Gerenciamento de Resíduos Sólidos.</w:t>
      </w:r>
    </w:p>
    <w:p w:rsidR="00CD5472" w:rsidRDefault="005E2E28" w:rsidP="00CD5472">
      <w:pPr>
        <w:spacing w:after="200"/>
        <w:ind w:firstLine="567"/>
        <w:jc w:val="both"/>
        <w:rPr>
          <w:b/>
          <w:strike/>
          <w:color w:val="0000FF"/>
          <w:sz w:val="24"/>
          <w:szCs w:val="24"/>
        </w:rPr>
      </w:pPr>
      <w:r w:rsidRPr="00AE264A">
        <w:rPr>
          <w:strike/>
          <w:sz w:val="24"/>
          <w:szCs w:val="24"/>
        </w:rPr>
        <w:t xml:space="preserve">Art. 36 Fica estabelecido o prazo até 30 de junho de 2003, para que os Portos de Controle Sanitário apresentem o Plano de Gerenciamento de Resíduos Sólidos. </w:t>
      </w:r>
      <w:r w:rsidRPr="00AE264A">
        <w:rPr>
          <w:b/>
          <w:strike/>
          <w:color w:val="0000FF"/>
          <w:sz w:val="24"/>
          <w:szCs w:val="24"/>
        </w:rPr>
        <w:t>(Redação dada pela</w:t>
      </w:r>
      <w:r w:rsidRPr="00AE264A">
        <w:rPr>
          <w:strike/>
          <w:color w:val="0000FF"/>
          <w:sz w:val="24"/>
          <w:szCs w:val="24"/>
        </w:rPr>
        <w:t xml:space="preserve"> </w:t>
      </w:r>
      <w:r w:rsidRPr="00AE264A">
        <w:rPr>
          <w:b/>
          <w:strike/>
          <w:color w:val="0000FF"/>
          <w:sz w:val="24"/>
          <w:szCs w:val="24"/>
        </w:rPr>
        <w:t>Resolução – RDC nº 341, de 13 de dezembro de 2002)</w:t>
      </w:r>
      <w:r w:rsidR="0015666A" w:rsidRPr="00AE264A">
        <w:rPr>
          <w:b/>
          <w:strike/>
          <w:color w:val="0000FF"/>
          <w:sz w:val="24"/>
          <w:szCs w:val="24"/>
        </w:rPr>
        <w:t xml:space="preserve"> (Revogado </w:t>
      </w:r>
      <w:r w:rsidR="00E975A9">
        <w:rPr>
          <w:b/>
          <w:strike/>
          <w:color w:val="0000FF"/>
          <w:sz w:val="24"/>
          <w:szCs w:val="24"/>
        </w:rPr>
        <w:t xml:space="preserve">pela Resolução - RDC nº 56, de </w:t>
      </w:r>
      <w:r w:rsidR="0015666A" w:rsidRPr="00AE264A">
        <w:rPr>
          <w:b/>
          <w:strike/>
          <w:color w:val="0000FF"/>
          <w:sz w:val="24"/>
          <w:szCs w:val="24"/>
        </w:rPr>
        <w:t>6 de agosto de 2008)</w:t>
      </w:r>
    </w:p>
    <w:p w:rsidR="00CD5472" w:rsidRDefault="005D30CE" w:rsidP="00CD5472">
      <w:pPr>
        <w:pStyle w:val="Ttulo7"/>
        <w:spacing w:after="200"/>
        <w:rPr>
          <w:rFonts w:ascii="Times New Roman" w:hAnsi="Times New Roman" w:cs="Times New Roman"/>
          <w:b/>
          <w:strike/>
          <w:sz w:val="24"/>
          <w:szCs w:val="24"/>
        </w:rPr>
      </w:pPr>
      <w:r w:rsidRPr="00AE264A">
        <w:rPr>
          <w:rFonts w:ascii="Times New Roman" w:hAnsi="Times New Roman" w:cs="Times New Roman"/>
          <w:b/>
          <w:strike/>
          <w:sz w:val="24"/>
          <w:szCs w:val="24"/>
        </w:rPr>
        <w:t>CAPÍTULO II</w:t>
      </w:r>
    </w:p>
    <w:p w:rsidR="00CD5472" w:rsidRDefault="005D30CE" w:rsidP="00CD5472">
      <w:pPr>
        <w:spacing w:after="200"/>
        <w:jc w:val="center"/>
        <w:rPr>
          <w:b/>
          <w:strike/>
          <w:sz w:val="24"/>
          <w:szCs w:val="24"/>
        </w:rPr>
      </w:pPr>
      <w:r w:rsidRPr="00AE264A">
        <w:rPr>
          <w:b/>
          <w:strike/>
          <w:sz w:val="24"/>
          <w:szCs w:val="24"/>
        </w:rPr>
        <w:t>DA HIGIENIZAÇÃO DE SUPERFÍCIES DE EMBARCAÇÕES</w:t>
      </w:r>
    </w:p>
    <w:p w:rsidR="00CD5472" w:rsidRDefault="005D30CE" w:rsidP="00CD5472">
      <w:pPr>
        <w:spacing w:after="200"/>
        <w:ind w:firstLine="567"/>
        <w:jc w:val="both"/>
        <w:rPr>
          <w:strike/>
          <w:sz w:val="24"/>
          <w:szCs w:val="24"/>
        </w:rPr>
      </w:pPr>
      <w:r w:rsidRPr="00AE264A">
        <w:rPr>
          <w:strike/>
          <w:sz w:val="24"/>
          <w:szCs w:val="24"/>
        </w:rPr>
        <w:t>Art. 37. A embarcação com presença a bordo de viajante com anormalidade clínica relacionada a caso suspeito ou confirmado de doença de notificação compulsória no território nacional, ou de outras doenças transmissíveis, de controle recomendado pela</w:t>
      </w:r>
      <w:r w:rsidR="00CD5472">
        <w:rPr>
          <w:strike/>
          <w:sz w:val="24"/>
          <w:szCs w:val="24"/>
        </w:rPr>
        <w:t xml:space="preserve"> </w:t>
      </w:r>
      <w:r w:rsidRPr="00AE264A">
        <w:rPr>
          <w:strike/>
          <w:sz w:val="24"/>
          <w:szCs w:val="24"/>
        </w:rPr>
        <w:t>Organização Mundial de Saúde– OMS, cujos compartimentos foram expostos à contaminação por fezes, vômitos, urina, outros fluidos orgânicos ou materiais contaminantes, deverá ser submetida aos procedimentos de descontaminação</w:t>
      </w:r>
      <w:r w:rsidR="00CD5472">
        <w:rPr>
          <w:strike/>
          <w:sz w:val="24"/>
          <w:szCs w:val="24"/>
        </w:rPr>
        <w:t xml:space="preserve"> </w:t>
      </w:r>
      <w:r w:rsidRPr="00AE264A">
        <w:rPr>
          <w:strike/>
          <w:sz w:val="24"/>
          <w:szCs w:val="24"/>
        </w:rPr>
        <w:t>de superfícies, estabelecido no Plano de Limpeza e Desinfecção-P.L.D., conforme</w:t>
      </w:r>
      <w:r w:rsidR="00CD5472">
        <w:rPr>
          <w:strike/>
          <w:sz w:val="24"/>
          <w:szCs w:val="24"/>
        </w:rPr>
        <w:t xml:space="preserve"> </w:t>
      </w:r>
      <w:r w:rsidRPr="00AE264A">
        <w:rPr>
          <w:strike/>
          <w:sz w:val="24"/>
          <w:szCs w:val="24"/>
        </w:rPr>
        <w:t>Anexo XI deste Regulamento.</w:t>
      </w:r>
    </w:p>
    <w:p w:rsidR="00CD5472" w:rsidRDefault="005D30CE" w:rsidP="00CD5472">
      <w:pPr>
        <w:spacing w:after="200"/>
        <w:ind w:firstLine="567"/>
        <w:jc w:val="both"/>
        <w:rPr>
          <w:strike/>
          <w:sz w:val="24"/>
          <w:szCs w:val="24"/>
        </w:rPr>
      </w:pPr>
      <w:r w:rsidRPr="00AE264A">
        <w:rPr>
          <w:strike/>
          <w:sz w:val="24"/>
          <w:szCs w:val="24"/>
        </w:rPr>
        <w:t xml:space="preserve">§ 1º Os revestimentos e demais superfícies internas da embarcação expostos a fluidos e secreções orgânicas, deverão ser submetidos aos procedimentos de descontaminação dispostos nos Quadros I, II, III, IV e V do </w:t>
      </w:r>
      <w:proofErr w:type="gramStart"/>
      <w:r w:rsidRPr="00AE264A">
        <w:rPr>
          <w:strike/>
          <w:sz w:val="24"/>
          <w:szCs w:val="24"/>
        </w:rPr>
        <w:t>P.L.D. ,</w:t>
      </w:r>
      <w:proofErr w:type="gramEnd"/>
      <w:r w:rsidRPr="00AE264A">
        <w:rPr>
          <w:strike/>
          <w:sz w:val="24"/>
          <w:szCs w:val="24"/>
        </w:rPr>
        <w:t xml:space="preserve"> conforme Anexo XI deste Regulamento.</w:t>
      </w:r>
    </w:p>
    <w:p w:rsidR="00CD5472" w:rsidRDefault="005D30CE" w:rsidP="00CD5472">
      <w:pPr>
        <w:spacing w:after="200"/>
        <w:ind w:firstLine="567"/>
        <w:jc w:val="both"/>
        <w:rPr>
          <w:strike/>
          <w:sz w:val="24"/>
          <w:szCs w:val="24"/>
        </w:rPr>
      </w:pPr>
      <w:r w:rsidRPr="00AE264A">
        <w:rPr>
          <w:strike/>
          <w:sz w:val="24"/>
          <w:szCs w:val="24"/>
        </w:rPr>
        <w:t>§ 2º Os assentos, poltronas, leitos e demais superfícies expostas a fezes, urina, fluidos e secreções orgânicas poderão, mediante a avaliação da autoridade sanitária quanto a viabilidade da eficácia da operação de descontaminação, serem submetidos aos procedimentos dispostos nos Quadros III e V do P.L.D., conforme Anexo XI</w:t>
      </w:r>
      <w:r w:rsidR="00CD5472">
        <w:rPr>
          <w:strike/>
          <w:sz w:val="24"/>
          <w:szCs w:val="24"/>
        </w:rPr>
        <w:t xml:space="preserve"> </w:t>
      </w:r>
      <w:r w:rsidRPr="00AE264A">
        <w:rPr>
          <w:strike/>
          <w:sz w:val="24"/>
          <w:szCs w:val="24"/>
        </w:rPr>
        <w:t>deste Regulamento.</w:t>
      </w:r>
    </w:p>
    <w:p w:rsidR="00CD5472" w:rsidRDefault="005D30CE" w:rsidP="00CD5472">
      <w:pPr>
        <w:spacing w:after="200"/>
        <w:ind w:firstLine="567"/>
        <w:jc w:val="both"/>
        <w:rPr>
          <w:strike/>
          <w:sz w:val="24"/>
          <w:szCs w:val="24"/>
        </w:rPr>
      </w:pPr>
      <w:r w:rsidRPr="00AE264A">
        <w:rPr>
          <w:strike/>
          <w:sz w:val="24"/>
          <w:szCs w:val="24"/>
        </w:rPr>
        <w:t>Art. 38. Os equipamentos de limpeza, como vassouras, escovas, rodos e similares, utilizados nos procedimentos citados no artigo anterior, deverão ser submetidos à desinfecção com soluções indicadas no Grupo VI do Grupo de Material Desinfetante do P.L.D., no tempo de contato de</w:t>
      </w:r>
      <w:r w:rsidR="00CD5472">
        <w:rPr>
          <w:strike/>
          <w:sz w:val="24"/>
          <w:szCs w:val="24"/>
        </w:rPr>
        <w:t xml:space="preserve"> </w:t>
      </w:r>
      <w:r w:rsidRPr="00AE264A">
        <w:rPr>
          <w:strike/>
          <w:sz w:val="24"/>
          <w:szCs w:val="24"/>
        </w:rPr>
        <w:t>uma hora, após cada jornada de trabalho.</w:t>
      </w:r>
    </w:p>
    <w:p w:rsidR="00CD5472" w:rsidRDefault="005D30CE" w:rsidP="00CD5472">
      <w:pPr>
        <w:spacing w:after="200"/>
        <w:ind w:firstLine="567"/>
        <w:jc w:val="both"/>
        <w:rPr>
          <w:strike/>
          <w:sz w:val="24"/>
          <w:szCs w:val="24"/>
        </w:rPr>
      </w:pPr>
      <w:r w:rsidRPr="00AE264A">
        <w:rPr>
          <w:strike/>
          <w:sz w:val="24"/>
          <w:szCs w:val="24"/>
        </w:rPr>
        <w:t xml:space="preserve">Art. 39. Os utensílios e bandejas não descartáveis, empregados na prestação de serviços de alimentação de bordo, de que trata o artigo 34, inciso I, deste Regulamento, deverão ser submetidos a procedimentos de limpeza e desinfecção por equipamentos e ou produtos saneantes </w:t>
      </w:r>
      <w:proofErr w:type="spellStart"/>
      <w:r w:rsidRPr="00AE264A">
        <w:rPr>
          <w:strike/>
          <w:sz w:val="24"/>
          <w:szCs w:val="24"/>
        </w:rPr>
        <w:t>domissanitários</w:t>
      </w:r>
      <w:proofErr w:type="spellEnd"/>
      <w:r w:rsidRPr="00AE264A">
        <w:rPr>
          <w:strike/>
          <w:sz w:val="24"/>
          <w:szCs w:val="24"/>
        </w:rPr>
        <w:t>, respeitadas as especificações quanto ao modo de uso preconizado pelo fabricante.</w:t>
      </w:r>
    </w:p>
    <w:p w:rsidR="00CD5472" w:rsidRDefault="005D30CE" w:rsidP="00CD5472">
      <w:pPr>
        <w:pStyle w:val="Ttulo7"/>
        <w:spacing w:after="200"/>
        <w:rPr>
          <w:rFonts w:ascii="Times New Roman" w:hAnsi="Times New Roman" w:cs="Times New Roman"/>
          <w:b/>
          <w:strike/>
          <w:sz w:val="24"/>
          <w:szCs w:val="24"/>
        </w:rPr>
      </w:pPr>
      <w:r w:rsidRPr="00AE264A">
        <w:rPr>
          <w:rFonts w:ascii="Times New Roman" w:hAnsi="Times New Roman" w:cs="Times New Roman"/>
          <w:b/>
          <w:strike/>
          <w:sz w:val="24"/>
          <w:szCs w:val="24"/>
        </w:rPr>
        <w:t>CAPÍTULO III</w:t>
      </w:r>
    </w:p>
    <w:p w:rsidR="00CD5472" w:rsidRDefault="005D30CE" w:rsidP="00CD5472">
      <w:pPr>
        <w:spacing w:after="200"/>
        <w:jc w:val="center"/>
        <w:rPr>
          <w:b/>
          <w:strike/>
          <w:sz w:val="24"/>
          <w:szCs w:val="24"/>
        </w:rPr>
      </w:pPr>
      <w:r w:rsidRPr="00AE264A">
        <w:rPr>
          <w:b/>
          <w:strike/>
          <w:sz w:val="24"/>
          <w:szCs w:val="24"/>
        </w:rPr>
        <w:t>DA VIGILÂNCIA SANITÁRIA DE ESPÉCIMES DE ANIMAIS VETORES OU RESERVATÓRIOS, ENVOLVIDOS NA TRANSMISSÃO DE DOENÇAS</w:t>
      </w:r>
    </w:p>
    <w:p w:rsidR="005D30CE" w:rsidRPr="00AE264A" w:rsidRDefault="009F4715" w:rsidP="00CD5472">
      <w:pPr>
        <w:spacing w:after="200"/>
        <w:jc w:val="center"/>
        <w:rPr>
          <w:b/>
          <w:strike/>
          <w:sz w:val="24"/>
          <w:szCs w:val="24"/>
        </w:rPr>
      </w:pPr>
      <w:r>
        <w:rPr>
          <w:b/>
          <w:strike/>
          <w:sz w:val="24"/>
          <w:szCs w:val="24"/>
        </w:rPr>
        <w:t>Seção I</w:t>
      </w:r>
    </w:p>
    <w:p w:rsidR="00CD5472" w:rsidRDefault="009F4715" w:rsidP="00CD5472">
      <w:pPr>
        <w:spacing w:after="200"/>
        <w:jc w:val="center"/>
        <w:rPr>
          <w:b/>
          <w:strike/>
          <w:sz w:val="24"/>
          <w:szCs w:val="24"/>
        </w:rPr>
      </w:pPr>
      <w:r w:rsidRPr="00AE264A">
        <w:rPr>
          <w:b/>
          <w:strike/>
          <w:sz w:val="24"/>
          <w:szCs w:val="24"/>
        </w:rPr>
        <w:t>Do controle e do monitoramento</w:t>
      </w:r>
    </w:p>
    <w:p w:rsidR="00CD5472" w:rsidRDefault="005D30CE" w:rsidP="00CD5472">
      <w:pPr>
        <w:spacing w:after="200"/>
        <w:ind w:firstLine="567"/>
        <w:jc w:val="both"/>
        <w:rPr>
          <w:strike/>
          <w:sz w:val="24"/>
          <w:szCs w:val="24"/>
        </w:rPr>
      </w:pPr>
      <w:r w:rsidRPr="00AE264A">
        <w:rPr>
          <w:strike/>
          <w:sz w:val="24"/>
          <w:szCs w:val="24"/>
        </w:rPr>
        <w:t>Art. 40. As embarcações em trânsito ou em permanência em Porto de Controle Sanitário do território nacional, deverão manter-se isentas de criadouros de larvas e de espécimes adultas de insetos, de roedores ou de quaisquer outros animais vetores ou reservatórios de doenças de notificação compulsória obrigatória no território nacional.</w:t>
      </w:r>
    </w:p>
    <w:p w:rsidR="00CD5472" w:rsidRDefault="005D30CE" w:rsidP="00CD5472">
      <w:pPr>
        <w:spacing w:after="200"/>
        <w:ind w:firstLine="567"/>
        <w:jc w:val="both"/>
        <w:rPr>
          <w:strike/>
          <w:sz w:val="24"/>
          <w:szCs w:val="24"/>
        </w:rPr>
      </w:pPr>
      <w:r w:rsidRPr="00AE264A">
        <w:rPr>
          <w:strike/>
          <w:sz w:val="24"/>
          <w:szCs w:val="24"/>
        </w:rPr>
        <w:t xml:space="preserve">Art. 41. Na hipótese da constatação a bordo de vestígio ou presença de larvas ou insetos adultos de que trata o artigo anterior, será obrigatória a </w:t>
      </w:r>
      <w:proofErr w:type="spellStart"/>
      <w:r w:rsidRPr="00AE264A">
        <w:rPr>
          <w:strike/>
          <w:sz w:val="24"/>
          <w:szCs w:val="24"/>
        </w:rPr>
        <w:t>desinsetização</w:t>
      </w:r>
      <w:proofErr w:type="spellEnd"/>
      <w:r w:rsidRPr="00AE264A">
        <w:rPr>
          <w:strike/>
          <w:sz w:val="24"/>
          <w:szCs w:val="24"/>
        </w:rPr>
        <w:t>, aplicação espacial ou residual, e a eliminação de focos</w:t>
      </w:r>
      <w:r w:rsidR="00CD5472">
        <w:rPr>
          <w:strike/>
          <w:sz w:val="24"/>
          <w:szCs w:val="24"/>
        </w:rPr>
        <w:t xml:space="preserve"> </w:t>
      </w:r>
      <w:r w:rsidRPr="00AE264A">
        <w:rPr>
          <w:strike/>
          <w:sz w:val="24"/>
          <w:szCs w:val="24"/>
        </w:rPr>
        <w:t xml:space="preserve">dos compartimentos da embarcação. </w:t>
      </w:r>
    </w:p>
    <w:p w:rsidR="00CD5472" w:rsidRDefault="005D30CE" w:rsidP="00CD5472">
      <w:pPr>
        <w:shd w:val="clear" w:color="auto" w:fill="FFFFFF"/>
        <w:spacing w:after="200"/>
        <w:ind w:firstLine="567"/>
        <w:jc w:val="both"/>
        <w:rPr>
          <w:strike/>
          <w:sz w:val="24"/>
          <w:szCs w:val="24"/>
        </w:rPr>
      </w:pPr>
      <w:r w:rsidRPr="00AE264A">
        <w:rPr>
          <w:strike/>
          <w:sz w:val="24"/>
          <w:szCs w:val="24"/>
        </w:rPr>
        <w:t xml:space="preserve">Art. 42. É obrigatória a </w:t>
      </w:r>
      <w:proofErr w:type="spellStart"/>
      <w:r w:rsidRPr="00AE264A">
        <w:rPr>
          <w:strike/>
          <w:sz w:val="24"/>
          <w:szCs w:val="24"/>
        </w:rPr>
        <w:t>desinsetização</w:t>
      </w:r>
      <w:proofErr w:type="spellEnd"/>
      <w:r w:rsidRPr="00AE264A">
        <w:rPr>
          <w:strike/>
          <w:sz w:val="24"/>
          <w:szCs w:val="24"/>
        </w:rPr>
        <w:t>, aplicação espacial e</w:t>
      </w:r>
      <w:r w:rsidR="00CD5472">
        <w:rPr>
          <w:strike/>
          <w:sz w:val="24"/>
          <w:szCs w:val="24"/>
        </w:rPr>
        <w:t xml:space="preserve"> </w:t>
      </w:r>
      <w:r w:rsidRPr="00AE264A">
        <w:rPr>
          <w:strike/>
          <w:sz w:val="24"/>
          <w:szCs w:val="24"/>
        </w:rPr>
        <w:t>residual e a eliminação de focos dos compartimentos de uma embarcação com presença a bordo de caso suspeito ou confirmado, de viajante portador de doença transmissível por vetores artrópodes.</w:t>
      </w:r>
    </w:p>
    <w:p w:rsidR="00CD5472" w:rsidRDefault="005D30CE" w:rsidP="00CD5472">
      <w:pPr>
        <w:shd w:val="clear" w:color="auto" w:fill="FFFFFF"/>
        <w:spacing w:after="200"/>
        <w:ind w:firstLine="567"/>
        <w:jc w:val="both"/>
        <w:rPr>
          <w:strike/>
          <w:sz w:val="24"/>
          <w:szCs w:val="24"/>
        </w:rPr>
      </w:pPr>
      <w:r w:rsidRPr="00AE264A">
        <w:rPr>
          <w:strike/>
          <w:sz w:val="24"/>
          <w:szCs w:val="24"/>
        </w:rPr>
        <w:t xml:space="preserve">Art. 43. Na hipótese de constatação a bordo de vestígio ou presença de roedores, será obrigatória, além da </w:t>
      </w:r>
      <w:proofErr w:type="spellStart"/>
      <w:r w:rsidRPr="00AE264A">
        <w:rPr>
          <w:strike/>
          <w:sz w:val="24"/>
          <w:szCs w:val="24"/>
        </w:rPr>
        <w:t>desinsetização</w:t>
      </w:r>
      <w:proofErr w:type="spellEnd"/>
      <w:r w:rsidRPr="00AE264A">
        <w:rPr>
          <w:strike/>
          <w:sz w:val="24"/>
          <w:szCs w:val="24"/>
        </w:rPr>
        <w:t>, aplicação residual, a desratização da embarcação, bem como a instalação de equipamentos</w:t>
      </w:r>
      <w:r w:rsidR="00CD5472">
        <w:rPr>
          <w:strike/>
          <w:sz w:val="24"/>
          <w:szCs w:val="24"/>
        </w:rPr>
        <w:t xml:space="preserve"> </w:t>
      </w:r>
      <w:r w:rsidRPr="00AE264A">
        <w:rPr>
          <w:strike/>
          <w:sz w:val="24"/>
          <w:szCs w:val="24"/>
        </w:rPr>
        <w:t>destinados à captura de roedores nos compartimentos onde foram constatados os vestígios ou a sua presença.</w:t>
      </w:r>
    </w:p>
    <w:p w:rsidR="00CD5472" w:rsidRDefault="005D30CE" w:rsidP="00CD5472">
      <w:pPr>
        <w:shd w:val="clear" w:color="auto" w:fill="FFFFFF"/>
        <w:spacing w:after="200"/>
        <w:ind w:firstLine="567"/>
        <w:jc w:val="both"/>
        <w:rPr>
          <w:strike/>
          <w:sz w:val="24"/>
          <w:szCs w:val="24"/>
        </w:rPr>
      </w:pPr>
      <w:r w:rsidRPr="00AE264A">
        <w:rPr>
          <w:strike/>
          <w:sz w:val="24"/>
          <w:szCs w:val="24"/>
        </w:rPr>
        <w:t xml:space="preserve">Art. 44. É obrigatória a </w:t>
      </w:r>
      <w:proofErr w:type="spellStart"/>
      <w:r w:rsidRPr="00AE264A">
        <w:rPr>
          <w:strike/>
          <w:sz w:val="24"/>
          <w:szCs w:val="24"/>
        </w:rPr>
        <w:t>desinsetização</w:t>
      </w:r>
      <w:proofErr w:type="spellEnd"/>
      <w:r w:rsidRPr="00AE264A">
        <w:rPr>
          <w:strike/>
          <w:sz w:val="24"/>
          <w:szCs w:val="24"/>
        </w:rPr>
        <w:t>, aplicação residual</w:t>
      </w:r>
      <w:r w:rsidR="00CD5472">
        <w:rPr>
          <w:strike/>
          <w:sz w:val="24"/>
          <w:szCs w:val="24"/>
        </w:rPr>
        <w:t xml:space="preserve"> </w:t>
      </w:r>
      <w:r w:rsidRPr="00AE264A">
        <w:rPr>
          <w:strike/>
          <w:sz w:val="24"/>
          <w:szCs w:val="24"/>
        </w:rPr>
        <w:t>e desratização dos</w:t>
      </w:r>
      <w:r w:rsidR="00CD5472">
        <w:rPr>
          <w:strike/>
          <w:sz w:val="24"/>
          <w:szCs w:val="24"/>
        </w:rPr>
        <w:t xml:space="preserve"> </w:t>
      </w:r>
      <w:r w:rsidRPr="00AE264A">
        <w:rPr>
          <w:strike/>
          <w:sz w:val="24"/>
          <w:szCs w:val="24"/>
        </w:rPr>
        <w:t>compartimentos da embarcação com a presença a bordo de caso suspeito ou confirmado de viajante portador de doenças transmissíveis por roedores.</w:t>
      </w:r>
    </w:p>
    <w:p w:rsidR="00CD5472" w:rsidRDefault="005D30CE" w:rsidP="00CD5472">
      <w:pPr>
        <w:spacing w:after="200"/>
        <w:ind w:firstLine="567"/>
        <w:jc w:val="both"/>
        <w:rPr>
          <w:strike/>
          <w:sz w:val="24"/>
          <w:szCs w:val="24"/>
        </w:rPr>
      </w:pPr>
      <w:r w:rsidRPr="00AE264A">
        <w:rPr>
          <w:strike/>
          <w:sz w:val="24"/>
          <w:szCs w:val="24"/>
        </w:rPr>
        <w:t xml:space="preserve">Art. 45. A embarcação deverá requerer da empresa que opere prestação de serviço de </w:t>
      </w:r>
      <w:proofErr w:type="spellStart"/>
      <w:r w:rsidRPr="00AE264A">
        <w:rPr>
          <w:strike/>
          <w:sz w:val="24"/>
          <w:szCs w:val="24"/>
        </w:rPr>
        <w:t>desinsetização</w:t>
      </w:r>
      <w:proofErr w:type="spellEnd"/>
      <w:r w:rsidRPr="00AE264A">
        <w:rPr>
          <w:strike/>
          <w:sz w:val="24"/>
          <w:szCs w:val="24"/>
        </w:rPr>
        <w:t xml:space="preserve"> ou desratização, ao término da operação, certificado próprio e relatório técnico</w:t>
      </w:r>
      <w:r w:rsidR="00CD5472">
        <w:rPr>
          <w:strike/>
          <w:sz w:val="24"/>
          <w:szCs w:val="24"/>
        </w:rPr>
        <w:t xml:space="preserve"> </w:t>
      </w:r>
      <w:r w:rsidRPr="00AE264A">
        <w:rPr>
          <w:strike/>
          <w:sz w:val="24"/>
          <w:szCs w:val="24"/>
        </w:rPr>
        <w:t>descritivo</w:t>
      </w:r>
      <w:r w:rsidR="00CD5472">
        <w:rPr>
          <w:strike/>
          <w:sz w:val="24"/>
          <w:szCs w:val="24"/>
        </w:rPr>
        <w:t xml:space="preserve"> </w:t>
      </w:r>
      <w:r w:rsidRPr="00AE264A">
        <w:rPr>
          <w:strike/>
          <w:sz w:val="24"/>
          <w:szCs w:val="24"/>
        </w:rPr>
        <w:t>da metodologia empregada, onde constem o método de aplicação e</w:t>
      </w:r>
      <w:r w:rsidR="00CD5472">
        <w:rPr>
          <w:strike/>
          <w:sz w:val="24"/>
          <w:szCs w:val="24"/>
        </w:rPr>
        <w:t xml:space="preserve"> </w:t>
      </w:r>
      <w:r w:rsidRPr="00AE264A">
        <w:rPr>
          <w:strike/>
          <w:sz w:val="24"/>
          <w:szCs w:val="24"/>
        </w:rPr>
        <w:t>a</w:t>
      </w:r>
      <w:r w:rsidR="00CD5472">
        <w:rPr>
          <w:strike/>
          <w:sz w:val="24"/>
          <w:szCs w:val="24"/>
        </w:rPr>
        <w:t xml:space="preserve"> </w:t>
      </w:r>
      <w:r w:rsidRPr="00AE264A">
        <w:rPr>
          <w:strike/>
          <w:sz w:val="24"/>
          <w:szCs w:val="24"/>
        </w:rPr>
        <w:t>dosagem por compartimento e as substâncias ativas inseticidas e ou raticidas e inertes, utilizados nas concentrações de uso permitidas,</w:t>
      </w:r>
      <w:r w:rsidR="00CD5472">
        <w:rPr>
          <w:strike/>
          <w:sz w:val="24"/>
          <w:szCs w:val="24"/>
        </w:rPr>
        <w:t xml:space="preserve"> </w:t>
      </w:r>
      <w:r w:rsidRPr="00AE264A">
        <w:rPr>
          <w:strike/>
          <w:sz w:val="24"/>
          <w:szCs w:val="24"/>
        </w:rPr>
        <w:t>assinados pelo seu responsável técnico.</w:t>
      </w:r>
    </w:p>
    <w:p w:rsidR="00CD5472" w:rsidRDefault="005D30CE" w:rsidP="00CD5472">
      <w:pPr>
        <w:spacing w:after="200"/>
        <w:ind w:firstLine="567"/>
        <w:jc w:val="both"/>
        <w:rPr>
          <w:strike/>
          <w:sz w:val="24"/>
          <w:szCs w:val="24"/>
        </w:rPr>
      </w:pPr>
      <w:r w:rsidRPr="00AE264A">
        <w:rPr>
          <w:strike/>
          <w:sz w:val="24"/>
          <w:szCs w:val="24"/>
        </w:rPr>
        <w:t xml:space="preserve">§ 1º Sendo constatada pela autoridade sanitária a inexistência de empresa prestadora desses serviços no município ou municípios circunvizinhos, ela poderá autorizar que tais práticas sejam desenvolvidas por tripulante embarcado mediante o uso de formulações de inseticidas e raticidas de “pronto uso”, de acordo com as recomendações do fabricante quanto à dosagem, modo de aplicação e emprego do equipamento de proteção individual- </w:t>
      </w:r>
      <w:proofErr w:type="gramStart"/>
      <w:r w:rsidRPr="00AE264A">
        <w:rPr>
          <w:strike/>
          <w:sz w:val="24"/>
          <w:szCs w:val="24"/>
        </w:rPr>
        <w:t>E.P.I. .</w:t>
      </w:r>
      <w:proofErr w:type="gramEnd"/>
    </w:p>
    <w:p w:rsidR="00CD5472" w:rsidRDefault="005D30CE" w:rsidP="00CD5472">
      <w:pPr>
        <w:spacing w:after="200"/>
        <w:ind w:firstLine="567"/>
        <w:jc w:val="both"/>
        <w:rPr>
          <w:strike/>
          <w:sz w:val="24"/>
          <w:szCs w:val="24"/>
        </w:rPr>
      </w:pPr>
      <w:r w:rsidRPr="00AE264A">
        <w:rPr>
          <w:strike/>
          <w:sz w:val="24"/>
          <w:szCs w:val="24"/>
        </w:rPr>
        <w:t xml:space="preserve">§ 2º As embalagens dos produtos utilizados nos serviços de </w:t>
      </w:r>
      <w:proofErr w:type="spellStart"/>
      <w:r w:rsidRPr="00AE264A">
        <w:rPr>
          <w:strike/>
          <w:sz w:val="24"/>
          <w:szCs w:val="24"/>
        </w:rPr>
        <w:t>desinsetização</w:t>
      </w:r>
      <w:proofErr w:type="spellEnd"/>
      <w:r w:rsidRPr="00AE264A">
        <w:rPr>
          <w:strike/>
          <w:sz w:val="24"/>
          <w:szCs w:val="24"/>
        </w:rPr>
        <w:t xml:space="preserve"> e desratização, deverão ser descartadas de maneira correta e segura, conforme previsto nas Normas Básicas Regulamentares da Associação Brasileira de Normas Técnicas–NBR/ABNT pertinentes, evitando-se a contaminação do homem, animal e do meio ambiente. </w:t>
      </w:r>
    </w:p>
    <w:p w:rsidR="00CD5472" w:rsidRDefault="005D30CE" w:rsidP="00CD5472">
      <w:pPr>
        <w:pStyle w:val="Corpodetexto2"/>
        <w:spacing w:after="200"/>
        <w:ind w:firstLine="567"/>
        <w:rPr>
          <w:strike/>
          <w:sz w:val="24"/>
          <w:szCs w:val="24"/>
        </w:rPr>
      </w:pPr>
      <w:r w:rsidRPr="00AE264A">
        <w:rPr>
          <w:strike/>
          <w:sz w:val="24"/>
          <w:szCs w:val="24"/>
        </w:rPr>
        <w:t>§ 3º É proibido o uso de formulações ou preparações inseticidas ou raticidas contendo substância ativa ou forma de apresentação não autorizadas pelo Ministério da Saúde, bem como a utilização de concentrações acima dos limites autorizados.</w:t>
      </w:r>
    </w:p>
    <w:p w:rsidR="00CD5472" w:rsidRDefault="005D30CE" w:rsidP="00CD5472">
      <w:pPr>
        <w:spacing w:after="200"/>
        <w:ind w:firstLine="567"/>
        <w:jc w:val="both"/>
        <w:rPr>
          <w:strike/>
          <w:sz w:val="24"/>
          <w:szCs w:val="24"/>
        </w:rPr>
      </w:pPr>
      <w:r w:rsidRPr="00AE264A">
        <w:rPr>
          <w:strike/>
          <w:sz w:val="24"/>
          <w:szCs w:val="24"/>
        </w:rPr>
        <w:t xml:space="preserve">Art. 46. A embarcação, quando atracada, deverá manter medidas para controle e equipamentos de prevenção contra roedores instalados e em funcionamento, construídos e manuseados de modo a garantir a sua eficiência e eficácia, durante todo o período de atracação, sendo obrigatório o uso de </w:t>
      </w:r>
      <w:proofErr w:type="spellStart"/>
      <w:r w:rsidRPr="00AE264A">
        <w:rPr>
          <w:strike/>
          <w:sz w:val="24"/>
          <w:szCs w:val="24"/>
        </w:rPr>
        <w:t>rateiras</w:t>
      </w:r>
      <w:proofErr w:type="spellEnd"/>
      <w:r w:rsidRPr="00AE264A">
        <w:rPr>
          <w:strike/>
          <w:sz w:val="24"/>
          <w:szCs w:val="24"/>
        </w:rPr>
        <w:t xml:space="preserve"> ou ratoneiras, quando aplicáveis, que deverão ser afixadas em todos os cabos de amarração da embarcação, distantes de </w:t>
      </w:r>
      <w:proofErr w:type="gramStart"/>
      <w:r w:rsidRPr="00AE264A">
        <w:rPr>
          <w:strike/>
          <w:sz w:val="24"/>
          <w:szCs w:val="24"/>
        </w:rPr>
        <w:t>um até dois metros</w:t>
      </w:r>
      <w:proofErr w:type="gramEnd"/>
      <w:r w:rsidRPr="00AE264A">
        <w:rPr>
          <w:strike/>
          <w:sz w:val="24"/>
          <w:szCs w:val="24"/>
        </w:rPr>
        <w:t xml:space="preserve"> a partir do casco.</w:t>
      </w:r>
    </w:p>
    <w:p w:rsidR="00CD5472" w:rsidRDefault="005D30CE" w:rsidP="00CD5472">
      <w:pPr>
        <w:spacing w:after="200"/>
        <w:ind w:firstLine="567"/>
        <w:jc w:val="both"/>
        <w:rPr>
          <w:strike/>
          <w:sz w:val="24"/>
          <w:szCs w:val="24"/>
        </w:rPr>
      </w:pPr>
      <w:r w:rsidRPr="00AE264A">
        <w:rPr>
          <w:strike/>
          <w:sz w:val="24"/>
          <w:szCs w:val="24"/>
        </w:rPr>
        <w:t>Parágrafo único. Para os fins deste artigo, após o término de cada operação de embarque ou desembarque de cargas e viajantes, a escada ou prancha de comunicação da embarcação com o píer de atracação, deverá permanecer içada ou removida.</w:t>
      </w:r>
    </w:p>
    <w:p w:rsidR="005D30CE" w:rsidRPr="00AE264A" w:rsidRDefault="009F4715" w:rsidP="00CD5472">
      <w:pPr>
        <w:spacing w:after="200"/>
        <w:jc w:val="center"/>
        <w:rPr>
          <w:b/>
          <w:strike/>
          <w:sz w:val="24"/>
          <w:szCs w:val="24"/>
        </w:rPr>
      </w:pPr>
      <w:r>
        <w:rPr>
          <w:b/>
          <w:strike/>
          <w:sz w:val="24"/>
          <w:szCs w:val="24"/>
        </w:rPr>
        <w:t>Seção</w:t>
      </w:r>
      <w:r w:rsidR="00CD5472">
        <w:rPr>
          <w:b/>
          <w:strike/>
          <w:sz w:val="24"/>
          <w:szCs w:val="24"/>
        </w:rPr>
        <w:t xml:space="preserve"> </w:t>
      </w:r>
      <w:r>
        <w:rPr>
          <w:b/>
          <w:strike/>
          <w:sz w:val="24"/>
          <w:szCs w:val="24"/>
        </w:rPr>
        <w:t>II</w:t>
      </w:r>
    </w:p>
    <w:p w:rsidR="00CD5472" w:rsidRDefault="009F4715" w:rsidP="00CD5472">
      <w:pPr>
        <w:spacing w:after="200"/>
        <w:jc w:val="center"/>
        <w:rPr>
          <w:b/>
          <w:strike/>
          <w:sz w:val="24"/>
          <w:szCs w:val="24"/>
        </w:rPr>
      </w:pPr>
      <w:r w:rsidRPr="00AE264A">
        <w:rPr>
          <w:b/>
          <w:strike/>
          <w:sz w:val="24"/>
          <w:szCs w:val="24"/>
        </w:rPr>
        <w:t>Da exigibilidade, emissão e</w:t>
      </w:r>
      <w:r w:rsidR="00CD5472">
        <w:rPr>
          <w:b/>
          <w:strike/>
          <w:sz w:val="24"/>
          <w:szCs w:val="24"/>
        </w:rPr>
        <w:t xml:space="preserve"> </w:t>
      </w:r>
      <w:r w:rsidRPr="00AE264A">
        <w:rPr>
          <w:b/>
          <w:strike/>
          <w:sz w:val="24"/>
          <w:szCs w:val="24"/>
        </w:rPr>
        <w:t>validade dos certificados nacionais e</w:t>
      </w:r>
      <w:r w:rsidR="00CD5472">
        <w:rPr>
          <w:b/>
          <w:strike/>
          <w:sz w:val="24"/>
          <w:szCs w:val="24"/>
        </w:rPr>
        <w:t xml:space="preserve"> </w:t>
      </w:r>
      <w:r w:rsidRPr="00AE264A">
        <w:rPr>
          <w:b/>
          <w:strike/>
          <w:sz w:val="24"/>
          <w:szCs w:val="24"/>
        </w:rPr>
        <w:t>internacionais de</w:t>
      </w:r>
      <w:r w:rsidR="00CD5472">
        <w:rPr>
          <w:b/>
          <w:strike/>
          <w:sz w:val="24"/>
          <w:szCs w:val="24"/>
        </w:rPr>
        <w:t xml:space="preserve"> </w:t>
      </w:r>
      <w:r w:rsidRPr="00AE264A">
        <w:rPr>
          <w:b/>
          <w:strike/>
          <w:sz w:val="24"/>
          <w:szCs w:val="24"/>
        </w:rPr>
        <w:t>desratização e ou de isenção de desratização</w:t>
      </w:r>
    </w:p>
    <w:p w:rsidR="00CD5472" w:rsidRDefault="00625BA9" w:rsidP="00CD5472">
      <w:pPr>
        <w:spacing w:after="200"/>
        <w:ind w:firstLine="567"/>
        <w:jc w:val="both"/>
        <w:rPr>
          <w:strike/>
          <w:sz w:val="24"/>
          <w:szCs w:val="24"/>
        </w:rPr>
      </w:pPr>
      <w:r w:rsidRPr="00AE264A">
        <w:rPr>
          <w:strike/>
          <w:sz w:val="24"/>
          <w:szCs w:val="24"/>
        </w:rPr>
        <w:t>Art. 47. Deverá estar de posse do Certificado Internacional de Desratização ou</w:t>
      </w:r>
      <w:r w:rsidR="00CD5472">
        <w:rPr>
          <w:strike/>
          <w:sz w:val="24"/>
          <w:szCs w:val="24"/>
        </w:rPr>
        <w:t xml:space="preserve"> </w:t>
      </w:r>
      <w:r w:rsidRPr="00AE264A">
        <w:rPr>
          <w:strike/>
          <w:sz w:val="24"/>
          <w:szCs w:val="24"/>
        </w:rPr>
        <w:t>Isenção de Desratização válido, a embarcação de bandeira estrangeira, em trânsito nacional</w:t>
      </w:r>
      <w:r w:rsidR="00CD5472">
        <w:rPr>
          <w:strike/>
          <w:sz w:val="24"/>
          <w:szCs w:val="24"/>
        </w:rPr>
        <w:t xml:space="preserve"> </w:t>
      </w:r>
      <w:r w:rsidRPr="00AE264A">
        <w:rPr>
          <w:strike/>
          <w:sz w:val="24"/>
          <w:szCs w:val="24"/>
        </w:rPr>
        <w:t>ou</w:t>
      </w:r>
      <w:r w:rsidR="00CD5472">
        <w:rPr>
          <w:strike/>
          <w:sz w:val="24"/>
          <w:szCs w:val="24"/>
        </w:rPr>
        <w:t xml:space="preserve"> </w:t>
      </w:r>
      <w:r w:rsidRPr="00AE264A">
        <w:rPr>
          <w:strike/>
          <w:sz w:val="24"/>
          <w:szCs w:val="24"/>
        </w:rPr>
        <w:t>internacional e a embarcação de bandeira brasileira, em trânsito internacional.</w:t>
      </w:r>
      <w:r w:rsidRPr="00AE264A">
        <w:rPr>
          <w:b/>
          <w:strike/>
          <w:color w:val="0000FF"/>
          <w:sz w:val="24"/>
          <w:szCs w:val="24"/>
        </w:rPr>
        <w:t xml:space="preserve"> </w:t>
      </w:r>
    </w:p>
    <w:p w:rsidR="00625BA9" w:rsidRPr="00AE264A" w:rsidRDefault="009F4715" w:rsidP="00CD5472">
      <w:pPr>
        <w:spacing w:after="200"/>
        <w:jc w:val="center"/>
        <w:rPr>
          <w:b/>
          <w:strike/>
          <w:sz w:val="24"/>
          <w:szCs w:val="24"/>
        </w:rPr>
      </w:pPr>
      <w:r>
        <w:rPr>
          <w:b/>
          <w:strike/>
          <w:sz w:val="24"/>
          <w:szCs w:val="24"/>
        </w:rPr>
        <w:t>Seção II</w:t>
      </w:r>
    </w:p>
    <w:p w:rsidR="00381642" w:rsidRDefault="009F4715" w:rsidP="00CD5472">
      <w:pPr>
        <w:pStyle w:val="Corpodetexto2"/>
        <w:spacing w:after="200"/>
        <w:jc w:val="center"/>
        <w:rPr>
          <w:strike/>
          <w:sz w:val="24"/>
          <w:szCs w:val="24"/>
        </w:rPr>
      </w:pPr>
      <w:r w:rsidRPr="00AE264A">
        <w:rPr>
          <w:b/>
          <w:strike/>
          <w:sz w:val="24"/>
          <w:szCs w:val="24"/>
        </w:rPr>
        <w:t>Da exigibilidade, emissão e validade dos certificados de controle sanitário de bordo ou de isenção de controle sanitário de bordo</w:t>
      </w:r>
      <w:r w:rsidR="00625BA9" w:rsidRPr="00AE264A">
        <w:rPr>
          <w:b/>
          <w:strike/>
          <w:sz w:val="24"/>
          <w:szCs w:val="24"/>
        </w:rPr>
        <w:t>.</w:t>
      </w:r>
      <w:r w:rsidR="00625BA9" w:rsidRPr="00AE264A">
        <w:rPr>
          <w:strike/>
          <w:sz w:val="24"/>
          <w:szCs w:val="24"/>
        </w:rPr>
        <w:t xml:space="preserve"> </w:t>
      </w:r>
    </w:p>
    <w:p w:rsidR="00CD5472" w:rsidRDefault="00625BA9" w:rsidP="00CD5472">
      <w:pPr>
        <w:pStyle w:val="Corpodetexto2"/>
        <w:spacing w:after="200"/>
        <w:jc w:val="center"/>
        <w:rPr>
          <w:b/>
          <w:strike/>
          <w:color w:val="0000FF"/>
          <w:sz w:val="24"/>
          <w:szCs w:val="24"/>
        </w:rPr>
      </w:pPr>
      <w:r w:rsidRPr="00AE264A">
        <w:rPr>
          <w:b/>
          <w:strike/>
          <w:color w:val="0000FF"/>
          <w:sz w:val="24"/>
          <w:szCs w:val="24"/>
        </w:rPr>
        <w:t xml:space="preserve">(Redação dada pela </w:t>
      </w:r>
      <w:r w:rsidR="00381642">
        <w:rPr>
          <w:b/>
          <w:strike/>
          <w:color w:val="0000FF"/>
          <w:sz w:val="24"/>
          <w:szCs w:val="24"/>
        </w:rPr>
        <w:t xml:space="preserve">Resolução – RDC nº 89, de 27 de </w:t>
      </w:r>
      <w:r w:rsidRPr="00AE264A">
        <w:rPr>
          <w:b/>
          <w:strike/>
          <w:color w:val="0000FF"/>
          <w:sz w:val="24"/>
          <w:szCs w:val="24"/>
        </w:rPr>
        <w:t>dezembro de 2007).</w:t>
      </w:r>
    </w:p>
    <w:p w:rsidR="00CD5472" w:rsidRDefault="00625BA9" w:rsidP="00CD5472">
      <w:pPr>
        <w:spacing w:after="200"/>
        <w:ind w:firstLine="567"/>
        <w:jc w:val="both"/>
        <w:rPr>
          <w:b/>
          <w:strike/>
          <w:color w:val="0000FF"/>
          <w:sz w:val="24"/>
          <w:szCs w:val="24"/>
        </w:rPr>
      </w:pPr>
      <w:r w:rsidRPr="00AE264A">
        <w:rPr>
          <w:iCs/>
          <w:strike/>
          <w:sz w:val="24"/>
          <w:szCs w:val="24"/>
        </w:rPr>
        <w:t>Art. 47. Deverá estar de posse do Certificado Internacional de Controle Sanitário de Bordo ou do Certificado Internacional de Isenção de Controle Sanitário de Bordo válido, a embarcação de bandeira estrangeira, em trânsito nacional ou internacional e a embarcação de bandeira brasileira, em trânsito internacional.</w:t>
      </w:r>
      <w:r w:rsidRPr="00AE264A">
        <w:rPr>
          <w:strike/>
        </w:rPr>
        <w:t xml:space="preserve"> </w:t>
      </w:r>
      <w:r w:rsidRPr="00AE264A">
        <w:rPr>
          <w:b/>
          <w:strike/>
          <w:color w:val="0000FF"/>
          <w:sz w:val="24"/>
          <w:szCs w:val="24"/>
        </w:rPr>
        <w:t>(Redação dada pela Resolução – RDC nº 89, de 27 de dezembro de 2007).</w:t>
      </w:r>
    </w:p>
    <w:p w:rsidR="00625BA9" w:rsidRPr="00AE264A" w:rsidRDefault="00625BA9" w:rsidP="00CD5472">
      <w:pPr>
        <w:pStyle w:val="Corpodetexto3"/>
        <w:spacing w:after="200"/>
        <w:ind w:firstLine="567"/>
        <w:rPr>
          <w:iCs/>
          <w:strike/>
        </w:rPr>
      </w:pPr>
      <w:r w:rsidRPr="00AE264A">
        <w:rPr>
          <w:iCs/>
          <w:strike/>
        </w:rPr>
        <w:t>§ 1º. As embarcações, quando não estiverem de posse do Certificado Internacional de Controle Sanitário de Bordo ou de Isenção de Controle Sanitário de Bordo válido, deverão solicitar o mesmo à autoridade sanitária em exercício no porto de controle sanitário ao qual se destina, por meio da solicitação de Certificado, conforme anexo IV deste regulamento.</w:t>
      </w:r>
      <w:r w:rsidR="00645DE5" w:rsidRPr="00AE264A">
        <w:rPr>
          <w:b/>
          <w:strike/>
          <w:color w:val="0000FF"/>
        </w:rPr>
        <w:t xml:space="preserve"> (Incluído pela</w:t>
      </w:r>
      <w:r w:rsidR="00645DE5" w:rsidRPr="00AE264A">
        <w:rPr>
          <w:iCs/>
          <w:strike/>
        </w:rPr>
        <w:t xml:space="preserve"> </w:t>
      </w:r>
      <w:r w:rsidR="00645DE5" w:rsidRPr="00AE264A">
        <w:rPr>
          <w:b/>
          <w:strike/>
          <w:color w:val="0000FF"/>
        </w:rPr>
        <w:t>Resolução – RDC nº 89, de 27 de dezembro de 2007).</w:t>
      </w:r>
    </w:p>
    <w:p w:rsidR="00625BA9" w:rsidRPr="00AE264A" w:rsidRDefault="00625BA9" w:rsidP="00CD5472">
      <w:pPr>
        <w:pStyle w:val="Corpodetexto3"/>
        <w:spacing w:after="200"/>
        <w:ind w:firstLine="567"/>
        <w:rPr>
          <w:iCs/>
          <w:strike/>
        </w:rPr>
      </w:pPr>
      <w:r w:rsidRPr="00AE264A">
        <w:rPr>
          <w:iCs/>
          <w:strike/>
        </w:rPr>
        <w:t>§ 2º. O Certificado Internacional de Controle Sanitário de Bordo ou de Isenção de Controle Sanitário de Bordo será concedido pela autoridade sanitária em exercício no porto de controle sanitário, mediante análise das condições operacionais e higiênico-sanitárias da embarcação e do estado de saúde dos seus viajantes, a partir de uma inspeção sanitária a bordo, realizada em todos compartimentos das embarcações e da análise documental das informações apresentadas quando da sua solicitação.</w:t>
      </w:r>
      <w:r w:rsidR="005C6C4F" w:rsidRPr="00AE264A">
        <w:rPr>
          <w:iCs/>
          <w:strike/>
        </w:rPr>
        <w:t xml:space="preserve"> </w:t>
      </w:r>
      <w:r w:rsidR="005C6C4F" w:rsidRPr="00AE264A">
        <w:rPr>
          <w:b/>
          <w:strike/>
          <w:color w:val="0000FF"/>
        </w:rPr>
        <w:t>(Incluído pela</w:t>
      </w:r>
      <w:r w:rsidR="005C6C4F" w:rsidRPr="00AE264A">
        <w:rPr>
          <w:iCs/>
          <w:strike/>
        </w:rPr>
        <w:t xml:space="preserve"> </w:t>
      </w:r>
      <w:r w:rsidR="005C6C4F" w:rsidRPr="00AE264A">
        <w:rPr>
          <w:b/>
          <w:strike/>
          <w:color w:val="0000FF"/>
        </w:rPr>
        <w:t>Resolução – RDC nº 89, de 27 de dezembro de 2007).</w:t>
      </w:r>
    </w:p>
    <w:p w:rsidR="00CD5472" w:rsidRDefault="00625BA9" w:rsidP="00CD5472">
      <w:pPr>
        <w:pStyle w:val="Corpodetexto3"/>
        <w:spacing w:after="200"/>
        <w:ind w:firstLine="567"/>
        <w:rPr>
          <w:iCs/>
          <w:strike/>
        </w:rPr>
      </w:pPr>
      <w:r w:rsidRPr="00AE264A">
        <w:rPr>
          <w:iCs/>
          <w:strike/>
        </w:rPr>
        <w:t>§ 3º A inspeção sanitária para emissão destes Certificados deverá ser efetuada preferencialmente quando a embarcação e seus porões estiverem vazios ou quando tiverem apenas com água de lastro ou outros materiais que permitam uma inspeção complet</w:t>
      </w:r>
      <w:r w:rsidR="005C6C4F" w:rsidRPr="00AE264A">
        <w:rPr>
          <w:iCs/>
          <w:strike/>
        </w:rPr>
        <w:t xml:space="preserve">a de todos seus compartimentos. </w:t>
      </w:r>
      <w:r w:rsidR="005C6C4F" w:rsidRPr="00AE264A">
        <w:rPr>
          <w:b/>
          <w:strike/>
          <w:color w:val="0000FF"/>
        </w:rPr>
        <w:t>(Incluído pela</w:t>
      </w:r>
      <w:r w:rsidR="005C6C4F" w:rsidRPr="00AE264A">
        <w:rPr>
          <w:iCs/>
          <w:strike/>
        </w:rPr>
        <w:t xml:space="preserve"> </w:t>
      </w:r>
      <w:r w:rsidR="005C6C4F" w:rsidRPr="00AE264A">
        <w:rPr>
          <w:b/>
          <w:strike/>
          <w:color w:val="0000FF"/>
        </w:rPr>
        <w:t>Resolução – RDC nº 89, de 27 de dezembro de 2007).</w:t>
      </w:r>
    </w:p>
    <w:p w:rsidR="00CD5472" w:rsidRDefault="005D30CE" w:rsidP="00CD5472">
      <w:pPr>
        <w:spacing w:after="200"/>
        <w:ind w:firstLine="567"/>
        <w:jc w:val="both"/>
        <w:rPr>
          <w:strike/>
          <w:sz w:val="24"/>
          <w:szCs w:val="24"/>
        </w:rPr>
      </w:pPr>
      <w:r w:rsidRPr="00AE264A">
        <w:rPr>
          <w:strike/>
          <w:sz w:val="24"/>
          <w:szCs w:val="24"/>
        </w:rPr>
        <w:t>Art. 48.</w:t>
      </w:r>
      <w:r w:rsidR="00CD5472">
        <w:rPr>
          <w:strike/>
          <w:sz w:val="24"/>
          <w:szCs w:val="24"/>
        </w:rPr>
        <w:t xml:space="preserve"> </w:t>
      </w:r>
      <w:r w:rsidRPr="00AE264A">
        <w:rPr>
          <w:strike/>
          <w:sz w:val="24"/>
          <w:szCs w:val="24"/>
        </w:rPr>
        <w:t>Deverá estar de posse do Certificado Internacional de Desratização ou Isenção de válido, ou do Certificado Nacional de Desratização ou de Isenção de Desratização válido, a embarcação de bandeira brasileira, em trânsito exclusivamente nacional.</w:t>
      </w:r>
    </w:p>
    <w:p w:rsidR="00CD5472" w:rsidRDefault="005D30CE" w:rsidP="00CD5472">
      <w:pPr>
        <w:spacing w:after="200"/>
        <w:ind w:firstLine="567"/>
        <w:jc w:val="both"/>
        <w:rPr>
          <w:strike/>
          <w:sz w:val="24"/>
          <w:szCs w:val="24"/>
        </w:rPr>
      </w:pPr>
      <w:r w:rsidRPr="00AE264A">
        <w:rPr>
          <w:strike/>
          <w:sz w:val="24"/>
          <w:szCs w:val="24"/>
        </w:rPr>
        <w:t xml:space="preserve">Parágrafo único. Excetua-se do disposto neste artigo, a embarcação de esporte e recreio, utilizada para fins não-comerciais, que realize navegação de mar aberto ou interior e trânsito intermunicipal ou interestadual, ou a de pesca, com saída e retorno ao mesmo Porto de Controle Sanitário sem escala intermediária, </w:t>
      </w:r>
      <w:proofErr w:type="gramStart"/>
      <w:r w:rsidRPr="00AE264A">
        <w:rPr>
          <w:strike/>
          <w:sz w:val="24"/>
          <w:szCs w:val="24"/>
        </w:rPr>
        <w:t>ficando</w:t>
      </w:r>
      <w:proofErr w:type="gramEnd"/>
      <w:r w:rsidRPr="00AE264A">
        <w:rPr>
          <w:strike/>
          <w:sz w:val="24"/>
          <w:szCs w:val="24"/>
        </w:rPr>
        <w:t xml:space="preserve"> no entanto, sujeita às demais medidas e formalidades aplicáveis, previstas no Capítulo III deste Título.</w:t>
      </w:r>
    </w:p>
    <w:p w:rsidR="00CD5472" w:rsidRDefault="005C6C4F" w:rsidP="00CD5472">
      <w:pPr>
        <w:spacing w:after="200"/>
        <w:ind w:firstLine="567"/>
        <w:jc w:val="both"/>
        <w:rPr>
          <w:b/>
          <w:strike/>
          <w:color w:val="0000FF"/>
          <w:sz w:val="24"/>
          <w:szCs w:val="24"/>
        </w:rPr>
      </w:pPr>
      <w:r w:rsidRPr="00AE264A">
        <w:rPr>
          <w:iCs/>
          <w:strike/>
          <w:sz w:val="24"/>
          <w:szCs w:val="24"/>
        </w:rPr>
        <w:t xml:space="preserve">Art. 48. Deverá estar de posse do Certificado Internacional de Controle Sanitário de Bordo ou do Certificado Internacional de Isenção de Controle Sanitário de Bordo, ou do Certificado Nacional de Desratização ou Certificado Nacional de Isenção de Desratização válido, a embarcação de bandeira brasileira, em trânsito exclusivamente nacional. </w:t>
      </w:r>
      <w:r w:rsidRPr="00AE264A">
        <w:rPr>
          <w:b/>
          <w:strike/>
          <w:color w:val="0000FF"/>
          <w:sz w:val="24"/>
          <w:szCs w:val="24"/>
        </w:rPr>
        <w:t>(Redação dada pela Resolução – RDC nº 89, de 27 de dezembro de 2007).</w:t>
      </w:r>
    </w:p>
    <w:p w:rsidR="00CD5472" w:rsidRDefault="005C6C4F" w:rsidP="00CD5472">
      <w:pPr>
        <w:spacing w:after="200"/>
        <w:ind w:firstLine="567"/>
        <w:jc w:val="both"/>
        <w:rPr>
          <w:iCs/>
          <w:strike/>
          <w:sz w:val="24"/>
          <w:szCs w:val="24"/>
        </w:rPr>
      </w:pPr>
      <w:r w:rsidRPr="00AE264A">
        <w:rPr>
          <w:iCs/>
          <w:strike/>
          <w:sz w:val="24"/>
          <w:szCs w:val="24"/>
        </w:rPr>
        <w:t xml:space="preserve">Parágrafo único. Excetua-se do disposto neste artigo a embarcação de esporte e recreio ou de pesca utilizada para fins não-comerciais, de bandeira brasileira, com saída e retorno ao mesmo porto de controle sanitário sem escala intermediária, ficando, no entanto, sujeita às demais medidas e formalidades aplicáveis, previstas no capítulo III deste título. </w:t>
      </w:r>
      <w:r w:rsidRPr="00AE264A">
        <w:rPr>
          <w:b/>
          <w:strike/>
          <w:color w:val="0000FF"/>
          <w:sz w:val="24"/>
          <w:szCs w:val="24"/>
        </w:rPr>
        <w:t>(Redação dada pela Resolução – RDC nº 89, de 27 de dezembro de 2007).</w:t>
      </w:r>
    </w:p>
    <w:p w:rsidR="00CD5472" w:rsidRDefault="005D30CE" w:rsidP="00CD5472">
      <w:pPr>
        <w:spacing w:after="200"/>
        <w:ind w:firstLine="567"/>
        <w:jc w:val="both"/>
        <w:rPr>
          <w:strike/>
          <w:sz w:val="24"/>
          <w:szCs w:val="24"/>
        </w:rPr>
      </w:pPr>
      <w:r w:rsidRPr="00AE264A">
        <w:rPr>
          <w:strike/>
          <w:sz w:val="24"/>
          <w:szCs w:val="24"/>
        </w:rPr>
        <w:t>Art. 49. A validade do Certificado Internacional de Desratização e do Certificado Internacional de Isenção de Desratização, assim como do</w:t>
      </w:r>
      <w:r w:rsidR="00CD5472">
        <w:rPr>
          <w:strike/>
          <w:sz w:val="24"/>
          <w:szCs w:val="24"/>
        </w:rPr>
        <w:t xml:space="preserve"> </w:t>
      </w:r>
      <w:r w:rsidRPr="00AE264A">
        <w:rPr>
          <w:strike/>
          <w:sz w:val="24"/>
          <w:szCs w:val="24"/>
        </w:rPr>
        <w:t>Certificado</w:t>
      </w:r>
      <w:r w:rsidR="00CD5472">
        <w:rPr>
          <w:strike/>
          <w:sz w:val="24"/>
          <w:szCs w:val="24"/>
        </w:rPr>
        <w:t xml:space="preserve"> </w:t>
      </w:r>
      <w:r w:rsidRPr="00AE264A">
        <w:rPr>
          <w:strike/>
          <w:sz w:val="24"/>
          <w:szCs w:val="24"/>
        </w:rPr>
        <w:t>Nacional de Desratização e do Certificado Nacional de Isenção de Desratização é</w:t>
      </w:r>
      <w:r w:rsidR="00CD5472">
        <w:rPr>
          <w:strike/>
          <w:sz w:val="24"/>
          <w:szCs w:val="24"/>
        </w:rPr>
        <w:t xml:space="preserve"> </w:t>
      </w:r>
      <w:r w:rsidRPr="00AE264A">
        <w:rPr>
          <w:strike/>
          <w:sz w:val="24"/>
          <w:szCs w:val="24"/>
        </w:rPr>
        <w:t xml:space="preserve">de 6 (seis) meses a contar da data de sua emissão, podendo esse prazo ser estendido uma única vez por um período não superior a 30 (trinta) dias, quando se tratar de embarcações procedentes de Porto de Controle Sanitário não autorizados a emitir Certificado, ou sem condições de proceder inspeção sanitária para a sua emissão. </w:t>
      </w:r>
    </w:p>
    <w:p w:rsidR="00CD5472" w:rsidRDefault="005D30CE" w:rsidP="00CD5472">
      <w:pPr>
        <w:spacing w:after="200"/>
        <w:ind w:firstLine="567"/>
        <w:jc w:val="both"/>
        <w:rPr>
          <w:strike/>
          <w:sz w:val="24"/>
          <w:szCs w:val="24"/>
        </w:rPr>
      </w:pPr>
      <w:r w:rsidRPr="00AE264A">
        <w:rPr>
          <w:strike/>
          <w:sz w:val="24"/>
          <w:szCs w:val="24"/>
        </w:rPr>
        <w:t xml:space="preserve">Parágrafo único. Não obstante o prazo de validade dos Certificados referidos no caput deste artigo, sempre que houver vestígios ou presença de roedores, a bordo de uma embarcação, deverá ser solicitado e emitido um novo Certificado, a qualquer tempo, após a realização de medidas de controle pertinentes. </w:t>
      </w:r>
    </w:p>
    <w:p w:rsidR="00CD5472" w:rsidRDefault="005C6C4F" w:rsidP="00CD5472">
      <w:pPr>
        <w:spacing w:after="200"/>
        <w:ind w:firstLine="567"/>
        <w:jc w:val="both"/>
        <w:rPr>
          <w:b/>
          <w:strike/>
          <w:color w:val="0000FF"/>
          <w:sz w:val="24"/>
          <w:szCs w:val="24"/>
        </w:rPr>
      </w:pPr>
      <w:r w:rsidRPr="00AE264A">
        <w:rPr>
          <w:strike/>
          <w:sz w:val="24"/>
          <w:szCs w:val="24"/>
        </w:rPr>
        <w:t xml:space="preserve">Art. 49. A validade do Certificado Internacional de Controle Sanitário de Bordo e do Certificado Internacional de Isenção de Controle Sanitário de Bordo, assim como do Certificado Nacional de Desratização e do Certificado Nacional de Isenção de Desratização é de 180 (cento e oitenta) dias a contar da data de sua emissão. </w:t>
      </w:r>
      <w:r w:rsidRPr="00AE264A">
        <w:rPr>
          <w:b/>
          <w:strike/>
          <w:color w:val="0000FF"/>
          <w:sz w:val="24"/>
          <w:szCs w:val="24"/>
        </w:rPr>
        <w:t>(Redação dada pela Resolução – RDC nº 89, de 27 de dezembro de 2007).</w:t>
      </w:r>
    </w:p>
    <w:p w:rsidR="00CD5472" w:rsidRDefault="005C6C4F" w:rsidP="00CD5472">
      <w:pPr>
        <w:spacing w:after="200"/>
        <w:ind w:firstLine="567"/>
        <w:jc w:val="both"/>
        <w:rPr>
          <w:b/>
          <w:strike/>
          <w:color w:val="0000FF"/>
          <w:sz w:val="24"/>
          <w:szCs w:val="24"/>
        </w:rPr>
      </w:pPr>
      <w:r w:rsidRPr="00AE264A">
        <w:rPr>
          <w:strike/>
          <w:sz w:val="24"/>
          <w:szCs w:val="24"/>
        </w:rPr>
        <w:t xml:space="preserve">§ 1º Com relação ao Certificado Internacional de Controle Sanitário de Bordo e do Certificado Internacional de Isenção de Controle Sanitário de Bordo o prazo de validade pode ser estendido uma única vez por um período não superior a 30 (trinta) dias, somente quando: não existir evidência de infecção ou contaminação a bordo que possa constituir risco à saúde pública; ou as medidas de controle requeridas não puderem ser realizadas no porto; ou o porto não estiver autorizado a emitir estes Certificados. </w:t>
      </w:r>
      <w:r w:rsidRPr="00AE264A">
        <w:rPr>
          <w:b/>
          <w:strike/>
          <w:color w:val="0000FF"/>
          <w:sz w:val="24"/>
          <w:szCs w:val="24"/>
        </w:rPr>
        <w:t>(</w:t>
      </w:r>
      <w:r w:rsidR="00381642">
        <w:rPr>
          <w:b/>
          <w:strike/>
          <w:color w:val="0000FF"/>
          <w:sz w:val="24"/>
          <w:szCs w:val="24"/>
        </w:rPr>
        <w:t>Incluído</w:t>
      </w:r>
      <w:r w:rsidRPr="00AE264A">
        <w:rPr>
          <w:b/>
          <w:strike/>
          <w:color w:val="0000FF"/>
          <w:sz w:val="24"/>
          <w:szCs w:val="24"/>
        </w:rPr>
        <w:t xml:space="preserve"> pela Resolução – RDC nº 89, de 27 de dezembro de 2007).</w:t>
      </w:r>
    </w:p>
    <w:p w:rsidR="00CD5472" w:rsidRDefault="005C6C4F" w:rsidP="00CD5472">
      <w:pPr>
        <w:spacing w:after="200"/>
        <w:ind w:firstLine="567"/>
        <w:jc w:val="both"/>
        <w:rPr>
          <w:b/>
          <w:strike/>
          <w:color w:val="0000FF"/>
          <w:sz w:val="24"/>
          <w:szCs w:val="24"/>
        </w:rPr>
      </w:pPr>
      <w:r w:rsidRPr="00AE264A">
        <w:rPr>
          <w:strike/>
          <w:sz w:val="24"/>
          <w:szCs w:val="24"/>
        </w:rPr>
        <w:t>§ 2º Com relação ao Certificado Nacional de Desratização e do Certificado Nacional de Isenção de Desratização o prazo de validade pode ser estendido uma única vez por um período não superior a 30 (trinta) dias, quando se tratar de embarcações procedentes de Porto de Controle Sanitário não autorizados a emitir este Certificado, ou sem condições de proceder inspeção sanitária para a sua emissão. Não obstante o prazo de validade destes Certificados, sempre que houver vestígios ou presença de roedores, a bordo de uma embarcação, deverá ser solicitado e emitido um novo Certificado, a qualquer tempo, após a realização de medidas de controle pertinentes.</w:t>
      </w:r>
      <w:r w:rsidRPr="00AE264A">
        <w:rPr>
          <w:strike/>
        </w:rPr>
        <w:t xml:space="preserve"> </w:t>
      </w:r>
      <w:r w:rsidRPr="00AE264A">
        <w:rPr>
          <w:b/>
          <w:strike/>
          <w:color w:val="0000FF"/>
          <w:sz w:val="24"/>
          <w:szCs w:val="24"/>
        </w:rPr>
        <w:t>(</w:t>
      </w:r>
      <w:r w:rsidR="00381642">
        <w:rPr>
          <w:b/>
          <w:strike/>
          <w:color w:val="0000FF"/>
          <w:sz w:val="24"/>
          <w:szCs w:val="24"/>
        </w:rPr>
        <w:t>Incluído</w:t>
      </w:r>
      <w:r w:rsidRPr="00AE264A">
        <w:rPr>
          <w:b/>
          <w:strike/>
          <w:color w:val="0000FF"/>
          <w:sz w:val="24"/>
          <w:szCs w:val="24"/>
        </w:rPr>
        <w:t xml:space="preserve"> pela Resolução – RDC nº 89, de 27 de dezembro de 2007).</w:t>
      </w:r>
    </w:p>
    <w:p w:rsidR="00CD5472" w:rsidRDefault="005C6C4F" w:rsidP="00CD5472">
      <w:pPr>
        <w:spacing w:after="200"/>
        <w:ind w:firstLine="567"/>
        <w:jc w:val="both"/>
        <w:rPr>
          <w:iCs/>
          <w:strike/>
          <w:sz w:val="24"/>
          <w:szCs w:val="24"/>
        </w:rPr>
      </w:pPr>
      <w:r w:rsidRPr="00AE264A">
        <w:rPr>
          <w:strike/>
          <w:sz w:val="24"/>
          <w:szCs w:val="24"/>
        </w:rPr>
        <w:t xml:space="preserve">§ 3º Não obstante o prazo de validade dos Certificados referidos no caput deste art., a embarcação estará sujeita a inspeção sanitária a bordo, a qualquer tempo, para exigência das medidas de controle pertinentes, visando prevenir eventuais riscos à saúde </w:t>
      </w:r>
      <w:proofErr w:type="spellStart"/>
      <w:r w:rsidRPr="00AE264A">
        <w:rPr>
          <w:strike/>
          <w:sz w:val="24"/>
          <w:szCs w:val="24"/>
        </w:rPr>
        <w:t>publica</w:t>
      </w:r>
      <w:proofErr w:type="spellEnd"/>
      <w:r w:rsidRPr="00AE264A">
        <w:rPr>
          <w:strike/>
          <w:sz w:val="24"/>
          <w:szCs w:val="24"/>
        </w:rPr>
        <w:t xml:space="preserve"> do País. </w:t>
      </w:r>
      <w:r w:rsidRPr="00AE264A">
        <w:rPr>
          <w:b/>
          <w:strike/>
          <w:color w:val="0000FF"/>
          <w:sz w:val="24"/>
          <w:szCs w:val="24"/>
        </w:rPr>
        <w:t>(</w:t>
      </w:r>
      <w:r w:rsidR="00381642">
        <w:rPr>
          <w:b/>
          <w:strike/>
          <w:color w:val="0000FF"/>
          <w:sz w:val="24"/>
          <w:szCs w:val="24"/>
        </w:rPr>
        <w:t>Incluído</w:t>
      </w:r>
      <w:r w:rsidRPr="00AE264A">
        <w:rPr>
          <w:b/>
          <w:strike/>
          <w:color w:val="0000FF"/>
          <w:sz w:val="24"/>
          <w:szCs w:val="24"/>
        </w:rPr>
        <w:t xml:space="preserve"> pela Resolução – RDC nº 89, de 27 de dezembro de 2007).</w:t>
      </w:r>
    </w:p>
    <w:p w:rsidR="00CD5472" w:rsidRDefault="005D30CE" w:rsidP="00CD5472">
      <w:pPr>
        <w:spacing w:after="200"/>
        <w:ind w:firstLine="567"/>
        <w:jc w:val="both"/>
        <w:rPr>
          <w:strike/>
          <w:sz w:val="24"/>
          <w:szCs w:val="24"/>
        </w:rPr>
      </w:pPr>
      <w:r w:rsidRPr="00AE264A">
        <w:rPr>
          <w:strike/>
          <w:sz w:val="24"/>
          <w:szCs w:val="24"/>
        </w:rPr>
        <w:t>Art. 50. Estão desobrigadas de estarem de posse do Certificado Internacional de Desratização ou Isenção de Desratização e do Certificado Nacional de Desratização ou Isenção de Desratização, as plataformas de estrutura fixa ou móvel, que operem em águas sob jurisdição nacional.</w:t>
      </w:r>
    </w:p>
    <w:p w:rsidR="00CD5472" w:rsidRDefault="005D30CE" w:rsidP="00CD5472">
      <w:pPr>
        <w:spacing w:after="200"/>
        <w:ind w:firstLine="567"/>
        <w:jc w:val="both"/>
        <w:rPr>
          <w:strike/>
          <w:sz w:val="24"/>
          <w:szCs w:val="24"/>
        </w:rPr>
      </w:pPr>
      <w:r w:rsidRPr="00AE264A">
        <w:rPr>
          <w:strike/>
          <w:sz w:val="24"/>
          <w:szCs w:val="24"/>
        </w:rPr>
        <w:t>§ 1º Excetuam-se do disposto deste artigo, as plataformas procedentes do exterior, que deverão, quanto da sua entrada em um Porto de Controle Sanitário, estar</w:t>
      </w:r>
      <w:r w:rsidR="00CD5472">
        <w:rPr>
          <w:strike/>
          <w:sz w:val="24"/>
          <w:szCs w:val="24"/>
        </w:rPr>
        <w:t xml:space="preserve"> </w:t>
      </w:r>
      <w:r w:rsidRPr="00AE264A">
        <w:rPr>
          <w:strike/>
          <w:sz w:val="24"/>
          <w:szCs w:val="24"/>
        </w:rPr>
        <w:t>de posse do Certificado Internacional de Desratização ou Isenção de Desratização, válidos.</w:t>
      </w:r>
    </w:p>
    <w:p w:rsidR="00CD5472" w:rsidRDefault="005D30CE" w:rsidP="00CD5472">
      <w:pPr>
        <w:spacing w:after="200"/>
        <w:ind w:firstLine="567"/>
        <w:jc w:val="both"/>
        <w:rPr>
          <w:strike/>
          <w:sz w:val="24"/>
          <w:szCs w:val="24"/>
        </w:rPr>
      </w:pPr>
      <w:r w:rsidRPr="00AE264A">
        <w:rPr>
          <w:strike/>
          <w:sz w:val="24"/>
          <w:szCs w:val="24"/>
        </w:rPr>
        <w:t>§ 2º As plataformas de que trata este artigo, ficarão sujeitas às demais medidas e exigências aplicáveis, previstas no Capítulo III, deste Título.</w:t>
      </w:r>
    </w:p>
    <w:p w:rsidR="00CD5472" w:rsidRDefault="00352BA0" w:rsidP="00CD5472">
      <w:pPr>
        <w:spacing w:after="200"/>
        <w:ind w:firstLine="567"/>
        <w:jc w:val="both"/>
        <w:rPr>
          <w:b/>
          <w:strike/>
          <w:color w:val="0000FF"/>
          <w:sz w:val="24"/>
          <w:szCs w:val="24"/>
        </w:rPr>
      </w:pPr>
      <w:r w:rsidRPr="00AE264A">
        <w:rPr>
          <w:strike/>
          <w:sz w:val="24"/>
          <w:szCs w:val="24"/>
        </w:rPr>
        <w:t>Art. 50. Estão desobrigadas de estarem de posse do Certificado Internacional de Controle Sanitário de Bordo ou do Certificado Internacional de Isenção de Controle Sanitário de Bordo, ou do Certificado Nacional de Desratização ou Certificado Nacional de Isenção de Desratização, as plataformas de estrutura fixa ou móvel, que operem em águas sob jurisdição nacional.</w:t>
      </w:r>
      <w:r w:rsidRPr="00AE264A">
        <w:rPr>
          <w:b/>
          <w:strike/>
          <w:color w:val="0000FF"/>
          <w:sz w:val="24"/>
          <w:szCs w:val="24"/>
        </w:rPr>
        <w:t xml:space="preserve"> (Redação dada pela Resolução – RDC nº 89, de 27 de dezembro de 2007).</w:t>
      </w:r>
    </w:p>
    <w:p w:rsidR="00CD5472" w:rsidRDefault="00352BA0" w:rsidP="00CD5472">
      <w:pPr>
        <w:spacing w:after="200"/>
        <w:ind w:firstLine="567"/>
        <w:jc w:val="both"/>
        <w:rPr>
          <w:b/>
          <w:strike/>
          <w:color w:val="0000FF"/>
          <w:sz w:val="24"/>
          <w:szCs w:val="24"/>
        </w:rPr>
      </w:pPr>
      <w:r w:rsidRPr="00AE264A">
        <w:rPr>
          <w:strike/>
          <w:sz w:val="24"/>
          <w:szCs w:val="24"/>
        </w:rPr>
        <w:t xml:space="preserve">§ 1º Excetuam-se do disposto deste art., as plataformas procedentes do exterior, que deverão, quando da sua entrada em um Porto de Controle Sanitário, localizado em território nacional, estar de posse do Certificado Internacional de Controle Sanitário de Bordo ou do Certificado Internacional de Isenção de Controle Sanitário de Bordo, válido. </w:t>
      </w:r>
      <w:r w:rsidRPr="00AE264A">
        <w:rPr>
          <w:b/>
          <w:strike/>
          <w:color w:val="0000FF"/>
          <w:sz w:val="24"/>
          <w:szCs w:val="24"/>
        </w:rPr>
        <w:t>(Redação dada pela Resolução – RDC nº 89, de 27 de dezembro de 2007).</w:t>
      </w:r>
    </w:p>
    <w:p w:rsidR="00CD5472" w:rsidRDefault="00352BA0" w:rsidP="00CD5472">
      <w:pPr>
        <w:spacing w:after="200"/>
        <w:ind w:firstLine="567"/>
        <w:jc w:val="both"/>
        <w:rPr>
          <w:iCs/>
          <w:strike/>
          <w:sz w:val="24"/>
          <w:szCs w:val="24"/>
        </w:rPr>
      </w:pPr>
      <w:r w:rsidRPr="00AE264A">
        <w:rPr>
          <w:strike/>
          <w:sz w:val="24"/>
          <w:szCs w:val="24"/>
        </w:rPr>
        <w:t xml:space="preserve">§ 2º As plataformas de que trata este art., ficarão sujeitas às demais medidas e exigências aplicáveis, previstas no Capítulo III, deste Título. </w:t>
      </w:r>
      <w:r w:rsidRPr="00AE264A">
        <w:rPr>
          <w:b/>
          <w:strike/>
          <w:color w:val="0000FF"/>
          <w:sz w:val="24"/>
          <w:szCs w:val="24"/>
        </w:rPr>
        <w:t>(Redação dada pela Resolução – RDC nº 89, de 27 de dezembro de 2007).</w:t>
      </w:r>
    </w:p>
    <w:p w:rsidR="00CD5472" w:rsidRDefault="005D30CE" w:rsidP="00CD5472">
      <w:pPr>
        <w:pStyle w:val="Ttulo7"/>
        <w:spacing w:after="200"/>
        <w:rPr>
          <w:rFonts w:ascii="Times New Roman" w:hAnsi="Times New Roman" w:cs="Times New Roman"/>
          <w:b/>
          <w:strike/>
          <w:sz w:val="24"/>
          <w:szCs w:val="24"/>
        </w:rPr>
      </w:pPr>
      <w:r w:rsidRPr="00AE264A">
        <w:rPr>
          <w:rFonts w:ascii="Times New Roman" w:hAnsi="Times New Roman" w:cs="Times New Roman"/>
          <w:b/>
          <w:strike/>
          <w:sz w:val="24"/>
          <w:szCs w:val="24"/>
        </w:rPr>
        <w:t>CAPÍTULO IV</w:t>
      </w:r>
    </w:p>
    <w:p w:rsidR="00CD5472" w:rsidRDefault="005D30CE" w:rsidP="00CD5472">
      <w:pPr>
        <w:spacing w:after="200"/>
        <w:jc w:val="center"/>
        <w:rPr>
          <w:b/>
          <w:strike/>
          <w:sz w:val="24"/>
          <w:szCs w:val="24"/>
        </w:rPr>
      </w:pPr>
      <w:r w:rsidRPr="00AE264A">
        <w:rPr>
          <w:b/>
          <w:strike/>
          <w:sz w:val="24"/>
          <w:szCs w:val="24"/>
        </w:rPr>
        <w:t>DO TANQUE DE RETENÇÃO E TRATAMENTO DE DEJETOS E ÁGUAS SERVIDAS</w:t>
      </w:r>
    </w:p>
    <w:p w:rsidR="00CD5472" w:rsidRDefault="005D30CE" w:rsidP="00CD5472">
      <w:pPr>
        <w:spacing w:after="200"/>
        <w:ind w:firstLine="567"/>
        <w:jc w:val="both"/>
        <w:rPr>
          <w:strike/>
          <w:sz w:val="24"/>
          <w:szCs w:val="24"/>
        </w:rPr>
      </w:pPr>
      <w:r w:rsidRPr="00AE264A">
        <w:rPr>
          <w:strike/>
          <w:sz w:val="24"/>
          <w:szCs w:val="24"/>
        </w:rPr>
        <w:t>Art. 51. As embarcações em trânsito em águas sob jurisdição nacional, que operem transportes de passageiros ou cargas, deverão dispor a bordo de rede de dutos, reservatórios ou equipamentos próprios que proporcionem a coleta, armazenamento e tratamento, antes do lançamento de efluentes no meio aquático, de secreções humanas, dejetos e águas servidas originários da prestação de serviços de produção de alimentos de bordo, higienização de equipamentos e utensílios e da limpeza, desinfecção ou descontaminação de superfícies dos compartimentos da embarcação.</w:t>
      </w:r>
    </w:p>
    <w:p w:rsidR="00CD5472" w:rsidRDefault="005D30CE" w:rsidP="00CD5472">
      <w:pPr>
        <w:spacing w:after="200"/>
        <w:ind w:firstLine="567"/>
        <w:jc w:val="both"/>
        <w:rPr>
          <w:strike/>
          <w:sz w:val="24"/>
          <w:szCs w:val="24"/>
        </w:rPr>
      </w:pPr>
      <w:r w:rsidRPr="00AE264A">
        <w:rPr>
          <w:strike/>
          <w:sz w:val="24"/>
          <w:szCs w:val="24"/>
        </w:rPr>
        <w:t xml:space="preserve">Parágrafo único. Sujeitam-se ao disposto neste artigo as embarcações de bandeira brasileira com: </w:t>
      </w:r>
    </w:p>
    <w:p w:rsidR="005D30CE" w:rsidRPr="00AE264A" w:rsidRDefault="005D30CE" w:rsidP="00CD5472">
      <w:pPr>
        <w:spacing w:after="200"/>
        <w:ind w:firstLine="567"/>
        <w:jc w:val="both"/>
        <w:rPr>
          <w:strike/>
          <w:sz w:val="24"/>
          <w:szCs w:val="24"/>
        </w:rPr>
      </w:pPr>
      <w:r w:rsidRPr="00AE264A">
        <w:rPr>
          <w:strike/>
          <w:sz w:val="24"/>
          <w:szCs w:val="24"/>
        </w:rPr>
        <w:t>a)</w:t>
      </w:r>
      <w:r w:rsidR="00CD5472">
        <w:rPr>
          <w:strike/>
          <w:sz w:val="24"/>
          <w:szCs w:val="24"/>
        </w:rPr>
        <w:t xml:space="preserve"> </w:t>
      </w:r>
      <w:r w:rsidRPr="00AE264A">
        <w:rPr>
          <w:strike/>
          <w:sz w:val="24"/>
          <w:szCs w:val="24"/>
        </w:rPr>
        <w:t xml:space="preserve">arqueação bruta igual ou superior a 200 AB; </w:t>
      </w:r>
    </w:p>
    <w:p w:rsidR="005D30CE" w:rsidRPr="00AE264A" w:rsidRDefault="005D30CE" w:rsidP="00CD5472">
      <w:pPr>
        <w:spacing w:after="200"/>
        <w:ind w:firstLine="567"/>
        <w:jc w:val="both"/>
        <w:rPr>
          <w:strike/>
          <w:sz w:val="24"/>
          <w:szCs w:val="24"/>
        </w:rPr>
      </w:pPr>
      <w:r w:rsidRPr="00AE264A">
        <w:rPr>
          <w:strike/>
          <w:sz w:val="24"/>
          <w:szCs w:val="24"/>
        </w:rPr>
        <w:t xml:space="preserve">b) arqueação bruta inferior a 200 AB e que estejam autorizadas a transportar mais de 10 (dez) pessoas; </w:t>
      </w:r>
    </w:p>
    <w:p w:rsidR="00CD5472" w:rsidRDefault="005D30CE" w:rsidP="00CD5472">
      <w:pPr>
        <w:spacing w:after="200"/>
        <w:ind w:firstLine="567"/>
        <w:jc w:val="both"/>
        <w:rPr>
          <w:strike/>
          <w:sz w:val="24"/>
          <w:szCs w:val="24"/>
        </w:rPr>
      </w:pPr>
      <w:r w:rsidRPr="00AE264A">
        <w:rPr>
          <w:strike/>
          <w:sz w:val="24"/>
          <w:szCs w:val="24"/>
        </w:rPr>
        <w:t>c) desprovidas de arqueação bruta medida e que estejam autorizados a transportar mais de 10 (dez) pessoas;</w:t>
      </w:r>
    </w:p>
    <w:p w:rsidR="00CD5472" w:rsidRDefault="005D30CE" w:rsidP="00CD5472">
      <w:pPr>
        <w:spacing w:after="200"/>
        <w:ind w:firstLine="567"/>
        <w:jc w:val="both"/>
        <w:rPr>
          <w:strike/>
          <w:sz w:val="24"/>
          <w:szCs w:val="24"/>
        </w:rPr>
      </w:pPr>
      <w:r w:rsidRPr="00AE264A">
        <w:rPr>
          <w:strike/>
          <w:sz w:val="24"/>
          <w:szCs w:val="24"/>
        </w:rPr>
        <w:t>Art. 52.</w:t>
      </w:r>
      <w:r w:rsidR="00CD5472">
        <w:rPr>
          <w:strike/>
          <w:sz w:val="24"/>
          <w:szCs w:val="24"/>
        </w:rPr>
        <w:t xml:space="preserve"> </w:t>
      </w:r>
      <w:proofErr w:type="spellStart"/>
      <w:r w:rsidRPr="00AE264A">
        <w:rPr>
          <w:strike/>
          <w:sz w:val="24"/>
          <w:szCs w:val="24"/>
        </w:rPr>
        <w:t>Na</w:t>
      </w:r>
      <w:proofErr w:type="spellEnd"/>
      <w:r w:rsidRPr="00AE264A">
        <w:rPr>
          <w:strike/>
          <w:sz w:val="24"/>
          <w:szCs w:val="24"/>
        </w:rPr>
        <w:t xml:space="preserve"> será permitida a liberação de efluentes sanitários não tratados, oriundos de embarcações em áreas de Portos de Controle Sanitário.</w:t>
      </w:r>
    </w:p>
    <w:p w:rsidR="00CD5472" w:rsidRDefault="005D30CE" w:rsidP="00CD5472">
      <w:pPr>
        <w:spacing w:after="200"/>
        <w:ind w:firstLine="567"/>
        <w:jc w:val="both"/>
        <w:rPr>
          <w:strike/>
          <w:sz w:val="24"/>
          <w:szCs w:val="24"/>
        </w:rPr>
      </w:pPr>
      <w:r w:rsidRPr="00AE264A">
        <w:rPr>
          <w:strike/>
          <w:sz w:val="24"/>
          <w:szCs w:val="24"/>
        </w:rPr>
        <w:t>Art. 53. Na embarcação que não contenha o equipamento referido no artigo 51 deste Regulamento, deverá ser efetuada a sua instalação até 5 de março de 2008.</w:t>
      </w:r>
    </w:p>
    <w:p w:rsidR="00CD5472" w:rsidRDefault="005D30CE" w:rsidP="00CD5472">
      <w:pPr>
        <w:spacing w:after="200"/>
        <w:ind w:firstLine="567"/>
        <w:jc w:val="both"/>
        <w:rPr>
          <w:strike/>
          <w:sz w:val="24"/>
          <w:szCs w:val="24"/>
        </w:rPr>
      </w:pPr>
      <w:r w:rsidRPr="00AE264A">
        <w:rPr>
          <w:strike/>
          <w:sz w:val="24"/>
          <w:szCs w:val="24"/>
        </w:rPr>
        <w:t xml:space="preserve">§ 1º Dentro do prazo estabelecido neste artigo, enquanto não for efetivada a instalação do equipamento que atenda às exigências estabelecidas, deverão ser utilizados sistemas de coleta, tratamento e destinação final alternativos, para preservação da saúde humana e do meio ambiente. </w:t>
      </w:r>
    </w:p>
    <w:p w:rsidR="00CD5472" w:rsidRDefault="005D30CE" w:rsidP="00CD5472">
      <w:pPr>
        <w:spacing w:after="200"/>
        <w:ind w:firstLine="567"/>
        <w:jc w:val="both"/>
        <w:rPr>
          <w:strike/>
          <w:sz w:val="24"/>
          <w:szCs w:val="24"/>
        </w:rPr>
      </w:pPr>
      <w:r w:rsidRPr="00AE264A">
        <w:rPr>
          <w:strike/>
          <w:sz w:val="24"/>
          <w:szCs w:val="24"/>
        </w:rPr>
        <w:t>§ 2º A embarcação impedida do atendimento das exigências estabelecidas no artigo 51 deste Regulamento, por razões técnicas que interfiram na sua segurança e navegabilidade,</w:t>
      </w:r>
      <w:r w:rsidR="00CD5472">
        <w:rPr>
          <w:strike/>
          <w:sz w:val="24"/>
          <w:szCs w:val="24"/>
        </w:rPr>
        <w:t xml:space="preserve"> </w:t>
      </w:r>
      <w:r w:rsidRPr="00AE264A">
        <w:rPr>
          <w:strike/>
          <w:sz w:val="24"/>
          <w:szCs w:val="24"/>
        </w:rPr>
        <w:t>deverá utilizar sistemas de coleta, tratamento e destinação final alternativos, para preservação da saúde humana e do meio ambiente.</w:t>
      </w:r>
    </w:p>
    <w:p w:rsidR="00CD5472" w:rsidRDefault="005D30CE" w:rsidP="00CD5472">
      <w:pPr>
        <w:spacing w:after="200"/>
        <w:ind w:firstLine="567"/>
        <w:jc w:val="both"/>
        <w:rPr>
          <w:strike/>
          <w:sz w:val="24"/>
          <w:szCs w:val="24"/>
        </w:rPr>
      </w:pPr>
      <w:r w:rsidRPr="00AE264A">
        <w:rPr>
          <w:strike/>
          <w:sz w:val="24"/>
          <w:szCs w:val="24"/>
        </w:rPr>
        <w:t>Art. 54. As embarcações equipadas com sistema de tratamento de efluentes sanitários, cujo padrão encontra-se aprovado pela Organização Marítima Internacional-IMO</w:t>
      </w:r>
      <w:r w:rsidR="00CD5472">
        <w:rPr>
          <w:strike/>
          <w:sz w:val="24"/>
          <w:szCs w:val="24"/>
        </w:rPr>
        <w:t xml:space="preserve"> </w:t>
      </w:r>
      <w:r w:rsidRPr="00AE264A">
        <w:rPr>
          <w:strike/>
          <w:sz w:val="24"/>
          <w:szCs w:val="24"/>
        </w:rPr>
        <w:t xml:space="preserve">quando atracadas, poderão fazer a liberação do efluente sanitário no ambiente aquático, devendo as válvulas de passagem, </w:t>
      </w:r>
      <w:proofErr w:type="spellStart"/>
      <w:r w:rsidRPr="00AE264A">
        <w:rPr>
          <w:strike/>
          <w:sz w:val="24"/>
          <w:szCs w:val="24"/>
        </w:rPr>
        <w:t>by</w:t>
      </w:r>
      <w:proofErr w:type="spellEnd"/>
      <w:r w:rsidRPr="00AE264A">
        <w:rPr>
          <w:strike/>
          <w:sz w:val="24"/>
          <w:szCs w:val="24"/>
        </w:rPr>
        <w:t xml:space="preserve"> </w:t>
      </w:r>
      <w:proofErr w:type="spellStart"/>
      <w:r w:rsidRPr="00AE264A">
        <w:rPr>
          <w:strike/>
          <w:sz w:val="24"/>
          <w:szCs w:val="24"/>
        </w:rPr>
        <w:t>pass</w:t>
      </w:r>
      <w:proofErr w:type="spellEnd"/>
      <w:r w:rsidRPr="00AE264A">
        <w:rPr>
          <w:strike/>
          <w:sz w:val="24"/>
          <w:szCs w:val="24"/>
        </w:rPr>
        <w:t>, do sistema de tratamento, permanecerem fechadas e lacradas.</w:t>
      </w:r>
    </w:p>
    <w:p w:rsidR="00CD5472" w:rsidRDefault="005D30CE" w:rsidP="00CD5472">
      <w:pPr>
        <w:spacing w:after="200"/>
        <w:ind w:firstLine="567"/>
        <w:jc w:val="both"/>
        <w:rPr>
          <w:strike/>
          <w:sz w:val="24"/>
          <w:szCs w:val="24"/>
        </w:rPr>
      </w:pPr>
      <w:r w:rsidRPr="00AE264A">
        <w:rPr>
          <w:strike/>
          <w:sz w:val="24"/>
          <w:szCs w:val="24"/>
        </w:rPr>
        <w:t xml:space="preserve">Parágrafo único. O sistema de que trata este artigo, deverá estar em boas condições de funcionamento, promovendo a redução da carga microbiológica a ser lançada no ambiente aquático e o efluente resultante do tratamento não deve apresentar sólidos flutuantes visíveis, nas águas circundantes, nem produzir a descoloração das mesmas. </w:t>
      </w:r>
    </w:p>
    <w:p w:rsidR="00CD5472" w:rsidRDefault="005D30CE" w:rsidP="00CD5472">
      <w:pPr>
        <w:spacing w:after="200"/>
        <w:ind w:firstLine="567"/>
        <w:jc w:val="both"/>
        <w:rPr>
          <w:strike/>
          <w:sz w:val="24"/>
          <w:szCs w:val="24"/>
        </w:rPr>
      </w:pPr>
      <w:r w:rsidRPr="00AE264A">
        <w:rPr>
          <w:strike/>
          <w:sz w:val="24"/>
          <w:szCs w:val="24"/>
        </w:rPr>
        <w:t>Art. 55. As embarcações equipadas com sistema de tratamento de efluentes sanitários, não previstos no artigo anterior, quando atracadas, deverão manter as válvulas de liberação do sistema de tratamento de dejetos e águas servidas, dutos coletores, tanques de tratamento e de retenção e dutos de esgotamento, fechadas e lacradas, ficando a critério da autoridade sanitária, a liberação do efluente tratado, segundo a avaliação de risco.</w:t>
      </w:r>
    </w:p>
    <w:p w:rsidR="00CD5472" w:rsidRDefault="005D30CE" w:rsidP="00CD5472">
      <w:pPr>
        <w:spacing w:after="200"/>
        <w:ind w:firstLine="567"/>
        <w:jc w:val="both"/>
        <w:rPr>
          <w:strike/>
          <w:sz w:val="24"/>
          <w:szCs w:val="24"/>
        </w:rPr>
      </w:pPr>
      <w:r w:rsidRPr="00AE264A">
        <w:rPr>
          <w:strike/>
          <w:sz w:val="24"/>
          <w:szCs w:val="24"/>
        </w:rPr>
        <w:t xml:space="preserve">Art. 56. Os equipamentos utilizados nas operações de recolhimento, armazenamento e tratamento de dejetos e águas servidas da embarcação, deverão apresentar-se em condições operacionais e higiênico-sanitárias satisfatórias, devendo ser submetidos a procedimentos sistemáticos de limpeza e desinfecção e de manutenção preventiva. </w:t>
      </w:r>
    </w:p>
    <w:p w:rsidR="00CD5472" w:rsidRDefault="005D30CE" w:rsidP="00CD5472">
      <w:pPr>
        <w:pStyle w:val="Ttulo7"/>
        <w:spacing w:after="200"/>
        <w:rPr>
          <w:rFonts w:ascii="Times New Roman" w:hAnsi="Times New Roman" w:cs="Times New Roman"/>
          <w:b/>
          <w:strike/>
          <w:sz w:val="24"/>
          <w:szCs w:val="24"/>
        </w:rPr>
      </w:pPr>
      <w:r w:rsidRPr="00AE264A">
        <w:rPr>
          <w:rFonts w:ascii="Times New Roman" w:hAnsi="Times New Roman" w:cs="Times New Roman"/>
          <w:b/>
          <w:strike/>
          <w:sz w:val="24"/>
          <w:szCs w:val="24"/>
        </w:rPr>
        <w:t>CAPÍTULO V</w:t>
      </w:r>
    </w:p>
    <w:p w:rsidR="00CD5472" w:rsidRDefault="005D30CE" w:rsidP="00CD5472">
      <w:pPr>
        <w:spacing w:after="200"/>
        <w:jc w:val="center"/>
        <w:rPr>
          <w:b/>
          <w:strike/>
          <w:sz w:val="24"/>
          <w:szCs w:val="24"/>
        </w:rPr>
      </w:pPr>
      <w:r w:rsidRPr="00AE264A">
        <w:rPr>
          <w:b/>
          <w:strike/>
          <w:sz w:val="24"/>
          <w:szCs w:val="24"/>
        </w:rPr>
        <w:t>DO ABASTECIMENTO, TRATAMENTO E OFERTA DE ÁGUA POTÁVEL DE BORDO</w:t>
      </w:r>
    </w:p>
    <w:p w:rsidR="005D30CE" w:rsidRPr="00AE264A" w:rsidRDefault="009F4715" w:rsidP="00CD5472">
      <w:pPr>
        <w:spacing w:after="200"/>
        <w:jc w:val="center"/>
        <w:rPr>
          <w:b/>
          <w:strike/>
          <w:sz w:val="24"/>
          <w:szCs w:val="24"/>
        </w:rPr>
      </w:pPr>
      <w:r>
        <w:rPr>
          <w:b/>
          <w:strike/>
          <w:sz w:val="24"/>
          <w:szCs w:val="24"/>
        </w:rPr>
        <w:t>Seção I</w:t>
      </w:r>
    </w:p>
    <w:p w:rsidR="00CD5472" w:rsidRDefault="009F4715" w:rsidP="00CD5472">
      <w:pPr>
        <w:spacing w:after="200"/>
        <w:jc w:val="center"/>
        <w:rPr>
          <w:b/>
          <w:strike/>
          <w:sz w:val="24"/>
          <w:szCs w:val="24"/>
        </w:rPr>
      </w:pPr>
      <w:r w:rsidRPr="00AE264A">
        <w:rPr>
          <w:b/>
          <w:strike/>
          <w:sz w:val="24"/>
          <w:szCs w:val="24"/>
        </w:rPr>
        <w:t>Da oferta de água potável de bordo</w:t>
      </w:r>
    </w:p>
    <w:p w:rsidR="00CD5472" w:rsidRDefault="00E93D06" w:rsidP="00CD5472">
      <w:pPr>
        <w:pStyle w:val="Corpodetexto"/>
        <w:spacing w:after="200"/>
        <w:ind w:firstLine="567"/>
        <w:rPr>
          <w:rFonts w:ascii="Times New Roman" w:hAnsi="Times New Roman" w:cs="Times New Roman"/>
          <w:strike/>
          <w:color w:val="auto"/>
        </w:rPr>
      </w:pPr>
      <w:r>
        <w:rPr>
          <w:rFonts w:ascii="Times New Roman" w:hAnsi="Times New Roman" w:cs="Times New Roman"/>
          <w:strike/>
          <w:color w:val="auto"/>
        </w:rPr>
        <w:t>Art. 57. A água</w:t>
      </w:r>
      <w:r w:rsidR="005D30CE" w:rsidRPr="00AE264A">
        <w:rPr>
          <w:rFonts w:ascii="Times New Roman" w:hAnsi="Times New Roman" w:cs="Times New Roman"/>
          <w:strike/>
          <w:color w:val="auto"/>
        </w:rPr>
        <w:t xml:space="preserve"> ofertada para consumo humano, a bordo da embarcação, deverá apresentar-se com ausência de substâncias químicas e biológicas nocivas à saúde humana. </w:t>
      </w:r>
    </w:p>
    <w:p w:rsidR="00CD5472" w:rsidRDefault="005D30CE" w:rsidP="00CD5472">
      <w:pPr>
        <w:spacing w:after="200"/>
        <w:ind w:firstLine="567"/>
        <w:jc w:val="both"/>
        <w:rPr>
          <w:strike/>
          <w:sz w:val="24"/>
          <w:szCs w:val="24"/>
        </w:rPr>
      </w:pPr>
      <w:r w:rsidRPr="00AE264A">
        <w:rPr>
          <w:strike/>
          <w:sz w:val="24"/>
          <w:szCs w:val="24"/>
        </w:rPr>
        <w:t>Art. 58. A água ofertada a bordo das embarcações, procedente da captação direta, de ambientes aquáticos estratégicos, localizados em rios ou lagos, bem como no mar, somente poderá ser disponibilizada para consumo humano após tratamento adequado e verificação da sua eficácia, a partir de equipamentos e metodologia de monitoramento e controle pertinentes.</w:t>
      </w:r>
    </w:p>
    <w:p w:rsidR="00CD5472" w:rsidRDefault="005D30CE" w:rsidP="00CD5472">
      <w:pPr>
        <w:spacing w:after="200"/>
        <w:ind w:firstLine="567"/>
        <w:jc w:val="both"/>
        <w:rPr>
          <w:strike/>
          <w:sz w:val="24"/>
          <w:szCs w:val="24"/>
        </w:rPr>
      </w:pPr>
      <w:r w:rsidRPr="00AE264A">
        <w:rPr>
          <w:strike/>
          <w:sz w:val="24"/>
          <w:szCs w:val="24"/>
        </w:rPr>
        <w:t>Art. 59. A água ofertada a bordo da embarcação, quando submetida a tratamento com produtos à base de</w:t>
      </w:r>
      <w:r w:rsidR="00CD5472">
        <w:rPr>
          <w:strike/>
          <w:sz w:val="24"/>
          <w:szCs w:val="24"/>
        </w:rPr>
        <w:t xml:space="preserve"> </w:t>
      </w:r>
      <w:r w:rsidRPr="00AE264A">
        <w:rPr>
          <w:strike/>
          <w:sz w:val="24"/>
          <w:szCs w:val="24"/>
        </w:rPr>
        <w:t xml:space="preserve">cloro, no momento da oferta para consumo humano, deverá conter um teor de cloro residual livre entre 0,2 e 0,5 </w:t>
      </w:r>
      <w:proofErr w:type="spellStart"/>
      <w:r w:rsidRPr="00AE264A">
        <w:rPr>
          <w:strike/>
          <w:sz w:val="24"/>
          <w:szCs w:val="24"/>
        </w:rPr>
        <w:t>ppm</w:t>
      </w:r>
      <w:proofErr w:type="spellEnd"/>
      <w:r w:rsidRPr="00AE264A">
        <w:rPr>
          <w:strike/>
          <w:sz w:val="24"/>
          <w:szCs w:val="24"/>
        </w:rPr>
        <w:t>.</w:t>
      </w:r>
    </w:p>
    <w:p w:rsidR="005D30CE" w:rsidRPr="00AE264A" w:rsidRDefault="005D30CE" w:rsidP="00CD5472">
      <w:pPr>
        <w:pStyle w:val="Corpodetexto"/>
        <w:spacing w:after="200"/>
        <w:ind w:firstLine="567"/>
        <w:rPr>
          <w:rFonts w:ascii="Times New Roman" w:hAnsi="Times New Roman" w:cs="Times New Roman"/>
          <w:strike/>
          <w:color w:val="auto"/>
        </w:rPr>
      </w:pPr>
      <w:r w:rsidRPr="00AE264A">
        <w:rPr>
          <w:rFonts w:ascii="Times New Roman" w:hAnsi="Times New Roman" w:cs="Times New Roman"/>
          <w:strike/>
          <w:color w:val="auto"/>
        </w:rPr>
        <w:t>Art. 60. O abastecimento de água a bordo, destinado ao consumo humano, em Portos de Controle Sanitário, deverá</w:t>
      </w:r>
      <w:r w:rsidR="00CD5472">
        <w:rPr>
          <w:rFonts w:ascii="Times New Roman" w:hAnsi="Times New Roman" w:cs="Times New Roman"/>
          <w:strike/>
          <w:color w:val="auto"/>
        </w:rPr>
        <w:t xml:space="preserve"> </w:t>
      </w:r>
      <w:r w:rsidRPr="00AE264A">
        <w:rPr>
          <w:rFonts w:ascii="Times New Roman" w:hAnsi="Times New Roman" w:cs="Times New Roman"/>
          <w:strike/>
          <w:color w:val="auto"/>
        </w:rPr>
        <w:t>ser realizado a partir de pontos de oferta que atendam aos padrões de potabilidade, previstos na legislação sanitária federal pertinente, construídos de forma a evitar contaminação.</w:t>
      </w:r>
    </w:p>
    <w:p w:rsidR="005D30CE" w:rsidRPr="00AE264A" w:rsidRDefault="009F4715" w:rsidP="00CD5472">
      <w:pPr>
        <w:pStyle w:val="Corpodetexto"/>
        <w:spacing w:after="200"/>
        <w:jc w:val="center"/>
        <w:rPr>
          <w:rFonts w:ascii="Times New Roman" w:hAnsi="Times New Roman" w:cs="Times New Roman"/>
          <w:b/>
          <w:strike/>
          <w:color w:val="auto"/>
        </w:rPr>
      </w:pPr>
      <w:r>
        <w:rPr>
          <w:rFonts w:ascii="Times New Roman" w:hAnsi="Times New Roman" w:cs="Times New Roman"/>
          <w:b/>
          <w:strike/>
          <w:color w:val="auto"/>
        </w:rPr>
        <w:t>Seção II</w:t>
      </w:r>
    </w:p>
    <w:p w:rsidR="00CD5472" w:rsidRDefault="009F4715" w:rsidP="00CD5472">
      <w:pPr>
        <w:pStyle w:val="Corpodetexto"/>
        <w:spacing w:after="200"/>
        <w:jc w:val="center"/>
        <w:rPr>
          <w:rFonts w:ascii="Times New Roman" w:hAnsi="Times New Roman" w:cs="Times New Roman"/>
          <w:b/>
          <w:strike/>
          <w:color w:val="auto"/>
        </w:rPr>
      </w:pPr>
      <w:r w:rsidRPr="00AE264A">
        <w:rPr>
          <w:rFonts w:ascii="Times New Roman" w:hAnsi="Times New Roman" w:cs="Times New Roman"/>
          <w:b/>
          <w:strike/>
          <w:color w:val="auto"/>
        </w:rPr>
        <w:t>Do armazenamento e distribuição de água potável de bordo</w:t>
      </w:r>
    </w:p>
    <w:p w:rsidR="00CD5472" w:rsidRDefault="005D30CE" w:rsidP="00CD5472">
      <w:pPr>
        <w:spacing w:after="200"/>
        <w:ind w:firstLine="567"/>
        <w:jc w:val="both"/>
        <w:rPr>
          <w:strike/>
          <w:sz w:val="24"/>
          <w:szCs w:val="24"/>
        </w:rPr>
      </w:pPr>
      <w:r w:rsidRPr="00AE264A">
        <w:rPr>
          <w:strike/>
          <w:sz w:val="24"/>
          <w:szCs w:val="24"/>
        </w:rPr>
        <w:t>Art. 61. O sistema de armazenamento e distribuição de água potável, instalado a bordo de uma embarcação, deverá manter-se em condições operacionais e higiênico-sanitárias satisfatórias, devendo ser destinado exclusivamente a essa finalidade, construído e protegido de modo a evitar contaminação.</w:t>
      </w:r>
    </w:p>
    <w:p w:rsidR="00CD5472" w:rsidRDefault="005D30CE" w:rsidP="00CD5472">
      <w:pPr>
        <w:spacing w:after="200"/>
        <w:ind w:firstLine="567"/>
        <w:jc w:val="both"/>
        <w:rPr>
          <w:strike/>
          <w:sz w:val="24"/>
          <w:szCs w:val="24"/>
        </w:rPr>
      </w:pPr>
      <w:r w:rsidRPr="00AE264A">
        <w:rPr>
          <w:strike/>
          <w:sz w:val="24"/>
          <w:szCs w:val="24"/>
        </w:rPr>
        <w:t>Parágrafo único.</w:t>
      </w:r>
      <w:r w:rsidR="00CD5472">
        <w:rPr>
          <w:strike/>
          <w:sz w:val="24"/>
          <w:szCs w:val="24"/>
        </w:rPr>
        <w:t xml:space="preserve"> </w:t>
      </w:r>
      <w:r w:rsidRPr="00AE264A">
        <w:rPr>
          <w:strike/>
          <w:sz w:val="24"/>
          <w:szCs w:val="24"/>
        </w:rPr>
        <w:t>Excepcionalmente, em situações de emergência ou de calamidade pública, a autoridade sanitária poderá autorizar o armazenamento e transporte de água para consumo humano, entre Portos de Controle Sanitário, em compartimentos da embarcação não destinados a esta finalidade.</w:t>
      </w:r>
    </w:p>
    <w:p w:rsidR="005D30CE" w:rsidRPr="00AE264A" w:rsidRDefault="009F4715" w:rsidP="00CD5472">
      <w:pPr>
        <w:pStyle w:val="Corpodetexto"/>
        <w:spacing w:after="200"/>
        <w:jc w:val="center"/>
        <w:rPr>
          <w:rFonts w:ascii="Times New Roman" w:hAnsi="Times New Roman" w:cs="Times New Roman"/>
          <w:b/>
          <w:strike/>
          <w:color w:val="auto"/>
        </w:rPr>
      </w:pPr>
      <w:r>
        <w:rPr>
          <w:rFonts w:ascii="Times New Roman" w:hAnsi="Times New Roman" w:cs="Times New Roman"/>
          <w:b/>
          <w:strike/>
          <w:color w:val="auto"/>
        </w:rPr>
        <w:t>Seção III</w:t>
      </w:r>
    </w:p>
    <w:p w:rsidR="00CD5472" w:rsidRDefault="009F4715" w:rsidP="00CD5472">
      <w:pPr>
        <w:pStyle w:val="Corpodetexto"/>
        <w:spacing w:after="200"/>
        <w:jc w:val="center"/>
        <w:rPr>
          <w:rFonts w:ascii="Times New Roman" w:hAnsi="Times New Roman" w:cs="Times New Roman"/>
          <w:b/>
          <w:strike/>
          <w:color w:val="auto"/>
        </w:rPr>
      </w:pPr>
      <w:r w:rsidRPr="00AE264A">
        <w:rPr>
          <w:rFonts w:ascii="Times New Roman" w:hAnsi="Times New Roman" w:cs="Times New Roman"/>
          <w:b/>
          <w:strike/>
          <w:color w:val="auto"/>
        </w:rPr>
        <w:t>Da prestação de serviço de apoio portuário de abastecimento de água de embarcações, a partir de veículos terrestres ou de classe de embarcações destinados exclusivamente a esta finalidade</w:t>
      </w:r>
    </w:p>
    <w:p w:rsidR="00CD5472" w:rsidRDefault="005D30CE" w:rsidP="00CD5472">
      <w:pPr>
        <w:spacing w:after="200"/>
        <w:ind w:firstLine="567"/>
        <w:jc w:val="both"/>
        <w:rPr>
          <w:strike/>
          <w:sz w:val="24"/>
          <w:szCs w:val="24"/>
        </w:rPr>
      </w:pPr>
      <w:r w:rsidRPr="00AE264A">
        <w:rPr>
          <w:strike/>
          <w:sz w:val="24"/>
          <w:szCs w:val="24"/>
        </w:rPr>
        <w:t>Art. 62. À empresa que opere prestação de serviços de apoio portuário de abastecimento de água para consumo humano de embarcações, compete:</w:t>
      </w:r>
    </w:p>
    <w:p w:rsidR="00CD5472" w:rsidRDefault="005D30CE" w:rsidP="00CD5472">
      <w:pPr>
        <w:spacing w:after="200"/>
        <w:ind w:firstLine="567"/>
        <w:jc w:val="both"/>
        <w:rPr>
          <w:strike/>
          <w:sz w:val="24"/>
          <w:szCs w:val="24"/>
        </w:rPr>
      </w:pPr>
      <w:r w:rsidRPr="00AE264A">
        <w:rPr>
          <w:strike/>
          <w:sz w:val="24"/>
          <w:szCs w:val="24"/>
        </w:rPr>
        <w:t xml:space="preserve">I - </w:t>
      </w:r>
      <w:proofErr w:type="gramStart"/>
      <w:r w:rsidRPr="00AE264A">
        <w:rPr>
          <w:strike/>
          <w:sz w:val="24"/>
          <w:szCs w:val="24"/>
        </w:rPr>
        <w:t>manter</w:t>
      </w:r>
      <w:proofErr w:type="gramEnd"/>
      <w:r w:rsidRPr="00AE264A">
        <w:rPr>
          <w:strike/>
          <w:sz w:val="24"/>
          <w:szCs w:val="24"/>
        </w:rPr>
        <w:t xml:space="preserve"> o sistema de abastecimento de água potável instalado no meio de transporte abastecedor em condições operacionais e higiênico-sanitárias satisfatórias;</w:t>
      </w:r>
    </w:p>
    <w:p w:rsidR="00CD5472" w:rsidRDefault="005D30CE" w:rsidP="00CD5472">
      <w:pPr>
        <w:spacing w:after="200"/>
        <w:ind w:firstLine="567"/>
        <w:jc w:val="both"/>
        <w:rPr>
          <w:strike/>
          <w:sz w:val="24"/>
          <w:szCs w:val="24"/>
        </w:rPr>
      </w:pPr>
      <w:r w:rsidRPr="00AE264A">
        <w:rPr>
          <w:strike/>
          <w:sz w:val="24"/>
          <w:szCs w:val="24"/>
        </w:rPr>
        <w:t xml:space="preserve">II - </w:t>
      </w:r>
      <w:proofErr w:type="gramStart"/>
      <w:r w:rsidRPr="00AE264A">
        <w:rPr>
          <w:strike/>
          <w:sz w:val="24"/>
          <w:szCs w:val="24"/>
        </w:rPr>
        <w:t>garantir</w:t>
      </w:r>
      <w:proofErr w:type="gramEnd"/>
      <w:r w:rsidRPr="00AE264A">
        <w:rPr>
          <w:strike/>
          <w:sz w:val="24"/>
          <w:szCs w:val="24"/>
        </w:rPr>
        <w:t xml:space="preserve"> que a água ofertada para consumo humano atenda aos padrões de potabilidade, microbiológicos e físico-químicos, em conformidade com a legislação sanitária federal pertinente, no momento do abastecimento da embarcação;</w:t>
      </w:r>
    </w:p>
    <w:p w:rsidR="00CD5472" w:rsidRDefault="005D30CE" w:rsidP="00CD5472">
      <w:pPr>
        <w:tabs>
          <w:tab w:val="left" w:pos="426"/>
        </w:tabs>
        <w:spacing w:after="200"/>
        <w:ind w:firstLine="567"/>
        <w:jc w:val="both"/>
        <w:rPr>
          <w:strike/>
          <w:sz w:val="24"/>
          <w:szCs w:val="24"/>
        </w:rPr>
      </w:pPr>
      <w:r w:rsidRPr="00AE264A">
        <w:rPr>
          <w:strike/>
          <w:sz w:val="24"/>
          <w:szCs w:val="24"/>
        </w:rPr>
        <w:t>III - dispor a bordo do veículo abastecedor, da Planilha de Limpeza e Desinfecção do Sistema de Abastecimento de Água Potável, conforme Anexo VIII deste Regulamento;</w:t>
      </w:r>
    </w:p>
    <w:p w:rsidR="00CD5472" w:rsidRDefault="005D30CE" w:rsidP="00CD5472">
      <w:pPr>
        <w:tabs>
          <w:tab w:val="left" w:pos="426"/>
        </w:tabs>
        <w:spacing w:after="200"/>
        <w:ind w:firstLine="567"/>
        <w:jc w:val="both"/>
        <w:rPr>
          <w:strike/>
          <w:sz w:val="24"/>
          <w:szCs w:val="24"/>
        </w:rPr>
      </w:pPr>
      <w:r w:rsidRPr="00AE264A">
        <w:rPr>
          <w:strike/>
          <w:sz w:val="24"/>
          <w:szCs w:val="24"/>
        </w:rPr>
        <w:t xml:space="preserve">IV - </w:t>
      </w:r>
      <w:proofErr w:type="gramStart"/>
      <w:r w:rsidRPr="00AE264A">
        <w:rPr>
          <w:strike/>
          <w:sz w:val="24"/>
          <w:szCs w:val="24"/>
        </w:rPr>
        <w:t>realizar</w:t>
      </w:r>
      <w:proofErr w:type="gramEnd"/>
      <w:r w:rsidRPr="00AE264A">
        <w:rPr>
          <w:strike/>
          <w:sz w:val="24"/>
          <w:szCs w:val="24"/>
        </w:rPr>
        <w:t xml:space="preserve"> a</w:t>
      </w:r>
      <w:r w:rsidR="00CD5472">
        <w:rPr>
          <w:strike/>
          <w:sz w:val="24"/>
          <w:szCs w:val="24"/>
        </w:rPr>
        <w:t xml:space="preserve"> </w:t>
      </w:r>
      <w:r w:rsidRPr="00AE264A">
        <w:rPr>
          <w:strike/>
          <w:sz w:val="24"/>
          <w:szCs w:val="24"/>
        </w:rPr>
        <w:t>limpeza e a desinfecção dos reservatórios e dutos do sistema instalado no veículo abastecedor,</w:t>
      </w:r>
      <w:r w:rsidR="00CD5472">
        <w:rPr>
          <w:strike/>
          <w:sz w:val="24"/>
          <w:szCs w:val="24"/>
        </w:rPr>
        <w:t xml:space="preserve"> </w:t>
      </w:r>
      <w:r w:rsidRPr="00AE264A">
        <w:rPr>
          <w:strike/>
          <w:sz w:val="24"/>
          <w:szCs w:val="24"/>
        </w:rPr>
        <w:t>a cada intervalo de tempo de 180 (cento e oitenta) dias, ou após a realização de obras de reparo, e sempre que h</w:t>
      </w:r>
      <w:r w:rsidR="00E93D06">
        <w:rPr>
          <w:strike/>
          <w:sz w:val="24"/>
          <w:szCs w:val="24"/>
        </w:rPr>
        <w:t>ouver suspeita de contaminação;</w:t>
      </w:r>
    </w:p>
    <w:p w:rsidR="005D30CE" w:rsidRPr="00AE264A" w:rsidRDefault="005D30CE" w:rsidP="00CD5472">
      <w:pPr>
        <w:spacing w:after="200"/>
        <w:ind w:firstLine="567"/>
        <w:jc w:val="both"/>
        <w:rPr>
          <w:strike/>
          <w:sz w:val="24"/>
          <w:szCs w:val="24"/>
        </w:rPr>
      </w:pPr>
      <w:r w:rsidRPr="00AE264A">
        <w:rPr>
          <w:strike/>
          <w:sz w:val="24"/>
          <w:szCs w:val="24"/>
        </w:rPr>
        <w:t xml:space="preserve">V – </w:t>
      </w:r>
      <w:proofErr w:type="gramStart"/>
      <w:r w:rsidRPr="00AE264A">
        <w:rPr>
          <w:strike/>
          <w:sz w:val="24"/>
          <w:szCs w:val="24"/>
        </w:rPr>
        <w:t>dispor</w:t>
      </w:r>
      <w:proofErr w:type="gramEnd"/>
      <w:r w:rsidRPr="00AE264A">
        <w:rPr>
          <w:strike/>
          <w:sz w:val="24"/>
          <w:szCs w:val="24"/>
        </w:rPr>
        <w:t>, a bordo do veículo abastecedor, de produtos para a correção e tratamento da água a ser ofertada para consumo humano, bem como de equipamentos e instrumentos de monitoramento dos níveis residuais de cloro livre;</w:t>
      </w:r>
    </w:p>
    <w:p w:rsidR="00CD5472" w:rsidRDefault="005D30CE" w:rsidP="00CD5472">
      <w:pPr>
        <w:spacing w:after="200"/>
        <w:ind w:firstLine="567"/>
        <w:jc w:val="both"/>
        <w:rPr>
          <w:strike/>
          <w:sz w:val="24"/>
          <w:szCs w:val="24"/>
        </w:rPr>
      </w:pPr>
      <w:r w:rsidRPr="00AE264A">
        <w:rPr>
          <w:strike/>
          <w:sz w:val="24"/>
          <w:szCs w:val="24"/>
        </w:rPr>
        <w:t xml:space="preserve">VI - </w:t>
      </w:r>
      <w:proofErr w:type="gramStart"/>
      <w:r w:rsidRPr="00AE264A">
        <w:rPr>
          <w:strike/>
          <w:sz w:val="24"/>
          <w:szCs w:val="24"/>
        </w:rPr>
        <w:t>manter</w:t>
      </w:r>
      <w:proofErr w:type="gramEnd"/>
      <w:r w:rsidRPr="00AE264A">
        <w:rPr>
          <w:strike/>
          <w:sz w:val="24"/>
          <w:szCs w:val="24"/>
        </w:rPr>
        <w:t xml:space="preserve"> o sistema de abastecimento de água instalado nos</w:t>
      </w:r>
      <w:r w:rsidR="00CD5472">
        <w:rPr>
          <w:strike/>
          <w:sz w:val="24"/>
          <w:szCs w:val="24"/>
        </w:rPr>
        <w:t xml:space="preserve"> </w:t>
      </w:r>
      <w:r w:rsidRPr="00AE264A">
        <w:rPr>
          <w:strike/>
          <w:sz w:val="24"/>
          <w:szCs w:val="24"/>
        </w:rPr>
        <w:t>veículos abastecedores com os equipamentos e instrumentos operacionais protegidos contra fontes de contaminação;</w:t>
      </w:r>
    </w:p>
    <w:p w:rsidR="00E93D06" w:rsidRDefault="005D30CE" w:rsidP="00CD5472">
      <w:pPr>
        <w:spacing w:after="200"/>
        <w:ind w:firstLine="567"/>
        <w:jc w:val="both"/>
        <w:rPr>
          <w:strike/>
          <w:sz w:val="24"/>
          <w:szCs w:val="24"/>
        </w:rPr>
      </w:pPr>
      <w:r w:rsidRPr="00AE264A">
        <w:rPr>
          <w:strike/>
          <w:sz w:val="24"/>
          <w:szCs w:val="24"/>
        </w:rPr>
        <w:t>VII - dispor, a bordo dos veículos abastecedores, da Planilha de</w:t>
      </w:r>
      <w:r w:rsidR="00CD5472">
        <w:rPr>
          <w:strike/>
          <w:sz w:val="24"/>
          <w:szCs w:val="24"/>
        </w:rPr>
        <w:t xml:space="preserve"> </w:t>
      </w:r>
      <w:r w:rsidRPr="00AE264A">
        <w:rPr>
          <w:strike/>
          <w:sz w:val="24"/>
          <w:szCs w:val="24"/>
        </w:rPr>
        <w:t>Controle de Abastecimento de Água Potável, conforme Anexo VIII deste Regulamento;</w:t>
      </w:r>
    </w:p>
    <w:p w:rsidR="00CD5472" w:rsidRDefault="005D30CE" w:rsidP="00CD5472">
      <w:pPr>
        <w:spacing w:after="200"/>
        <w:ind w:firstLine="567"/>
        <w:jc w:val="both"/>
        <w:rPr>
          <w:strike/>
          <w:sz w:val="24"/>
          <w:szCs w:val="24"/>
        </w:rPr>
      </w:pPr>
      <w:r w:rsidRPr="00AE264A">
        <w:rPr>
          <w:strike/>
          <w:sz w:val="24"/>
          <w:szCs w:val="24"/>
        </w:rPr>
        <w:t>VIII - manter os níveis residuais mínimos de cloro livre no veículo abastecedor, em conformidade com a legislação sanitária federal pertinente, constantes no</w:t>
      </w:r>
      <w:r w:rsidR="00CD5472">
        <w:rPr>
          <w:strike/>
          <w:sz w:val="24"/>
          <w:szCs w:val="24"/>
        </w:rPr>
        <w:t xml:space="preserve"> </w:t>
      </w:r>
      <w:r w:rsidRPr="00AE264A">
        <w:rPr>
          <w:strike/>
          <w:sz w:val="24"/>
          <w:szCs w:val="24"/>
        </w:rPr>
        <w:t>Anexo VIII deste Regulamento;</w:t>
      </w:r>
    </w:p>
    <w:p w:rsidR="00CD5472" w:rsidRDefault="005D30CE" w:rsidP="00CD5472">
      <w:pPr>
        <w:spacing w:after="200"/>
        <w:ind w:firstLine="567"/>
        <w:jc w:val="both"/>
        <w:rPr>
          <w:strike/>
          <w:sz w:val="24"/>
          <w:szCs w:val="24"/>
        </w:rPr>
      </w:pPr>
      <w:r w:rsidRPr="00AE264A">
        <w:rPr>
          <w:strike/>
          <w:sz w:val="24"/>
          <w:szCs w:val="24"/>
        </w:rPr>
        <w:t xml:space="preserve">IX - </w:t>
      </w:r>
      <w:proofErr w:type="gramStart"/>
      <w:r w:rsidRPr="00AE264A">
        <w:rPr>
          <w:strike/>
          <w:sz w:val="24"/>
          <w:szCs w:val="24"/>
        </w:rPr>
        <w:t>manter</w:t>
      </w:r>
      <w:proofErr w:type="gramEnd"/>
      <w:r w:rsidRPr="00AE264A">
        <w:rPr>
          <w:strike/>
          <w:sz w:val="24"/>
          <w:szCs w:val="24"/>
        </w:rPr>
        <w:t xml:space="preserve"> de forma visível, no veículo abastecedor, a inscrição: “ÁGUA POTÁVEL”.</w:t>
      </w:r>
    </w:p>
    <w:p w:rsidR="0033412F" w:rsidRDefault="005D30CE" w:rsidP="0033412F">
      <w:pPr>
        <w:autoSpaceDE/>
        <w:autoSpaceDN/>
        <w:spacing w:after="200" w:line="276" w:lineRule="auto"/>
        <w:jc w:val="center"/>
        <w:rPr>
          <w:b/>
          <w:strike/>
          <w:sz w:val="24"/>
          <w:szCs w:val="24"/>
        </w:rPr>
      </w:pPr>
      <w:r w:rsidRPr="00AE264A">
        <w:rPr>
          <w:b/>
          <w:strike/>
          <w:sz w:val="24"/>
          <w:szCs w:val="24"/>
        </w:rPr>
        <w:t>CAPÍTULO VI</w:t>
      </w:r>
    </w:p>
    <w:p w:rsidR="00CD5472" w:rsidRDefault="005D30CE" w:rsidP="0033412F">
      <w:pPr>
        <w:autoSpaceDE/>
        <w:autoSpaceDN/>
        <w:spacing w:after="200" w:line="276" w:lineRule="auto"/>
        <w:jc w:val="center"/>
        <w:rPr>
          <w:b/>
          <w:strike/>
          <w:sz w:val="24"/>
          <w:szCs w:val="24"/>
        </w:rPr>
      </w:pPr>
      <w:r w:rsidRPr="00AE264A">
        <w:rPr>
          <w:b/>
          <w:strike/>
          <w:sz w:val="24"/>
          <w:szCs w:val="24"/>
        </w:rPr>
        <w:t>DA VIGILÂNCIA SANITÁRIA DE ALIMENTOS OFERTADOS A BORDO</w:t>
      </w:r>
    </w:p>
    <w:p w:rsidR="00CD5472" w:rsidRDefault="005D30CE" w:rsidP="00CD5472">
      <w:pPr>
        <w:spacing w:after="200"/>
        <w:ind w:firstLine="567"/>
        <w:jc w:val="both"/>
        <w:rPr>
          <w:strike/>
          <w:sz w:val="24"/>
          <w:szCs w:val="24"/>
        </w:rPr>
      </w:pPr>
      <w:r w:rsidRPr="00AE264A">
        <w:rPr>
          <w:strike/>
          <w:sz w:val="24"/>
          <w:szCs w:val="24"/>
        </w:rPr>
        <w:t>Art. 63. Os alimentos ofertados para consumo humano a bordo de embarcações, deverão ser preparados, armazenados, acondicionados e</w:t>
      </w:r>
      <w:r w:rsidR="00CD5472">
        <w:rPr>
          <w:strike/>
          <w:sz w:val="24"/>
          <w:szCs w:val="24"/>
        </w:rPr>
        <w:t xml:space="preserve"> </w:t>
      </w:r>
      <w:r w:rsidRPr="00AE264A">
        <w:rPr>
          <w:strike/>
          <w:sz w:val="24"/>
          <w:szCs w:val="24"/>
        </w:rPr>
        <w:t>manipulados dentro do prazo de validade, com vistas a garantir a segurança alimentar e evitar riscos à saúde humana.</w:t>
      </w:r>
    </w:p>
    <w:p w:rsidR="00CD5472" w:rsidRDefault="005D30CE" w:rsidP="00CD5472">
      <w:pPr>
        <w:spacing w:after="200"/>
        <w:ind w:firstLine="567"/>
        <w:jc w:val="both"/>
        <w:rPr>
          <w:strike/>
          <w:sz w:val="24"/>
          <w:szCs w:val="24"/>
        </w:rPr>
      </w:pPr>
      <w:r w:rsidRPr="00AE264A">
        <w:rPr>
          <w:strike/>
          <w:sz w:val="24"/>
          <w:szCs w:val="24"/>
        </w:rPr>
        <w:t>Parágrafo único. Todo alimento a ser ofertado a bordo, deve ser obtido de fontes aprovadas ou consideradas satisfatórias pelas autoridades competentes, devendo ser limpo, saudável, livre de estragos e adulterações.</w:t>
      </w:r>
    </w:p>
    <w:p w:rsidR="00CD5472" w:rsidRDefault="005D30CE" w:rsidP="00CD5472">
      <w:pPr>
        <w:spacing w:after="200"/>
        <w:ind w:firstLine="567"/>
        <w:jc w:val="both"/>
        <w:rPr>
          <w:strike/>
          <w:sz w:val="24"/>
          <w:szCs w:val="24"/>
        </w:rPr>
      </w:pPr>
      <w:r w:rsidRPr="00AE264A">
        <w:rPr>
          <w:strike/>
          <w:sz w:val="24"/>
          <w:szCs w:val="24"/>
        </w:rPr>
        <w:t>Art. 64. Os alimentos destinados para o abastecimento de bordo, deverão ser transportados em veículos portadores de compartimentos adequados, dotados de equipamentos que garantam condi</w:t>
      </w:r>
      <w:r w:rsidR="009F4715">
        <w:rPr>
          <w:strike/>
          <w:sz w:val="24"/>
          <w:szCs w:val="24"/>
        </w:rPr>
        <w:t>ções ambientais de temperatura,</w:t>
      </w:r>
      <w:r w:rsidRPr="00AE264A">
        <w:rPr>
          <w:strike/>
          <w:sz w:val="24"/>
          <w:szCs w:val="24"/>
        </w:rPr>
        <w:t xml:space="preserve"> luminosidade, ventilação e outros compatíveis com a natureza do alimento transportado, garantindo a manutenção de seus padrões de identidade,</w:t>
      </w:r>
      <w:r w:rsidR="00CD5472">
        <w:rPr>
          <w:strike/>
          <w:sz w:val="24"/>
          <w:szCs w:val="24"/>
        </w:rPr>
        <w:t xml:space="preserve"> </w:t>
      </w:r>
      <w:r w:rsidRPr="00AE264A">
        <w:rPr>
          <w:strike/>
          <w:sz w:val="24"/>
          <w:szCs w:val="24"/>
        </w:rPr>
        <w:t>qualidade e de requisitos de segurança alimentar.</w:t>
      </w:r>
    </w:p>
    <w:p w:rsidR="00CD5472" w:rsidRDefault="005D30CE" w:rsidP="00CD5472">
      <w:pPr>
        <w:spacing w:after="200"/>
        <w:ind w:firstLine="567"/>
        <w:jc w:val="both"/>
        <w:rPr>
          <w:strike/>
          <w:sz w:val="24"/>
          <w:szCs w:val="24"/>
        </w:rPr>
      </w:pPr>
      <w:r w:rsidRPr="00AE264A">
        <w:rPr>
          <w:strike/>
          <w:sz w:val="24"/>
          <w:szCs w:val="24"/>
        </w:rPr>
        <w:t>Art. 65. Os alimentos de que trata este Capítulo, deverão ser armazenados,</w:t>
      </w:r>
      <w:r w:rsidR="00CD5472">
        <w:rPr>
          <w:strike/>
          <w:sz w:val="24"/>
          <w:szCs w:val="24"/>
        </w:rPr>
        <w:t xml:space="preserve"> </w:t>
      </w:r>
      <w:r w:rsidRPr="00AE264A">
        <w:rPr>
          <w:strike/>
          <w:sz w:val="24"/>
          <w:szCs w:val="24"/>
        </w:rPr>
        <w:t>acondicionados e transportados em compartimentos específicos e exclusivos para esse fim.</w:t>
      </w:r>
    </w:p>
    <w:p w:rsidR="00CD5472" w:rsidRDefault="005D30CE" w:rsidP="00CD5472">
      <w:pPr>
        <w:spacing w:after="200"/>
        <w:ind w:firstLine="567"/>
        <w:jc w:val="both"/>
        <w:rPr>
          <w:strike/>
          <w:sz w:val="24"/>
          <w:szCs w:val="24"/>
        </w:rPr>
      </w:pPr>
      <w:r w:rsidRPr="00AE264A">
        <w:rPr>
          <w:strike/>
          <w:sz w:val="24"/>
          <w:szCs w:val="24"/>
        </w:rPr>
        <w:t>§ 1º Os compartimentos internos da embarcação destinados a armazenagem, manipulação, preparo e consumo de alimentos, deverão dispor de sistemas de proteção contra a entrada de insetos, animais voadores e</w:t>
      </w:r>
      <w:r w:rsidR="00CD5472">
        <w:rPr>
          <w:strike/>
          <w:sz w:val="24"/>
          <w:szCs w:val="24"/>
        </w:rPr>
        <w:t xml:space="preserve"> </w:t>
      </w:r>
      <w:r w:rsidRPr="00AE264A">
        <w:rPr>
          <w:strike/>
          <w:sz w:val="24"/>
          <w:szCs w:val="24"/>
        </w:rPr>
        <w:t>roedores.</w:t>
      </w:r>
    </w:p>
    <w:p w:rsidR="00CD5472" w:rsidRDefault="005D30CE" w:rsidP="00CD5472">
      <w:pPr>
        <w:spacing w:after="200"/>
        <w:ind w:firstLine="567"/>
        <w:jc w:val="both"/>
        <w:rPr>
          <w:strike/>
          <w:sz w:val="24"/>
          <w:szCs w:val="24"/>
        </w:rPr>
      </w:pPr>
      <w:r w:rsidRPr="00AE264A">
        <w:rPr>
          <w:strike/>
          <w:sz w:val="24"/>
          <w:szCs w:val="24"/>
        </w:rPr>
        <w:t>§ 2º Os veículos que transportam alimentos que exijam condições especiais de acondicionamento, armazenamento e transporte, tais como refrigeração ou congelamento, deverão</w:t>
      </w:r>
      <w:r w:rsidR="00CD5472">
        <w:rPr>
          <w:strike/>
          <w:sz w:val="24"/>
          <w:szCs w:val="24"/>
        </w:rPr>
        <w:t xml:space="preserve"> </w:t>
      </w:r>
      <w:r w:rsidRPr="00AE264A">
        <w:rPr>
          <w:strike/>
          <w:sz w:val="24"/>
          <w:szCs w:val="24"/>
        </w:rPr>
        <w:t>dispor, no compartimento de armazenagem, equipamentos de medição de temperatura em condições operacionais satisfatórias.</w:t>
      </w:r>
    </w:p>
    <w:p w:rsidR="00CD5472" w:rsidRDefault="005D30CE" w:rsidP="00CD5472">
      <w:pPr>
        <w:spacing w:after="200"/>
        <w:ind w:firstLine="567"/>
        <w:jc w:val="both"/>
        <w:rPr>
          <w:strike/>
          <w:sz w:val="24"/>
          <w:szCs w:val="24"/>
        </w:rPr>
      </w:pPr>
      <w:r w:rsidRPr="00AE264A">
        <w:rPr>
          <w:strike/>
          <w:sz w:val="24"/>
          <w:szCs w:val="24"/>
        </w:rPr>
        <w:t>Art. 66. As pessoas diretamente envolvidas na manipulação de alimentos</w:t>
      </w:r>
      <w:r w:rsidR="00CD5472">
        <w:rPr>
          <w:strike/>
          <w:sz w:val="24"/>
          <w:szCs w:val="24"/>
        </w:rPr>
        <w:t xml:space="preserve"> </w:t>
      </w:r>
      <w:r w:rsidRPr="00AE264A">
        <w:rPr>
          <w:strike/>
          <w:sz w:val="24"/>
          <w:szCs w:val="24"/>
        </w:rPr>
        <w:t>não podem apresentar curativos, inflamação, infecções</w:t>
      </w:r>
      <w:r w:rsidR="00CD5472">
        <w:rPr>
          <w:strike/>
          <w:sz w:val="24"/>
          <w:szCs w:val="24"/>
        </w:rPr>
        <w:t xml:space="preserve"> </w:t>
      </w:r>
      <w:r w:rsidRPr="00AE264A">
        <w:rPr>
          <w:strike/>
          <w:sz w:val="24"/>
          <w:szCs w:val="24"/>
        </w:rPr>
        <w:t xml:space="preserve">ou afecções na pele, feridas, enfermidades </w:t>
      </w:r>
      <w:proofErr w:type="spellStart"/>
      <w:r w:rsidRPr="00AE264A">
        <w:rPr>
          <w:strike/>
          <w:sz w:val="24"/>
          <w:szCs w:val="24"/>
        </w:rPr>
        <w:t>infecto-contagiosas</w:t>
      </w:r>
      <w:proofErr w:type="spellEnd"/>
      <w:r w:rsidRPr="00AE264A">
        <w:rPr>
          <w:strike/>
          <w:sz w:val="24"/>
          <w:szCs w:val="24"/>
        </w:rPr>
        <w:t xml:space="preserve"> ou anormalidades que possam originar contaminação microbiológica do alimento, do ambiente ou de outros indivíduos. </w:t>
      </w:r>
    </w:p>
    <w:p w:rsidR="00CD5472" w:rsidRDefault="005D30CE" w:rsidP="00CD5472">
      <w:pPr>
        <w:spacing w:after="200"/>
        <w:jc w:val="center"/>
        <w:rPr>
          <w:b/>
          <w:strike/>
          <w:sz w:val="24"/>
          <w:szCs w:val="24"/>
        </w:rPr>
      </w:pPr>
      <w:r w:rsidRPr="00AE264A">
        <w:rPr>
          <w:b/>
          <w:strike/>
          <w:sz w:val="24"/>
          <w:szCs w:val="24"/>
        </w:rPr>
        <w:t>CAPÍTULO VII</w:t>
      </w:r>
    </w:p>
    <w:p w:rsidR="00CD5472" w:rsidRDefault="005D30CE" w:rsidP="00CD5472">
      <w:pPr>
        <w:spacing w:after="200"/>
        <w:jc w:val="center"/>
        <w:rPr>
          <w:b/>
          <w:strike/>
          <w:sz w:val="24"/>
          <w:szCs w:val="24"/>
        </w:rPr>
      </w:pPr>
      <w:r w:rsidRPr="00AE264A">
        <w:rPr>
          <w:b/>
          <w:strike/>
          <w:sz w:val="24"/>
          <w:szCs w:val="24"/>
        </w:rPr>
        <w:t>DO CONJUNTO DE MEDICAMENTOS, PRODUTOS PARA SAÚDE, PRODUTOS DESINFETANTES DE SUPERFÍCIES E PUBLICAÇÕES RELACIONADAS AO ATENDIMENTO MÉDICO E PRIMEIROS SOCORROS</w:t>
      </w:r>
    </w:p>
    <w:p w:rsidR="00CD5472" w:rsidRDefault="005D30CE" w:rsidP="00CD5472">
      <w:pPr>
        <w:spacing w:after="200"/>
        <w:ind w:firstLine="567"/>
        <w:jc w:val="both"/>
        <w:rPr>
          <w:b/>
          <w:strike/>
          <w:color w:val="0000FF"/>
          <w:sz w:val="24"/>
          <w:szCs w:val="24"/>
        </w:rPr>
      </w:pPr>
      <w:r w:rsidRPr="00AE264A">
        <w:rPr>
          <w:strike/>
          <w:sz w:val="24"/>
          <w:szCs w:val="24"/>
        </w:rPr>
        <w:t>Art. 67. O conjunto de medicamentos e produtos para a saúde, a bordo de embarcações de bandeira brasileira, deverá atender ao previsto no Anexo XIII deste Regulamento.</w:t>
      </w:r>
      <w:r w:rsidR="00CD5472">
        <w:rPr>
          <w:strike/>
          <w:sz w:val="24"/>
          <w:szCs w:val="24"/>
        </w:rPr>
        <w:t xml:space="preserve"> </w:t>
      </w:r>
      <w:r w:rsidR="00F37379" w:rsidRPr="00AE264A">
        <w:rPr>
          <w:b/>
          <w:strike/>
          <w:color w:val="0000FF"/>
          <w:sz w:val="24"/>
          <w:szCs w:val="24"/>
        </w:rPr>
        <w:t>(Revogad</w:t>
      </w:r>
      <w:r w:rsidR="00837782" w:rsidRPr="00AE264A">
        <w:rPr>
          <w:b/>
          <w:strike/>
          <w:color w:val="0000FF"/>
          <w:sz w:val="24"/>
          <w:szCs w:val="24"/>
        </w:rPr>
        <w:t xml:space="preserve">o pela Resolução - </w:t>
      </w:r>
      <w:r w:rsidR="000E6C71">
        <w:rPr>
          <w:b/>
          <w:strike/>
          <w:color w:val="0000FF"/>
          <w:sz w:val="24"/>
          <w:szCs w:val="24"/>
        </w:rPr>
        <w:t xml:space="preserve">RDC nº 80, de </w:t>
      </w:r>
      <w:r w:rsidR="00F37379" w:rsidRPr="00AE264A">
        <w:rPr>
          <w:b/>
          <w:strike/>
          <w:color w:val="0000FF"/>
          <w:sz w:val="24"/>
          <w:szCs w:val="24"/>
        </w:rPr>
        <w:t>5 de dezembro de 2007)</w:t>
      </w:r>
      <w:r w:rsidR="005576DB" w:rsidRPr="00AE264A">
        <w:rPr>
          <w:b/>
          <w:strike/>
          <w:color w:val="0000FF"/>
          <w:sz w:val="24"/>
          <w:szCs w:val="24"/>
        </w:rPr>
        <w:t xml:space="preserve"> (Revogado pela Resolução - RDC nº 21, de 28 de março de 2008)</w:t>
      </w:r>
    </w:p>
    <w:p w:rsidR="00CD5472" w:rsidRDefault="005D30CE" w:rsidP="00CD5472">
      <w:pPr>
        <w:spacing w:after="200"/>
        <w:ind w:firstLine="567"/>
        <w:jc w:val="both"/>
        <w:rPr>
          <w:b/>
          <w:strike/>
          <w:color w:val="0000FF"/>
          <w:sz w:val="24"/>
          <w:szCs w:val="24"/>
        </w:rPr>
      </w:pPr>
      <w:r w:rsidRPr="00AE264A">
        <w:rPr>
          <w:strike/>
          <w:sz w:val="24"/>
          <w:szCs w:val="24"/>
        </w:rPr>
        <w:t>Art. 68. Os medicamentos e produtos para saúde integrantes da enfermaria de bordo, de que trata este Capítulo, deverão apresentar-se dentro do prazo de validade, em condições de uso, acond</w:t>
      </w:r>
      <w:r w:rsidR="00C11A56">
        <w:rPr>
          <w:strike/>
          <w:sz w:val="24"/>
          <w:szCs w:val="24"/>
        </w:rPr>
        <w:t xml:space="preserve">icionados de forma adequada, e </w:t>
      </w:r>
      <w:r w:rsidRPr="00AE264A">
        <w:rPr>
          <w:strike/>
          <w:sz w:val="24"/>
          <w:szCs w:val="24"/>
        </w:rPr>
        <w:t>com qualidade compatível para o consumo humano.</w:t>
      </w:r>
      <w:r w:rsidR="00F37379" w:rsidRPr="00AE264A">
        <w:rPr>
          <w:b/>
          <w:strike/>
          <w:color w:val="0000FF"/>
          <w:sz w:val="24"/>
          <w:szCs w:val="24"/>
        </w:rPr>
        <w:t xml:space="preserve"> (Revogado </w:t>
      </w:r>
      <w:r w:rsidR="000E6C71">
        <w:rPr>
          <w:b/>
          <w:strike/>
          <w:color w:val="0000FF"/>
          <w:sz w:val="24"/>
          <w:szCs w:val="24"/>
        </w:rPr>
        <w:t xml:space="preserve">pela Resolução - RDC nº 80, de </w:t>
      </w:r>
      <w:r w:rsidR="00F37379" w:rsidRPr="00AE264A">
        <w:rPr>
          <w:b/>
          <w:strike/>
          <w:color w:val="0000FF"/>
          <w:sz w:val="24"/>
          <w:szCs w:val="24"/>
        </w:rPr>
        <w:t>5 de dezembro de 2007)</w:t>
      </w:r>
      <w:r w:rsidR="005576DB" w:rsidRPr="00AE264A">
        <w:rPr>
          <w:b/>
          <w:strike/>
          <w:color w:val="0000FF"/>
          <w:sz w:val="24"/>
          <w:szCs w:val="24"/>
        </w:rPr>
        <w:t xml:space="preserve"> (Revogado pela Resolução - RDC nº 21, de 28 de março de 2008)</w:t>
      </w:r>
    </w:p>
    <w:p w:rsidR="00CD5472" w:rsidRDefault="005D30CE" w:rsidP="00CD5472">
      <w:pPr>
        <w:spacing w:after="200"/>
        <w:ind w:firstLine="567"/>
        <w:jc w:val="both"/>
        <w:rPr>
          <w:b/>
          <w:strike/>
          <w:color w:val="0000FF"/>
          <w:sz w:val="24"/>
          <w:szCs w:val="24"/>
        </w:rPr>
      </w:pPr>
      <w:r w:rsidRPr="00AE264A">
        <w:rPr>
          <w:strike/>
          <w:sz w:val="24"/>
          <w:szCs w:val="24"/>
        </w:rPr>
        <w:t>Art. 69. O abastecimento de medicamentos de bordo à base de substâncias entorpecentes, psicotrópicas e outras, sujeitas a controle especial,</w:t>
      </w:r>
      <w:r w:rsidR="00CD5472">
        <w:rPr>
          <w:strike/>
          <w:sz w:val="24"/>
          <w:szCs w:val="24"/>
        </w:rPr>
        <w:t xml:space="preserve"> </w:t>
      </w:r>
      <w:r w:rsidRPr="00AE264A">
        <w:rPr>
          <w:strike/>
          <w:sz w:val="24"/>
          <w:szCs w:val="24"/>
        </w:rPr>
        <w:t>de</w:t>
      </w:r>
      <w:r w:rsidR="00CD5472">
        <w:rPr>
          <w:strike/>
          <w:sz w:val="24"/>
          <w:szCs w:val="24"/>
        </w:rPr>
        <w:t xml:space="preserve"> </w:t>
      </w:r>
      <w:r w:rsidRPr="00AE264A">
        <w:rPr>
          <w:strike/>
          <w:sz w:val="24"/>
          <w:szCs w:val="24"/>
        </w:rPr>
        <w:t>que trata o</w:t>
      </w:r>
      <w:r w:rsidR="00CD5472">
        <w:rPr>
          <w:strike/>
          <w:sz w:val="24"/>
          <w:szCs w:val="24"/>
        </w:rPr>
        <w:t xml:space="preserve"> </w:t>
      </w:r>
      <w:r w:rsidRPr="00AE264A">
        <w:rPr>
          <w:strike/>
          <w:sz w:val="24"/>
          <w:szCs w:val="24"/>
        </w:rPr>
        <w:t>Quadro I</w:t>
      </w:r>
      <w:r w:rsidR="00CD5472">
        <w:rPr>
          <w:strike/>
          <w:sz w:val="24"/>
          <w:szCs w:val="24"/>
        </w:rPr>
        <w:t xml:space="preserve"> </w:t>
      </w:r>
      <w:r w:rsidRPr="00AE264A">
        <w:rPr>
          <w:strike/>
          <w:sz w:val="24"/>
          <w:szCs w:val="24"/>
        </w:rPr>
        <w:t>do Anexo XIII deste Regulamento, destinados à enfermaria de bordo de embarcação de bandeira brasileira, deverá ser</w:t>
      </w:r>
      <w:r w:rsidR="00CD5472">
        <w:rPr>
          <w:strike/>
          <w:sz w:val="24"/>
          <w:szCs w:val="24"/>
        </w:rPr>
        <w:t xml:space="preserve"> </w:t>
      </w:r>
      <w:r w:rsidRPr="00AE264A">
        <w:rPr>
          <w:strike/>
          <w:sz w:val="24"/>
          <w:szCs w:val="24"/>
        </w:rPr>
        <w:t>feito</w:t>
      </w:r>
      <w:r w:rsidR="00CD5472">
        <w:rPr>
          <w:strike/>
          <w:sz w:val="24"/>
          <w:szCs w:val="24"/>
        </w:rPr>
        <w:t xml:space="preserve"> </w:t>
      </w:r>
      <w:r w:rsidRPr="00AE264A">
        <w:rPr>
          <w:strike/>
          <w:sz w:val="24"/>
          <w:szCs w:val="24"/>
        </w:rPr>
        <w:t>em conformidade com a legislação sanitária federal.</w:t>
      </w:r>
      <w:r w:rsidR="00F37379" w:rsidRPr="00AE264A">
        <w:rPr>
          <w:b/>
          <w:strike/>
          <w:color w:val="0000FF"/>
          <w:sz w:val="24"/>
          <w:szCs w:val="24"/>
        </w:rPr>
        <w:t xml:space="preserve"> (Revogad</w:t>
      </w:r>
      <w:r w:rsidR="00837782" w:rsidRPr="00AE264A">
        <w:rPr>
          <w:b/>
          <w:strike/>
          <w:color w:val="0000FF"/>
          <w:sz w:val="24"/>
          <w:szCs w:val="24"/>
        </w:rPr>
        <w:t xml:space="preserve">o pela Resolução - </w:t>
      </w:r>
      <w:r w:rsidR="000E6C71">
        <w:rPr>
          <w:b/>
          <w:strike/>
          <w:color w:val="0000FF"/>
          <w:sz w:val="24"/>
          <w:szCs w:val="24"/>
        </w:rPr>
        <w:t xml:space="preserve">RDC nº 80, de </w:t>
      </w:r>
      <w:r w:rsidR="00F37379" w:rsidRPr="00AE264A">
        <w:rPr>
          <w:b/>
          <w:strike/>
          <w:color w:val="0000FF"/>
          <w:sz w:val="24"/>
          <w:szCs w:val="24"/>
        </w:rPr>
        <w:t>5 de dezembro de 2007)</w:t>
      </w:r>
      <w:r w:rsidR="005576DB" w:rsidRPr="00AE264A">
        <w:rPr>
          <w:b/>
          <w:strike/>
          <w:color w:val="0000FF"/>
          <w:sz w:val="24"/>
          <w:szCs w:val="24"/>
        </w:rPr>
        <w:t xml:space="preserve"> (Revogado pela Resolução - RDC nº 21, de 28 de março de 2008)</w:t>
      </w:r>
    </w:p>
    <w:p w:rsidR="00CD5472" w:rsidRDefault="005D30CE" w:rsidP="00CD5472">
      <w:pPr>
        <w:spacing w:after="200"/>
        <w:ind w:firstLine="567"/>
        <w:jc w:val="both"/>
        <w:rPr>
          <w:b/>
          <w:strike/>
          <w:color w:val="0000FF"/>
          <w:sz w:val="24"/>
          <w:szCs w:val="24"/>
        </w:rPr>
      </w:pPr>
      <w:r w:rsidRPr="00AE264A">
        <w:rPr>
          <w:strike/>
          <w:sz w:val="24"/>
          <w:szCs w:val="24"/>
        </w:rPr>
        <w:t>Art. 70. Cabe ao responsável direto pela embarcação a guarda e o registro, no diário de bordo, do estoque e do consumo de medicamentos à base de substâncias entorpecentes, psicotrópicas e outras sujeitas a controle especial.</w:t>
      </w:r>
      <w:r w:rsidR="00F37379" w:rsidRPr="00AE264A">
        <w:rPr>
          <w:b/>
          <w:strike/>
          <w:color w:val="0000FF"/>
          <w:sz w:val="24"/>
          <w:szCs w:val="24"/>
        </w:rPr>
        <w:t xml:space="preserve"> (Revogad</w:t>
      </w:r>
      <w:r w:rsidR="00837782" w:rsidRPr="00AE264A">
        <w:rPr>
          <w:b/>
          <w:strike/>
          <w:color w:val="0000FF"/>
          <w:sz w:val="24"/>
          <w:szCs w:val="24"/>
        </w:rPr>
        <w:t xml:space="preserve">o pela Resolução - </w:t>
      </w:r>
      <w:r w:rsidR="000E6C71">
        <w:rPr>
          <w:b/>
          <w:strike/>
          <w:color w:val="0000FF"/>
          <w:sz w:val="24"/>
          <w:szCs w:val="24"/>
        </w:rPr>
        <w:t xml:space="preserve">RDC nº 80, de </w:t>
      </w:r>
      <w:r w:rsidR="00F37379" w:rsidRPr="00AE264A">
        <w:rPr>
          <w:b/>
          <w:strike/>
          <w:color w:val="0000FF"/>
          <w:sz w:val="24"/>
          <w:szCs w:val="24"/>
        </w:rPr>
        <w:t>5 de dezembro de 2007)</w:t>
      </w:r>
      <w:r w:rsidR="000E6C71">
        <w:rPr>
          <w:b/>
          <w:strike/>
          <w:color w:val="0000FF"/>
          <w:sz w:val="24"/>
          <w:szCs w:val="24"/>
        </w:rPr>
        <w:t xml:space="preserve"> </w:t>
      </w:r>
      <w:r w:rsidR="005576DB" w:rsidRPr="00AE264A">
        <w:rPr>
          <w:b/>
          <w:strike/>
          <w:color w:val="0000FF"/>
          <w:sz w:val="24"/>
          <w:szCs w:val="24"/>
        </w:rPr>
        <w:t>(Revogado pela Resolução - RDC nº 21, de 28 de março de 2008)</w:t>
      </w:r>
    </w:p>
    <w:p w:rsidR="00CD5472" w:rsidRDefault="005D30CE" w:rsidP="00CD5472">
      <w:pPr>
        <w:pStyle w:val="Corpodetexto"/>
        <w:spacing w:after="200"/>
        <w:ind w:firstLine="567"/>
        <w:rPr>
          <w:rFonts w:ascii="Times New Roman" w:hAnsi="Times New Roman" w:cs="Times New Roman"/>
          <w:strike/>
          <w:color w:val="auto"/>
        </w:rPr>
      </w:pPr>
      <w:r w:rsidRPr="00AE264A">
        <w:rPr>
          <w:rFonts w:ascii="Times New Roman" w:hAnsi="Times New Roman" w:cs="Times New Roman"/>
          <w:strike/>
          <w:color w:val="auto"/>
        </w:rPr>
        <w:t>Art. 71. A embarcação que opere transporte de carga perigosa, deverá estar dotada a bordo de antídotos indicados para o caso de intoxicação acidental com o material transportado, e as respectivas orientações referentes ao tratamento clínico complementar, assim como de Equipamentos de Proteção Individual - E.P.I., indicados para a movimentação do material transportado.</w:t>
      </w:r>
    </w:p>
    <w:p w:rsidR="00CD5472" w:rsidRDefault="005D30CE" w:rsidP="00CD5472">
      <w:pPr>
        <w:pStyle w:val="Ttulo2"/>
        <w:spacing w:after="200"/>
        <w:jc w:val="center"/>
        <w:rPr>
          <w:bCs w:val="0"/>
          <w:strike/>
          <w:sz w:val="24"/>
          <w:szCs w:val="24"/>
        </w:rPr>
      </w:pPr>
      <w:r w:rsidRPr="00AE264A">
        <w:rPr>
          <w:bCs w:val="0"/>
          <w:strike/>
          <w:sz w:val="24"/>
          <w:szCs w:val="24"/>
        </w:rPr>
        <w:t>TÍTULO VII</w:t>
      </w:r>
    </w:p>
    <w:p w:rsidR="00CD5472" w:rsidRDefault="005D30CE" w:rsidP="00CD5472">
      <w:pPr>
        <w:spacing w:after="200"/>
        <w:jc w:val="center"/>
        <w:rPr>
          <w:b/>
          <w:strike/>
          <w:sz w:val="24"/>
          <w:szCs w:val="24"/>
        </w:rPr>
      </w:pPr>
      <w:r w:rsidRPr="00AE264A">
        <w:rPr>
          <w:b/>
          <w:strike/>
          <w:sz w:val="24"/>
          <w:szCs w:val="24"/>
        </w:rPr>
        <w:t>DO DESEMBARQUE DE ÓBITO E DE VIAJANTES COM ANORMALIDADES CLÍNICAS</w:t>
      </w:r>
    </w:p>
    <w:p w:rsidR="005D30CE" w:rsidRPr="00AE264A" w:rsidRDefault="005D30CE" w:rsidP="00CD5472">
      <w:pPr>
        <w:spacing w:after="200"/>
        <w:jc w:val="center"/>
        <w:rPr>
          <w:b/>
          <w:strike/>
          <w:sz w:val="24"/>
          <w:szCs w:val="24"/>
        </w:rPr>
      </w:pPr>
      <w:r w:rsidRPr="00AE264A">
        <w:rPr>
          <w:b/>
          <w:strike/>
          <w:sz w:val="24"/>
          <w:szCs w:val="24"/>
        </w:rPr>
        <w:t>CAPÍTULO I</w:t>
      </w:r>
    </w:p>
    <w:p w:rsidR="00CD5472" w:rsidRDefault="005D30CE" w:rsidP="00CD5472">
      <w:pPr>
        <w:spacing w:after="200"/>
        <w:jc w:val="center"/>
        <w:rPr>
          <w:strike/>
          <w:sz w:val="24"/>
          <w:szCs w:val="24"/>
        </w:rPr>
      </w:pPr>
      <w:r w:rsidRPr="00AE264A">
        <w:rPr>
          <w:b/>
          <w:strike/>
          <w:sz w:val="24"/>
          <w:szCs w:val="24"/>
        </w:rPr>
        <w:t>DA COMUNICAÇÃO DE OCORRÊNCIA À AUTORIDADE SANITÁRIA</w:t>
      </w:r>
      <w:r w:rsidRPr="00AE264A">
        <w:rPr>
          <w:strike/>
          <w:sz w:val="24"/>
          <w:szCs w:val="24"/>
        </w:rPr>
        <w:t>.</w:t>
      </w:r>
    </w:p>
    <w:p w:rsidR="00CD5472" w:rsidRDefault="005D30CE" w:rsidP="00CD5472">
      <w:pPr>
        <w:spacing w:after="200"/>
        <w:ind w:firstLine="567"/>
        <w:jc w:val="both"/>
        <w:rPr>
          <w:b/>
          <w:strike/>
          <w:color w:val="0000FF"/>
          <w:sz w:val="24"/>
          <w:szCs w:val="24"/>
        </w:rPr>
      </w:pPr>
      <w:r w:rsidRPr="00AE264A">
        <w:rPr>
          <w:strike/>
          <w:sz w:val="24"/>
          <w:szCs w:val="24"/>
        </w:rPr>
        <w:t>Art. 72. O responsável direto ou representante legal pela embarcação deverá</w:t>
      </w:r>
      <w:r w:rsidR="00CD5472">
        <w:rPr>
          <w:strike/>
          <w:sz w:val="24"/>
          <w:szCs w:val="24"/>
        </w:rPr>
        <w:t xml:space="preserve"> </w:t>
      </w:r>
      <w:r w:rsidRPr="00AE264A">
        <w:rPr>
          <w:strike/>
          <w:sz w:val="24"/>
          <w:szCs w:val="24"/>
        </w:rPr>
        <w:t>informar, através do meio de comunicação</w:t>
      </w:r>
      <w:r w:rsidR="00CD5472">
        <w:rPr>
          <w:strike/>
          <w:sz w:val="24"/>
          <w:szCs w:val="24"/>
        </w:rPr>
        <w:t xml:space="preserve"> </w:t>
      </w:r>
      <w:r w:rsidRPr="00AE264A">
        <w:rPr>
          <w:strike/>
          <w:sz w:val="24"/>
          <w:szCs w:val="24"/>
        </w:rPr>
        <w:t>mais rápido e</w:t>
      </w:r>
      <w:r w:rsidR="00CD5472">
        <w:rPr>
          <w:strike/>
          <w:sz w:val="24"/>
          <w:szCs w:val="24"/>
        </w:rPr>
        <w:t xml:space="preserve"> </w:t>
      </w:r>
      <w:r w:rsidRPr="00AE264A">
        <w:rPr>
          <w:strike/>
          <w:sz w:val="24"/>
          <w:szCs w:val="24"/>
        </w:rPr>
        <w:t>disponível,</w:t>
      </w:r>
      <w:r w:rsidR="00CD5472">
        <w:rPr>
          <w:strike/>
          <w:sz w:val="24"/>
          <w:szCs w:val="24"/>
        </w:rPr>
        <w:t xml:space="preserve"> </w:t>
      </w:r>
      <w:r w:rsidRPr="00AE264A">
        <w:rPr>
          <w:strike/>
          <w:sz w:val="24"/>
          <w:szCs w:val="24"/>
        </w:rPr>
        <w:t>à autoridade sanitária no Porto de Controle Sanitário,</w:t>
      </w:r>
      <w:r w:rsidR="00CD5472">
        <w:rPr>
          <w:strike/>
          <w:sz w:val="24"/>
          <w:szCs w:val="24"/>
        </w:rPr>
        <w:t xml:space="preserve"> </w:t>
      </w:r>
      <w:r w:rsidRPr="00AE264A">
        <w:rPr>
          <w:strike/>
          <w:sz w:val="24"/>
          <w:szCs w:val="24"/>
        </w:rPr>
        <w:t>as ocorrências, durante a viagem, de óbito, anormalidade clínica, acidente relacionado à carga perigosa ou</w:t>
      </w:r>
      <w:r w:rsidR="00CD5472">
        <w:rPr>
          <w:strike/>
          <w:sz w:val="24"/>
          <w:szCs w:val="24"/>
        </w:rPr>
        <w:t xml:space="preserve"> </w:t>
      </w:r>
      <w:r w:rsidRPr="00AE264A">
        <w:rPr>
          <w:strike/>
          <w:sz w:val="24"/>
          <w:szCs w:val="24"/>
        </w:rPr>
        <w:t>à prestação de serviços envolvendo qualquer de seus viajantes.</w:t>
      </w:r>
      <w:r w:rsidR="000E6C71">
        <w:rPr>
          <w:strike/>
          <w:sz w:val="24"/>
          <w:szCs w:val="24"/>
        </w:rPr>
        <w:t xml:space="preserve"> </w:t>
      </w:r>
      <w:r w:rsidR="00F37379" w:rsidRPr="00AE264A">
        <w:rPr>
          <w:b/>
          <w:strike/>
          <w:color w:val="0000FF"/>
          <w:sz w:val="24"/>
          <w:szCs w:val="24"/>
        </w:rPr>
        <w:t>(Revogado pela Re</w:t>
      </w:r>
      <w:r w:rsidR="0015666A" w:rsidRPr="00AE264A">
        <w:rPr>
          <w:b/>
          <w:strike/>
          <w:color w:val="0000FF"/>
          <w:sz w:val="24"/>
          <w:szCs w:val="24"/>
        </w:rPr>
        <w:t xml:space="preserve">solução - </w:t>
      </w:r>
      <w:r w:rsidR="000E6C71">
        <w:rPr>
          <w:b/>
          <w:strike/>
          <w:color w:val="0000FF"/>
          <w:sz w:val="24"/>
          <w:szCs w:val="24"/>
        </w:rPr>
        <w:t xml:space="preserve">RDC nº 80, de </w:t>
      </w:r>
      <w:r w:rsidR="00F37379" w:rsidRPr="00AE264A">
        <w:rPr>
          <w:b/>
          <w:strike/>
          <w:color w:val="0000FF"/>
          <w:sz w:val="24"/>
          <w:szCs w:val="24"/>
        </w:rPr>
        <w:t>5 de dezembro de 2007)</w:t>
      </w:r>
      <w:r w:rsidR="005576DB" w:rsidRPr="00AE264A">
        <w:rPr>
          <w:b/>
          <w:strike/>
          <w:color w:val="0000FF"/>
          <w:sz w:val="24"/>
          <w:szCs w:val="24"/>
        </w:rPr>
        <w:t xml:space="preserve"> (Revogado pela Resolução - RDC nº 21, de 28 de março de 2008)</w:t>
      </w:r>
    </w:p>
    <w:p w:rsidR="00CD5472" w:rsidRDefault="005D30CE" w:rsidP="00CD5472">
      <w:pPr>
        <w:spacing w:after="200"/>
        <w:ind w:firstLine="567"/>
        <w:jc w:val="both"/>
        <w:rPr>
          <w:b/>
          <w:strike/>
          <w:color w:val="0000FF"/>
          <w:sz w:val="24"/>
          <w:szCs w:val="24"/>
        </w:rPr>
      </w:pPr>
      <w:r w:rsidRPr="00AE264A">
        <w:rPr>
          <w:strike/>
          <w:sz w:val="24"/>
          <w:szCs w:val="24"/>
        </w:rPr>
        <w:t>§ 1º Deverão ser descritas no verso da Declaração Marítima de Saúde, as</w:t>
      </w:r>
      <w:r w:rsidR="00CD5472">
        <w:rPr>
          <w:strike/>
          <w:sz w:val="24"/>
          <w:szCs w:val="24"/>
        </w:rPr>
        <w:t xml:space="preserve"> </w:t>
      </w:r>
      <w:r w:rsidRPr="00AE264A">
        <w:rPr>
          <w:strike/>
          <w:sz w:val="24"/>
          <w:szCs w:val="24"/>
        </w:rPr>
        <w:t>providências adotadas relacionadas à saúde do paciente e às condições sanitárias de bordo, confor</w:t>
      </w:r>
      <w:r w:rsidR="00381642">
        <w:rPr>
          <w:strike/>
          <w:sz w:val="24"/>
          <w:szCs w:val="24"/>
        </w:rPr>
        <w:t>me Anexo III deste Regulamento.</w:t>
      </w:r>
      <w:r w:rsidR="00CD5472">
        <w:rPr>
          <w:strike/>
          <w:sz w:val="24"/>
          <w:szCs w:val="24"/>
        </w:rPr>
        <w:t xml:space="preserve"> </w:t>
      </w:r>
      <w:r w:rsidR="00E93D06">
        <w:rPr>
          <w:b/>
          <w:strike/>
          <w:color w:val="0000FF"/>
          <w:sz w:val="24"/>
          <w:szCs w:val="24"/>
        </w:rPr>
        <w:t>(Revogado pela Resolução -</w:t>
      </w:r>
      <w:r w:rsidR="00F37379" w:rsidRPr="00AE264A">
        <w:rPr>
          <w:b/>
          <w:strike/>
          <w:color w:val="0000FF"/>
          <w:sz w:val="24"/>
          <w:szCs w:val="24"/>
        </w:rPr>
        <w:t xml:space="preserve"> RDC n</w:t>
      </w:r>
      <w:r w:rsidR="000E6C71">
        <w:rPr>
          <w:b/>
          <w:strike/>
          <w:color w:val="0000FF"/>
          <w:sz w:val="24"/>
          <w:szCs w:val="24"/>
        </w:rPr>
        <w:t>º 80, de 5 de dezembro de 2007)</w:t>
      </w:r>
      <w:r w:rsidR="005576DB" w:rsidRPr="00AE264A">
        <w:rPr>
          <w:b/>
          <w:strike/>
          <w:color w:val="0000FF"/>
          <w:sz w:val="24"/>
          <w:szCs w:val="24"/>
        </w:rPr>
        <w:t xml:space="preserve"> (Revogado pela Resolução - RDC nº 21, de 28 de março de 2008)</w:t>
      </w:r>
    </w:p>
    <w:p w:rsidR="00CD5472" w:rsidRDefault="005D30CE" w:rsidP="00CD5472">
      <w:pPr>
        <w:spacing w:after="200"/>
        <w:ind w:firstLine="567"/>
        <w:jc w:val="both"/>
        <w:rPr>
          <w:b/>
          <w:strike/>
          <w:color w:val="0000FF"/>
          <w:sz w:val="24"/>
          <w:szCs w:val="24"/>
        </w:rPr>
      </w:pPr>
      <w:r w:rsidRPr="00AE264A">
        <w:rPr>
          <w:strike/>
          <w:sz w:val="24"/>
          <w:szCs w:val="24"/>
        </w:rPr>
        <w:t>§ 2º Em caso de ocorrência de sepultamento no mar, além de serem observadas as exigências legais e regulam</w:t>
      </w:r>
      <w:r w:rsidR="0015666A" w:rsidRPr="00AE264A">
        <w:rPr>
          <w:strike/>
          <w:sz w:val="24"/>
          <w:szCs w:val="24"/>
        </w:rPr>
        <w:t>entares, deverá ser apresentada</w:t>
      </w:r>
      <w:r w:rsidRPr="00AE264A">
        <w:rPr>
          <w:strike/>
          <w:sz w:val="24"/>
          <w:szCs w:val="24"/>
        </w:rPr>
        <w:t xml:space="preserve"> à autoridade sanitária em exercício no Porto de Controle Sanitário, declaração firmada pelo Comandante ou por alguém por ele designado, onde</w:t>
      </w:r>
      <w:r w:rsidR="00CD5472">
        <w:rPr>
          <w:strike/>
          <w:sz w:val="24"/>
          <w:szCs w:val="24"/>
        </w:rPr>
        <w:t xml:space="preserve"> </w:t>
      </w:r>
      <w:r w:rsidRPr="00AE264A">
        <w:rPr>
          <w:strike/>
          <w:sz w:val="24"/>
          <w:szCs w:val="24"/>
        </w:rPr>
        <w:t>constem informaçõe</w:t>
      </w:r>
      <w:r w:rsidR="00E93D06">
        <w:rPr>
          <w:strike/>
          <w:sz w:val="24"/>
          <w:szCs w:val="24"/>
        </w:rPr>
        <w:t>s detalhadas relativas ao óbito.</w:t>
      </w:r>
      <w:r w:rsidR="00F37379" w:rsidRPr="00AE264A">
        <w:rPr>
          <w:strike/>
          <w:sz w:val="24"/>
          <w:szCs w:val="24"/>
        </w:rPr>
        <w:t xml:space="preserve"> </w:t>
      </w:r>
      <w:r w:rsidR="00381642">
        <w:rPr>
          <w:b/>
          <w:strike/>
          <w:color w:val="0000FF"/>
          <w:sz w:val="24"/>
          <w:szCs w:val="24"/>
        </w:rPr>
        <w:t>(Revogado pela Resolução -</w:t>
      </w:r>
      <w:r w:rsidR="000E6C71">
        <w:rPr>
          <w:b/>
          <w:strike/>
          <w:color w:val="0000FF"/>
          <w:sz w:val="24"/>
          <w:szCs w:val="24"/>
        </w:rPr>
        <w:t xml:space="preserve"> RDC nº 80, de </w:t>
      </w:r>
      <w:r w:rsidR="00F37379" w:rsidRPr="00AE264A">
        <w:rPr>
          <w:b/>
          <w:strike/>
          <w:color w:val="0000FF"/>
          <w:sz w:val="24"/>
          <w:szCs w:val="24"/>
        </w:rPr>
        <w:t>5 de dezembro de 2007)</w:t>
      </w:r>
      <w:r w:rsidR="000E6C71">
        <w:rPr>
          <w:b/>
          <w:strike/>
          <w:color w:val="0000FF"/>
          <w:sz w:val="24"/>
          <w:szCs w:val="24"/>
        </w:rPr>
        <w:t xml:space="preserve"> </w:t>
      </w:r>
      <w:r w:rsidR="005576DB" w:rsidRPr="00AE264A">
        <w:rPr>
          <w:b/>
          <w:strike/>
          <w:color w:val="0000FF"/>
          <w:sz w:val="24"/>
          <w:szCs w:val="24"/>
        </w:rPr>
        <w:t>(Revogado pela Resolução - RDC nº 21, de 28 de março de 2008)</w:t>
      </w:r>
    </w:p>
    <w:p w:rsidR="000E6C71" w:rsidRDefault="000E6C71">
      <w:pPr>
        <w:autoSpaceDE/>
        <w:autoSpaceDN/>
        <w:spacing w:after="200" w:line="276" w:lineRule="auto"/>
        <w:rPr>
          <w:b/>
          <w:strike/>
          <w:sz w:val="24"/>
          <w:szCs w:val="24"/>
        </w:rPr>
      </w:pPr>
      <w:r>
        <w:rPr>
          <w:b/>
          <w:strike/>
          <w:sz w:val="24"/>
          <w:szCs w:val="24"/>
        </w:rPr>
        <w:br w:type="page"/>
      </w:r>
    </w:p>
    <w:p w:rsidR="0033412F" w:rsidRDefault="005D30CE" w:rsidP="00CD5472">
      <w:pPr>
        <w:spacing w:after="200"/>
        <w:jc w:val="center"/>
        <w:rPr>
          <w:b/>
          <w:strike/>
          <w:sz w:val="24"/>
          <w:szCs w:val="24"/>
        </w:rPr>
      </w:pPr>
      <w:r w:rsidRPr="00AE264A">
        <w:rPr>
          <w:b/>
          <w:strike/>
          <w:sz w:val="24"/>
          <w:szCs w:val="24"/>
        </w:rPr>
        <w:t>CAPÍTULO II</w:t>
      </w:r>
    </w:p>
    <w:p w:rsidR="00CD5472" w:rsidRDefault="005D30CE" w:rsidP="00CD5472">
      <w:pPr>
        <w:spacing w:after="200"/>
        <w:jc w:val="center"/>
        <w:rPr>
          <w:b/>
          <w:strike/>
          <w:sz w:val="24"/>
          <w:szCs w:val="24"/>
        </w:rPr>
      </w:pPr>
      <w:r w:rsidRPr="00AE264A">
        <w:rPr>
          <w:b/>
          <w:strike/>
          <w:sz w:val="24"/>
          <w:szCs w:val="24"/>
        </w:rPr>
        <w:t>DO ACESSO À EMBARCAÇÃO, DESEMBARQUE E REMOÇÃO DE VIAJANTES</w:t>
      </w:r>
    </w:p>
    <w:p w:rsidR="00CD5472" w:rsidRDefault="00E93D06" w:rsidP="00CD5472">
      <w:pPr>
        <w:spacing w:after="200"/>
        <w:ind w:firstLine="567"/>
        <w:jc w:val="both"/>
        <w:rPr>
          <w:b/>
          <w:strike/>
          <w:color w:val="0000FF"/>
          <w:sz w:val="24"/>
          <w:szCs w:val="24"/>
        </w:rPr>
      </w:pPr>
      <w:r>
        <w:rPr>
          <w:strike/>
          <w:sz w:val="24"/>
          <w:szCs w:val="24"/>
        </w:rPr>
        <w:t xml:space="preserve">Art. 73. É proibido o </w:t>
      </w:r>
      <w:r w:rsidR="005D30CE" w:rsidRPr="00AE264A">
        <w:rPr>
          <w:strike/>
          <w:sz w:val="24"/>
          <w:szCs w:val="24"/>
        </w:rPr>
        <w:t>acesso de pessoas, inclusive das demais autoridades com jurisdição a bordo, sem</w:t>
      </w:r>
      <w:r w:rsidR="00CD5472">
        <w:rPr>
          <w:strike/>
          <w:sz w:val="24"/>
          <w:szCs w:val="24"/>
        </w:rPr>
        <w:t xml:space="preserve"> </w:t>
      </w:r>
      <w:r w:rsidR="005D30CE" w:rsidRPr="00AE264A">
        <w:rPr>
          <w:strike/>
          <w:sz w:val="24"/>
          <w:szCs w:val="24"/>
        </w:rPr>
        <w:t>a manifestação prévia da autoridade sanitária,</w:t>
      </w:r>
      <w:r w:rsidR="00CD5472">
        <w:rPr>
          <w:strike/>
          <w:sz w:val="24"/>
          <w:szCs w:val="24"/>
        </w:rPr>
        <w:t xml:space="preserve"> </w:t>
      </w:r>
      <w:r w:rsidR="005D30CE" w:rsidRPr="00AE264A">
        <w:rPr>
          <w:strike/>
          <w:sz w:val="24"/>
          <w:szCs w:val="24"/>
        </w:rPr>
        <w:t>em embarcação que transporte viajante com anormalidade clínica relacionada a caso confirmado ou suspeito de doença de notificação compulsória no território nacional ou de outras doenças transmissíveis, conforme orientação da Organização Mundial de Saúde–OMS.</w:t>
      </w:r>
      <w:r w:rsidR="00F37379" w:rsidRPr="00AE264A">
        <w:rPr>
          <w:b/>
          <w:strike/>
          <w:color w:val="0000FF"/>
          <w:sz w:val="24"/>
          <w:szCs w:val="24"/>
        </w:rPr>
        <w:t>(Revogad</w:t>
      </w:r>
      <w:r w:rsidR="00837782" w:rsidRPr="00AE264A">
        <w:rPr>
          <w:b/>
          <w:strike/>
          <w:color w:val="0000FF"/>
          <w:sz w:val="24"/>
          <w:szCs w:val="24"/>
        </w:rPr>
        <w:t>o pela Resolução -</w:t>
      </w:r>
      <w:r w:rsidR="00F37379" w:rsidRPr="00AE264A">
        <w:rPr>
          <w:b/>
          <w:strike/>
          <w:color w:val="0000FF"/>
          <w:sz w:val="24"/>
          <w:szCs w:val="24"/>
        </w:rPr>
        <w:t xml:space="preserve"> RDC nº 80, de 05 de dezembro de 2007)</w:t>
      </w:r>
      <w:r w:rsidR="005576DB" w:rsidRPr="00AE264A">
        <w:rPr>
          <w:b/>
          <w:strike/>
          <w:color w:val="0000FF"/>
          <w:sz w:val="24"/>
          <w:szCs w:val="24"/>
        </w:rPr>
        <w:t>; (Revogado pela Resolução - RDC nº 21, de 28 de março de 2008)</w:t>
      </w:r>
    </w:p>
    <w:p w:rsidR="00CD5472" w:rsidRDefault="005D30CE" w:rsidP="00CD5472">
      <w:pPr>
        <w:spacing w:after="200"/>
        <w:ind w:firstLine="567"/>
        <w:jc w:val="both"/>
        <w:rPr>
          <w:b/>
          <w:strike/>
          <w:color w:val="0000FF"/>
          <w:sz w:val="24"/>
          <w:szCs w:val="24"/>
        </w:rPr>
      </w:pPr>
      <w:r w:rsidRPr="00AE264A">
        <w:rPr>
          <w:strike/>
          <w:sz w:val="24"/>
          <w:szCs w:val="24"/>
        </w:rPr>
        <w:t>Parágrafo único. Excetuam-se do disposto neste artigo, as pessoas</w:t>
      </w:r>
      <w:r w:rsidR="00CD5472">
        <w:rPr>
          <w:strike/>
          <w:sz w:val="24"/>
          <w:szCs w:val="24"/>
        </w:rPr>
        <w:t xml:space="preserve"> </w:t>
      </w:r>
      <w:r w:rsidRPr="00AE264A">
        <w:rPr>
          <w:strike/>
          <w:sz w:val="24"/>
          <w:szCs w:val="24"/>
        </w:rPr>
        <w:t>consideradas indispensáveis para garantir a segurança e a navegabilidade da embarcação, as quais deverão solicitar, previamente</w:t>
      </w:r>
      <w:r w:rsidR="00CD5472">
        <w:rPr>
          <w:strike/>
          <w:sz w:val="24"/>
          <w:szCs w:val="24"/>
        </w:rPr>
        <w:t xml:space="preserve"> </w:t>
      </w:r>
      <w:r w:rsidRPr="00AE264A">
        <w:rPr>
          <w:strike/>
          <w:sz w:val="24"/>
          <w:szCs w:val="24"/>
        </w:rPr>
        <w:t>ao início de suas atividades, orientação da autoridade sanitária quanto aos riscos a</w:t>
      </w:r>
      <w:r w:rsidR="00CD5472">
        <w:rPr>
          <w:strike/>
          <w:sz w:val="24"/>
          <w:szCs w:val="24"/>
        </w:rPr>
        <w:t xml:space="preserve"> </w:t>
      </w:r>
      <w:r w:rsidRPr="00AE264A">
        <w:rPr>
          <w:strike/>
          <w:sz w:val="24"/>
          <w:szCs w:val="24"/>
        </w:rPr>
        <w:t xml:space="preserve">que estarão expostas, bem como as medidas sanitárias preventivas a serem </w:t>
      </w:r>
      <w:proofErr w:type="gramStart"/>
      <w:r w:rsidRPr="00AE264A">
        <w:rPr>
          <w:strike/>
          <w:sz w:val="24"/>
          <w:szCs w:val="24"/>
        </w:rPr>
        <w:t>tomadas.</w:t>
      </w:r>
      <w:r w:rsidR="00F37379" w:rsidRPr="00AE264A">
        <w:rPr>
          <w:b/>
          <w:strike/>
          <w:color w:val="0000FF"/>
          <w:sz w:val="24"/>
          <w:szCs w:val="24"/>
        </w:rPr>
        <w:t>(</w:t>
      </w:r>
      <w:proofErr w:type="gramEnd"/>
      <w:r w:rsidR="00F37379" w:rsidRPr="00AE264A">
        <w:rPr>
          <w:b/>
          <w:strike/>
          <w:color w:val="0000FF"/>
          <w:sz w:val="24"/>
          <w:szCs w:val="24"/>
        </w:rPr>
        <w:t>Revogado pela Resolução -</w:t>
      </w:r>
      <w:r w:rsidR="00CD5472">
        <w:rPr>
          <w:b/>
          <w:strike/>
          <w:color w:val="0000FF"/>
          <w:sz w:val="24"/>
          <w:szCs w:val="24"/>
        </w:rPr>
        <w:t xml:space="preserve"> </w:t>
      </w:r>
      <w:r w:rsidR="00F37379" w:rsidRPr="00AE264A">
        <w:rPr>
          <w:b/>
          <w:strike/>
          <w:color w:val="0000FF"/>
          <w:sz w:val="24"/>
          <w:szCs w:val="24"/>
        </w:rPr>
        <w:t>RDC nº 80, de 05 de dezembro de 2007)</w:t>
      </w:r>
      <w:r w:rsidR="005576DB" w:rsidRPr="00AE264A">
        <w:rPr>
          <w:b/>
          <w:strike/>
          <w:color w:val="0000FF"/>
          <w:sz w:val="24"/>
          <w:szCs w:val="24"/>
        </w:rPr>
        <w:t>; (Revogado pela Resolução - RDC nº 21, de 28 de março de 2008)</w:t>
      </w:r>
    </w:p>
    <w:p w:rsidR="00CD5472" w:rsidRDefault="005D30CE" w:rsidP="00CD5472">
      <w:pPr>
        <w:spacing w:after="200"/>
        <w:ind w:firstLine="567"/>
        <w:jc w:val="both"/>
        <w:rPr>
          <w:b/>
          <w:strike/>
          <w:color w:val="0000FF"/>
          <w:sz w:val="24"/>
          <w:szCs w:val="24"/>
        </w:rPr>
      </w:pPr>
      <w:r w:rsidRPr="00AE264A">
        <w:rPr>
          <w:strike/>
          <w:sz w:val="24"/>
          <w:szCs w:val="24"/>
        </w:rPr>
        <w:t xml:space="preserve">Art. 74. O desembarque ou remoção de viajante com anormalidade clínica, ou que tenha sofrido acidente ou óbito a bordo, deverá ser </w:t>
      </w:r>
      <w:proofErr w:type="gramStart"/>
      <w:r w:rsidRPr="00AE264A">
        <w:rPr>
          <w:strike/>
          <w:sz w:val="24"/>
          <w:szCs w:val="24"/>
        </w:rPr>
        <w:t>autorizados</w:t>
      </w:r>
      <w:proofErr w:type="gramEnd"/>
      <w:r w:rsidRPr="00AE264A">
        <w:rPr>
          <w:strike/>
          <w:sz w:val="24"/>
          <w:szCs w:val="24"/>
        </w:rPr>
        <w:t xml:space="preserve"> pela autoridade sanitária em exercício no Porto de Controle Sanitário.</w:t>
      </w:r>
      <w:r w:rsidR="00E93D06">
        <w:rPr>
          <w:strike/>
          <w:sz w:val="24"/>
          <w:szCs w:val="24"/>
        </w:rPr>
        <w:t xml:space="preserve"> </w:t>
      </w:r>
      <w:r w:rsidR="00F37379" w:rsidRPr="00AE264A">
        <w:rPr>
          <w:b/>
          <w:strike/>
          <w:color w:val="0000FF"/>
          <w:sz w:val="24"/>
          <w:szCs w:val="24"/>
        </w:rPr>
        <w:t>(Revogado pela Resolução - RDC nº 80, de 05 de dezembro de 2007)</w:t>
      </w:r>
      <w:r w:rsidR="005576DB" w:rsidRPr="00AE264A">
        <w:rPr>
          <w:b/>
          <w:strike/>
          <w:color w:val="0000FF"/>
          <w:sz w:val="24"/>
          <w:szCs w:val="24"/>
        </w:rPr>
        <w:t>; (Revogado pela Resolução - RDC nº 21, de 28 de março de 2008)</w:t>
      </w:r>
    </w:p>
    <w:p w:rsidR="00CD5472" w:rsidRDefault="005D30CE" w:rsidP="00CD5472">
      <w:pPr>
        <w:spacing w:after="200"/>
        <w:ind w:firstLine="567"/>
        <w:jc w:val="both"/>
        <w:rPr>
          <w:b/>
          <w:strike/>
          <w:color w:val="0000FF"/>
          <w:sz w:val="24"/>
          <w:szCs w:val="24"/>
        </w:rPr>
      </w:pPr>
      <w:r w:rsidRPr="00AE264A">
        <w:rPr>
          <w:strike/>
          <w:sz w:val="24"/>
          <w:szCs w:val="24"/>
        </w:rPr>
        <w:t>Parágrafo único. Excepcionalmente, o desembarque ou remoção do viajante enfermo em situação de emergência médica, para a unidade de atendimento médico, poderá ser efetuado sem a manifestação prévia da autoridade sanitária em exercício no Porto de Controle Sanitário, desde que</w:t>
      </w:r>
      <w:r w:rsidR="00CD5472">
        <w:rPr>
          <w:strike/>
          <w:sz w:val="24"/>
          <w:szCs w:val="24"/>
        </w:rPr>
        <w:t xml:space="preserve"> </w:t>
      </w:r>
      <w:r w:rsidRPr="00AE264A">
        <w:rPr>
          <w:strike/>
          <w:sz w:val="24"/>
          <w:szCs w:val="24"/>
        </w:rPr>
        <w:t>a mesma seja, imediatamente, comunicada.</w:t>
      </w:r>
      <w:r w:rsidR="0033412F">
        <w:rPr>
          <w:strike/>
          <w:sz w:val="24"/>
          <w:szCs w:val="24"/>
        </w:rPr>
        <w:t xml:space="preserve"> </w:t>
      </w:r>
      <w:r w:rsidR="00F37379" w:rsidRPr="00AE264A">
        <w:rPr>
          <w:b/>
          <w:strike/>
          <w:color w:val="0000FF"/>
          <w:sz w:val="24"/>
          <w:szCs w:val="24"/>
        </w:rPr>
        <w:t>(Revogado pela Resolução - RDC nº 80, de 05 de dezembro de 2007)</w:t>
      </w:r>
    </w:p>
    <w:p w:rsidR="00CD5472" w:rsidRDefault="005D30CE" w:rsidP="00CD5472">
      <w:pPr>
        <w:pStyle w:val="Ttulo2"/>
        <w:spacing w:after="200"/>
        <w:jc w:val="center"/>
        <w:rPr>
          <w:bCs w:val="0"/>
          <w:strike/>
          <w:sz w:val="24"/>
          <w:szCs w:val="24"/>
        </w:rPr>
      </w:pPr>
      <w:r w:rsidRPr="00AE264A">
        <w:rPr>
          <w:bCs w:val="0"/>
          <w:strike/>
          <w:sz w:val="24"/>
          <w:szCs w:val="24"/>
        </w:rPr>
        <w:t>TITULO VIII</w:t>
      </w:r>
    </w:p>
    <w:p w:rsidR="00CD5472" w:rsidRDefault="005D30CE" w:rsidP="00CD5472">
      <w:pPr>
        <w:spacing w:after="200"/>
        <w:jc w:val="center"/>
        <w:rPr>
          <w:b/>
          <w:strike/>
          <w:sz w:val="24"/>
          <w:szCs w:val="24"/>
        </w:rPr>
      </w:pPr>
      <w:r w:rsidRPr="00AE264A">
        <w:rPr>
          <w:b/>
          <w:strike/>
          <w:sz w:val="24"/>
          <w:szCs w:val="24"/>
        </w:rPr>
        <w:t>DAS RESPONSABILIDADES</w:t>
      </w:r>
    </w:p>
    <w:p w:rsidR="00CD5472" w:rsidRDefault="005D30CE" w:rsidP="00CD5472">
      <w:pPr>
        <w:spacing w:after="200"/>
        <w:ind w:firstLine="567"/>
        <w:jc w:val="both"/>
        <w:rPr>
          <w:strike/>
          <w:sz w:val="24"/>
          <w:szCs w:val="24"/>
        </w:rPr>
      </w:pPr>
      <w:r w:rsidRPr="00AE264A">
        <w:rPr>
          <w:strike/>
          <w:sz w:val="24"/>
          <w:szCs w:val="24"/>
        </w:rPr>
        <w:t>Art. 75. O responsável direto ou representante legal pela embarcação, além das obrigações já previstas neste Regulamento, é responsável, ainda, pelas seguintes obrigações:</w:t>
      </w:r>
    </w:p>
    <w:p w:rsidR="00CD5472" w:rsidRDefault="005D30CE" w:rsidP="00CD5472">
      <w:pPr>
        <w:pStyle w:val="Recuodecorpodetexto2"/>
        <w:spacing w:after="200"/>
        <w:ind w:left="0" w:firstLine="567"/>
        <w:rPr>
          <w:rFonts w:ascii="Times New Roman" w:hAnsi="Times New Roman" w:cs="Times New Roman"/>
          <w:strike/>
        </w:rPr>
      </w:pPr>
      <w:r w:rsidRPr="00AE264A">
        <w:rPr>
          <w:rFonts w:ascii="Times New Roman" w:hAnsi="Times New Roman" w:cs="Times New Roman"/>
          <w:strike/>
        </w:rPr>
        <w:t xml:space="preserve">I - </w:t>
      </w:r>
      <w:proofErr w:type="gramStart"/>
      <w:r w:rsidRPr="00AE264A">
        <w:rPr>
          <w:rFonts w:ascii="Times New Roman" w:hAnsi="Times New Roman" w:cs="Times New Roman"/>
          <w:strike/>
        </w:rPr>
        <w:t>prestar</w:t>
      </w:r>
      <w:proofErr w:type="gramEnd"/>
      <w:r w:rsidRPr="00AE264A">
        <w:rPr>
          <w:rFonts w:ascii="Times New Roman" w:hAnsi="Times New Roman" w:cs="Times New Roman"/>
          <w:strike/>
        </w:rPr>
        <w:t xml:space="preserve"> à autoridade sanitária em exercício no Porto de Controle Sanitário informações sobre a ocorrência</w:t>
      </w:r>
      <w:r w:rsidR="00CD5472">
        <w:rPr>
          <w:rFonts w:ascii="Times New Roman" w:hAnsi="Times New Roman" w:cs="Times New Roman"/>
          <w:strike/>
        </w:rPr>
        <w:t xml:space="preserve"> </w:t>
      </w:r>
      <w:r w:rsidRPr="00AE264A">
        <w:rPr>
          <w:rFonts w:ascii="Times New Roman" w:hAnsi="Times New Roman" w:cs="Times New Roman"/>
          <w:strike/>
        </w:rPr>
        <w:t>de casos de incidentes envolvendo cargas, aparecimento anormal de roedores mortos e de translado de cadáver animal ou humano;</w:t>
      </w:r>
    </w:p>
    <w:p w:rsidR="00CD5472" w:rsidRDefault="005D30CE" w:rsidP="00CD5472">
      <w:pPr>
        <w:spacing w:after="200"/>
        <w:ind w:firstLine="567"/>
        <w:jc w:val="both"/>
        <w:rPr>
          <w:strike/>
          <w:sz w:val="24"/>
          <w:szCs w:val="24"/>
        </w:rPr>
      </w:pPr>
      <w:r w:rsidRPr="00AE264A">
        <w:rPr>
          <w:strike/>
          <w:sz w:val="24"/>
          <w:szCs w:val="24"/>
        </w:rPr>
        <w:t xml:space="preserve">II - </w:t>
      </w:r>
      <w:proofErr w:type="gramStart"/>
      <w:r w:rsidRPr="00AE264A">
        <w:rPr>
          <w:strike/>
          <w:sz w:val="24"/>
          <w:szCs w:val="24"/>
        </w:rPr>
        <w:t>providenciar</w:t>
      </w:r>
      <w:proofErr w:type="gramEnd"/>
      <w:r w:rsidRPr="00AE264A">
        <w:rPr>
          <w:strike/>
          <w:sz w:val="24"/>
          <w:szCs w:val="24"/>
        </w:rPr>
        <w:t xml:space="preserve">, quando da atracação da embarcação, para que a escada de comunicação com a terra esteja devidamente protegida com redes de segurança ao longo de toda a sua extensão; </w:t>
      </w:r>
    </w:p>
    <w:p w:rsidR="00CD5472" w:rsidRDefault="005D30CE" w:rsidP="00CD5472">
      <w:pPr>
        <w:spacing w:after="200"/>
        <w:ind w:firstLine="567"/>
        <w:jc w:val="both"/>
        <w:rPr>
          <w:strike/>
          <w:sz w:val="24"/>
          <w:szCs w:val="24"/>
        </w:rPr>
      </w:pPr>
      <w:r w:rsidRPr="00AE264A">
        <w:rPr>
          <w:strike/>
          <w:sz w:val="24"/>
          <w:szCs w:val="24"/>
        </w:rPr>
        <w:t>III- manter o hospital e ou a enfermaria da embarcação em condições higiênico-sanitárias satisfatórias, disponibilizando aos usuários artigos descartáveis para a higiene pessoal e produtos líquidos para higiene das mãos, garantindo que esse compartimento não seja utilizado para qualquer outro fim que não</w:t>
      </w:r>
      <w:r w:rsidR="00CD5472">
        <w:rPr>
          <w:strike/>
          <w:sz w:val="24"/>
          <w:szCs w:val="24"/>
        </w:rPr>
        <w:t xml:space="preserve"> </w:t>
      </w:r>
      <w:r w:rsidRPr="00AE264A">
        <w:rPr>
          <w:strike/>
          <w:sz w:val="24"/>
          <w:szCs w:val="24"/>
        </w:rPr>
        <w:t>o atendimento de enfermos;</w:t>
      </w:r>
    </w:p>
    <w:p w:rsidR="00CD5472" w:rsidRDefault="005D30CE" w:rsidP="00CD5472">
      <w:pPr>
        <w:spacing w:after="200"/>
        <w:ind w:firstLine="567"/>
        <w:jc w:val="both"/>
        <w:rPr>
          <w:strike/>
          <w:sz w:val="24"/>
          <w:szCs w:val="24"/>
        </w:rPr>
      </w:pPr>
      <w:r w:rsidRPr="00AE264A">
        <w:rPr>
          <w:strike/>
          <w:sz w:val="24"/>
          <w:szCs w:val="24"/>
        </w:rPr>
        <w:t xml:space="preserve">IV - </w:t>
      </w:r>
      <w:proofErr w:type="gramStart"/>
      <w:r w:rsidRPr="00AE264A">
        <w:rPr>
          <w:strike/>
          <w:sz w:val="24"/>
          <w:szCs w:val="24"/>
        </w:rPr>
        <w:t>manter</w:t>
      </w:r>
      <w:proofErr w:type="gramEnd"/>
      <w:r w:rsidRPr="00AE264A">
        <w:rPr>
          <w:strike/>
          <w:sz w:val="24"/>
          <w:szCs w:val="24"/>
        </w:rPr>
        <w:t xml:space="preserve"> a bordo da embarcação os sanitários, vestiários e salas de banho em condições operacionais e higiênico-sanitárias satisfatórias, disponibilizando aos usuários no caso de sanitários coletivos, artigos descartáveis para higiene pessoal e</w:t>
      </w:r>
      <w:r w:rsidR="00CD5472">
        <w:rPr>
          <w:strike/>
          <w:sz w:val="24"/>
          <w:szCs w:val="24"/>
        </w:rPr>
        <w:t xml:space="preserve"> </w:t>
      </w:r>
      <w:r w:rsidRPr="00AE264A">
        <w:rPr>
          <w:strike/>
          <w:sz w:val="24"/>
          <w:szCs w:val="24"/>
        </w:rPr>
        <w:t>produtos líquidos para higienização das mãos;</w:t>
      </w:r>
    </w:p>
    <w:p w:rsidR="00CD5472" w:rsidRDefault="005D30CE" w:rsidP="00CD5472">
      <w:pPr>
        <w:pStyle w:val="Corpodetexto3"/>
        <w:spacing w:after="200"/>
        <w:ind w:firstLine="567"/>
        <w:rPr>
          <w:strike/>
        </w:rPr>
      </w:pPr>
      <w:r w:rsidRPr="00AE264A">
        <w:rPr>
          <w:strike/>
        </w:rPr>
        <w:t xml:space="preserve">V - </w:t>
      </w:r>
      <w:proofErr w:type="gramStart"/>
      <w:r w:rsidRPr="00AE264A">
        <w:rPr>
          <w:strike/>
        </w:rPr>
        <w:t>manter</w:t>
      </w:r>
      <w:proofErr w:type="gramEnd"/>
      <w:r w:rsidRPr="00AE264A">
        <w:rPr>
          <w:strike/>
        </w:rPr>
        <w:t xml:space="preserve"> todos os compartimentos da embarcação em condições higiênico-sanitárias satisfatórias e isentos de potenciais fatores de risco à saúde;</w:t>
      </w:r>
    </w:p>
    <w:p w:rsidR="00CD5472" w:rsidRDefault="005D30CE" w:rsidP="00CD5472">
      <w:pPr>
        <w:spacing w:after="200"/>
        <w:ind w:firstLine="567"/>
        <w:jc w:val="both"/>
        <w:rPr>
          <w:b/>
          <w:strike/>
          <w:color w:val="0000FF"/>
          <w:sz w:val="24"/>
          <w:szCs w:val="24"/>
        </w:rPr>
      </w:pPr>
      <w:r w:rsidRPr="00AE264A">
        <w:rPr>
          <w:strike/>
          <w:sz w:val="24"/>
          <w:szCs w:val="24"/>
        </w:rPr>
        <w:t xml:space="preserve">VI - </w:t>
      </w:r>
      <w:proofErr w:type="gramStart"/>
      <w:r w:rsidRPr="00AE264A">
        <w:rPr>
          <w:strike/>
          <w:sz w:val="24"/>
          <w:szCs w:val="24"/>
        </w:rPr>
        <w:t>comunicar e orientar</w:t>
      </w:r>
      <w:proofErr w:type="gramEnd"/>
      <w:r w:rsidRPr="00AE264A">
        <w:rPr>
          <w:strike/>
          <w:sz w:val="24"/>
          <w:szCs w:val="24"/>
        </w:rPr>
        <w:t xml:space="preserve"> os viajantes sobre as exigências sanitárias vigentes no território nacional;</w:t>
      </w:r>
      <w:r w:rsidR="00CC5953" w:rsidRPr="00AE264A">
        <w:rPr>
          <w:b/>
          <w:strike/>
          <w:color w:val="0000FF"/>
          <w:sz w:val="24"/>
          <w:szCs w:val="24"/>
        </w:rPr>
        <w:t xml:space="preserve"> (Revogado </w:t>
      </w:r>
      <w:r w:rsidR="000E6C71">
        <w:rPr>
          <w:b/>
          <w:strike/>
          <w:color w:val="0000FF"/>
          <w:sz w:val="24"/>
          <w:szCs w:val="24"/>
        </w:rPr>
        <w:t xml:space="preserve">pela Resolução - RDC nº 80, de </w:t>
      </w:r>
      <w:r w:rsidR="00CC5953" w:rsidRPr="00AE264A">
        <w:rPr>
          <w:b/>
          <w:strike/>
          <w:color w:val="0000FF"/>
          <w:sz w:val="24"/>
          <w:szCs w:val="24"/>
        </w:rPr>
        <w:t>5 de dezembro de 2007)</w:t>
      </w:r>
      <w:r w:rsidR="005576DB" w:rsidRPr="00AE264A">
        <w:rPr>
          <w:b/>
          <w:strike/>
          <w:color w:val="0000FF"/>
          <w:sz w:val="24"/>
          <w:szCs w:val="24"/>
        </w:rPr>
        <w:t xml:space="preserve"> (Revogado pela Resolução - RDC nº 21, de 28 de março de 2008)</w:t>
      </w:r>
    </w:p>
    <w:p w:rsidR="00E93D06" w:rsidRDefault="005D30CE" w:rsidP="00CD5472">
      <w:pPr>
        <w:spacing w:after="200"/>
        <w:ind w:firstLine="567"/>
        <w:jc w:val="both"/>
        <w:rPr>
          <w:strike/>
          <w:sz w:val="24"/>
          <w:szCs w:val="24"/>
        </w:rPr>
      </w:pPr>
      <w:r w:rsidRPr="00AE264A">
        <w:rPr>
          <w:strike/>
          <w:sz w:val="24"/>
          <w:szCs w:val="24"/>
        </w:rPr>
        <w:t xml:space="preserve">VII - manter a bordo da embarcação Equipamentos de Proteção Individual - E.P.I., compatíveis com a carga e operação em curso, e assegurar o seu uso pelo pessoal </w:t>
      </w:r>
      <w:proofErr w:type="spellStart"/>
      <w:r w:rsidRPr="00AE264A">
        <w:rPr>
          <w:strike/>
          <w:sz w:val="24"/>
          <w:szCs w:val="24"/>
        </w:rPr>
        <w:t>ocupacionalmente</w:t>
      </w:r>
      <w:proofErr w:type="spellEnd"/>
      <w:r w:rsidRPr="00AE264A">
        <w:rPr>
          <w:strike/>
          <w:sz w:val="24"/>
          <w:szCs w:val="24"/>
        </w:rPr>
        <w:t xml:space="preserve"> exposto;</w:t>
      </w:r>
    </w:p>
    <w:p w:rsidR="00CD5472" w:rsidRDefault="005D30CE" w:rsidP="00CD5472">
      <w:pPr>
        <w:spacing w:after="200"/>
        <w:ind w:firstLine="567"/>
        <w:jc w:val="both"/>
        <w:rPr>
          <w:b/>
          <w:strike/>
          <w:color w:val="0000FF"/>
          <w:sz w:val="24"/>
          <w:szCs w:val="24"/>
        </w:rPr>
      </w:pPr>
      <w:r w:rsidRPr="00AE264A">
        <w:rPr>
          <w:strike/>
          <w:sz w:val="24"/>
          <w:szCs w:val="24"/>
        </w:rPr>
        <w:t xml:space="preserve">VIII - promover e custear as despesas com assistência médica e transporte de viajantes doentes ou acidentados a bordo da embarcação; </w:t>
      </w:r>
      <w:r w:rsidR="00CC5953" w:rsidRPr="00AE264A">
        <w:rPr>
          <w:b/>
          <w:strike/>
          <w:color w:val="0000FF"/>
          <w:sz w:val="24"/>
          <w:szCs w:val="24"/>
        </w:rPr>
        <w:t xml:space="preserve">(Revogado </w:t>
      </w:r>
      <w:r w:rsidR="000E6C71">
        <w:rPr>
          <w:b/>
          <w:strike/>
          <w:color w:val="0000FF"/>
          <w:sz w:val="24"/>
          <w:szCs w:val="24"/>
        </w:rPr>
        <w:t xml:space="preserve">pela Resolução - RDC nº 80, de </w:t>
      </w:r>
      <w:r w:rsidR="00CC5953" w:rsidRPr="00AE264A">
        <w:rPr>
          <w:b/>
          <w:strike/>
          <w:color w:val="0000FF"/>
          <w:sz w:val="24"/>
          <w:szCs w:val="24"/>
        </w:rPr>
        <w:t>5 de dezembro de 2007)</w:t>
      </w:r>
      <w:r w:rsidR="005576DB" w:rsidRPr="00AE264A">
        <w:rPr>
          <w:b/>
          <w:strike/>
          <w:color w:val="0000FF"/>
          <w:sz w:val="24"/>
          <w:szCs w:val="24"/>
        </w:rPr>
        <w:t xml:space="preserve"> (Revogado pela Resolução - RDC nº 21, de 28 de março de 2008)</w:t>
      </w:r>
    </w:p>
    <w:p w:rsidR="00CD5472" w:rsidRDefault="005D30CE" w:rsidP="00CD5472">
      <w:pPr>
        <w:spacing w:after="200"/>
        <w:ind w:firstLine="567"/>
        <w:jc w:val="both"/>
        <w:rPr>
          <w:b/>
          <w:strike/>
          <w:color w:val="0000FF"/>
          <w:sz w:val="24"/>
          <w:szCs w:val="24"/>
        </w:rPr>
      </w:pPr>
      <w:r w:rsidRPr="00AE264A">
        <w:rPr>
          <w:strike/>
          <w:sz w:val="24"/>
          <w:szCs w:val="24"/>
        </w:rPr>
        <w:t xml:space="preserve">IX - </w:t>
      </w:r>
      <w:proofErr w:type="gramStart"/>
      <w:r w:rsidRPr="00AE264A">
        <w:rPr>
          <w:strike/>
          <w:sz w:val="24"/>
          <w:szCs w:val="24"/>
        </w:rPr>
        <w:t>custear</w:t>
      </w:r>
      <w:proofErr w:type="gramEnd"/>
      <w:r w:rsidRPr="00AE264A">
        <w:rPr>
          <w:strike/>
          <w:sz w:val="24"/>
          <w:szCs w:val="24"/>
        </w:rPr>
        <w:t xml:space="preserve"> as despesas de hospedagem, transporte e retorno do viajante internacional estrangeiro que não atenda aos requisitos sanitários exigidos para</w:t>
      </w:r>
      <w:r w:rsidR="00CD5472">
        <w:rPr>
          <w:strike/>
          <w:sz w:val="24"/>
          <w:szCs w:val="24"/>
        </w:rPr>
        <w:t xml:space="preserve"> </w:t>
      </w:r>
      <w:r w:rsidRPr="00AE264A">
        <w:rPr>
          <w:strike/>
          <w:sz w:val="24"/>
          <w:szCs w:val="24"/>
        </w:rPr>
        <w:t>a</w:t>
      </w:r>
      <w:r w:rsidR="00CD5472">
        <w:rPr>
          <w:strike/>
          <w:sz w:val="24"/>
          <w:szCs w:val="24"/>
        </w:rPr>
        <w:t xml:space="preserve"> </w:t>
      </w:r>
      <w:r w:rsidRPr="00AE264A">
        <w:rPr>
          <w:strike/>
          <w:sz w:val="24"/>
          <w:szCs w:val="24"/>
        </w:rPr>
        <w:t xml:space="preserve">entrada no território nacional; </w:t>
      </w:r>
      <w:r w:rsidR="00CC5953" w:rsidRPr="00AE264A">
        <w:rPr>
          <w:b/>
          <w:strike/>
          <w:color w:val="0000FF"/>
          <w:sz w:val="24"/>
          <w:szCs w:val="24"/>
        </w:rPr>
        <w:t xml:space="preserve">(Revogado </w:t>
      </w:r>
      <w:r w:rsidR="000E6C71">
        <w:rPr>
          <w:b/>
          <w:strike/>
          <w:color w:val="0000FF"/>
          <w:sz w:val="24"/>
          <w:szCs w:val="24"/>
        </w:rPr>
        <w:t xml:space="preserve">pela Resolução - RDC nº 80, de </w:t>
      </w:r>
      <w:r w:rsidR="00CC5953" w:rsidRPr="00AE264A">
        <w:rPr>
          <w:b/>
          <w:strike/>
          <w:color w:val="0000FF"/>
          <w:sz w:val="24"/>
          <w:szCs w:val="24"/>
        </w:rPr>
        <w:t>5 de dezembro de 2007)</w:t>
      </w:r>
      <w:r w:rsidR="005576DB" w:rsidRPr="00AE264A">
        <w:rPr>
          <w:b/>
          <w:strike/>
          <w:color w:val="0000FF"/>
          <w:sz w:val="24"/>
          <w:szCs w:val="24"/>
        </w:rPr>
        <w:t>; (Revogado pela Resolução - RDC nº 21, de 28 de março de 2008)</w:t>
      </w:r>
    </w:p>
    <w:p w:rsidR="00CD5472" w:rsidRDefault="005D30CE" w:rsidP="00CD5472">
      <w:pPr>
        <w:spacing w:after="200"/>
        <w:ind w:firstLine="567"/>
        <w:jc w:val="both"/>
        <w:rPr>
          <w:strike/>
          <w:sz w:val="24"/>
          <w:szCs w:val="24"/>
        </w:rPr>
      </w:pPr>
      <w:r w:rsidRPr="00AE264A">
        <w:rPr>
          <w:strike/>
          <w:sz w:val="24"/>
          <w:szCs w:val="24"/>
        </w:rPr>
        <w:t>XI - respeitar a autoridade sanitária local em serviço, assegurando-lhe todas as facilidades para o dese</w:t>
      </w:r>
      <w:r w:rsidR="009F4715">
        <w:rPr>
          <w:strike/>
          <w:sz w:val="24"/>
          <w:szCs w:val="24"/>
        </w:rPr>
        <w:t>mpenho de suas funções bem como</w:t>
      </w:r>
      <w:r w:rsidRPr="00AE264A">
        <w:rPr>
          <w:strike/>
          <w:sz w:val="24"/>
          <w:szCs w:val="24"/>
        </w:rPr>
        <w:t xml:space="preserve"> acompanhá-la na inspeção sanitária da embarcação.</w:t>
      </w:r>
    </w:p>
    <w:p w:rsidR="00CD5472" w:rsidRDefault="005D30CE" w:rsidP="00CD5472">
      <w:pPr>
        <w:spacing w:after="200"/>
        <w:jc w:val="center"/>
        <w:rPr>
          <w:b/>
          <w:strike/>
          <w:sz w:val="24"/>
          <w:szCs w:val="24"/>
        </w:rPr>
      </w:pPr>
      <w:r w:rsidRPr="00AE264A">
        <w:rPr>
          <w:b/>
          <w:strike/>
          <w:sz w:val="24"/>
          <w:szCs w:val="24"/>
        </w:rPr>
        <w:t>TÍTULO IX</w:t>
      </w:r>
    </w:p>
    <w:p w:rsidR="00CD5472" w:rsidRDefault="009F4715" w:rsidP="00CD5472">
      <w:pPr>
        <w:pStyle w:val="Ttulo7"/>
        <w:spacing w:after="200"/>
        <w:rPr>
          <w:rFonts w:ascii="Times New Roman" w:hAnsi="Times New Roman" w:cs="Times New Roman"/>
          <w:b/>
          <w:strike/>
          <w:sz w:val="24"/>
          <w:szCs w:val="24"/>
        </w:rPr>
      </w:pPr>
      <w:r>
        <w:rPr>
          <w:rFonts w:ascii="Times New Roman" w:hAnsi="Times New Roman" w:cs="Times New Roman"/>
          <w:b/>
          <w:strike/>
          <w:sz w:val="24"/>
          <w:szCs w:val="24"/>
        </w:rPr>
        <w:t xml:space="preserve">DA VIGILÂNCIA SANITÁRIA DE </w:t>
      </w:r>
      <w:r w:rsidR="005D30CE" w:rsidRPr="00AE264A">
        <w:rPr>
          <w:rFonts w:ascii="Times New Roman" w:hAnsi="Times New Roman" w:cs="Times New Roman"/>
          <w:b/>
          <w:strike/>
          <w:sz w:val="24"/>
          <w:szCs w:val="24"/>
        </w:rPr>
        <w:t>PORTOS DE CONTROLE SANITÁRIO</w:t>
      </w:r>
    </w:p>
    <w:p w:rsidR="00CD5472" w:rsidRDefault="005D30CE" w:rsidP="00CD5472">
      <w:pPr>
        <w:spacing w:after="200"/>
        <w:jc w:val="center"/>
        <w:rPr>
          <w:b/>
          <w:strike/>
          <w:sz w:val="24"/>
          <w:szCs w:val="24"/>
        </w:rPr>
      </w:pPr>
      <w:r w:rsidRPr="00AE264A">
        <w:rPr>
          <w:b/>
          <w:strike/>
          <w:sz w:val="24"/>
          <w:szCs w:val="24"/>
        </w:rPr>
        <w:t>CAPÍTULO I</w:t>
      </w:r>
    </w:p>
    <w:p w:rsidR="00CD5472" w:rsidRDefault="005D30CE" w:rsidP="00CD5472">
      <w:pPr>
        <w:spacing w:after="200"/>
        <w:jc w:val="center"/>
        <w:rPr>
          <w:b/>
          <w:strike/>
          <w:sz w:val="24"/>
          <w:szCs w:val="24"/>
        </w:rPr>
      </w:pPr>
      <w:r w:rsidRPr="00AE264A">
        <w:rPr>
          <w:b/>
          <w:strike/>
          <w:sz w:val="24"/>
          <w:szCs w:val="24"/>
        </w:rPr>
        <w:t>DOS RESERVATÓRIOS, REDE DE DISTRIBUIÇÃO E PONTOS DE OFERTA DE ÁGUA POTÁVEL</w:t>
      </w:r>
    </w:p>
    <w:p w:rsidR="00CD5472" w:rsidRDefault="005D30CE" w:rsidP="00CD5472">
      <w:pPr>
        <w:pStyle w:val="Corpodetexto"/>
        <w:spacing w:after="200"/>
        <w:ind w:firstLine="567"/>
        <w:rPr>
          <w:rFonts w:ascii="Times New Roman" w:hAnsi="Times New Roman" w:cs="Times New Roman"/>
          <w:strike/>
          <w:color w:val="auto"/>
        </w:rPr>
      </w:pPr>
      <w:r w:rsidRPr="00AE264A">
        <w:rPr>
          <w:rFonts w:ascii="Times New Roman" w:hAnsi="Times New Roman" w:cs="Times New Roman"/>
          <w:strike/>
          <w:color w:val="auto"/>
        </w:rPr>
        <w:t>Art. 76. A Administração do Porto de Controle Sanitário deverá:</w:t>
      </w:r>
    </w:p>
    <w:p w:rsidR="00CD5472" w:rsidRDefault="005D30CE" w:rsidP="00CD5472">
      <w:pPr>
        <w:pStyle w:val="Corpodetexto"/>
        <w:spacing w:after="200"/>
        <w:ind w:firstLine="567"/>
        <w:rPr>
          <w:rFonts w:ascii="Times New Roman" w:hAnsi="Times New Roman" w:cs="Times New Roman"/>
          <w:strike/>
          <w:color w:val="auto"/>
        </w:rPr>
      </w:pPr>
      <w:r w:rsidRPr="00AE264A">
        <w:rPr>
          <w:rFonts w:ascii="Times New Roman" w:hAnsi="Times New Roman" w:cs="Times New Roman"/>
          <w:strike/>
          <w:color w:val="auto"/>
        </w:rPr>
        <w:t xml:space="preserve">I- </w:t>
      </w:r>
      <w:proofErr w:type="gramStart"/>
      <w:r w:rsidRPr="00AE264A">
        <w:rPr>
          <w:rFonts w:ascii="Times New Roman" w:hAnsi="Times New Roman" w:cs="Times New Roman"/>
          <w:strike/>
          <w:color w:val="auto"/>
        </w:rPr>
        <w:t>garantir</w:t>
      </w:r>
      <w:proofErr w:type="gramEnd"/>
      <w:r w:rsidRPr="00AE264A">
        <w:rPr>
          <w:rFonts w:ascii="Times New Roman" w:hAnsi="Times New Roman" w:cs="Times New Roman"/>
          <w:strike/>
          <w:color w:val="auto"/>
        </w:rPr>
        <w:t xml:space="preserve"> a oferta de água potável em conformidade com as normas e padrões de potabilidade da água destinada ao consumo humano definidas na legislação sanitária federal pertinente, em toda extensão da área portuária sob sua jurisdição;</w:t>
      </w:r>
    </w:p>
    <w:p w:rsidR="005D30CE" w:rsidRPr="00AE264A" w:rsidRDefault="005D30CE" w:rsidP="00CD5472">
      <w:pPr>
        <w:pStyle w:val="Corpodetexto"/>
        <w:spacing w:after="200"/>
        <w:ind w:firstLine="567"/>
        <w:rPr>
          <w:rFonts w:ascii="Times New Roman" w:hAnsi="Times New Roman" w:cs="Times New Roman"/>
          <w:strike/>
          <w:color w:val="auto"/>
        </w:rPr>
      </w:pPr>
      <w:r w:rsidRPr="00AE264A">
        <w:rPr>
          <w:rFonts w:ascii="Times New Roman" w:hAnsi="Times New Roman" w:cs="Times New Roman"/>
          <w:strike/>
          <w:color w:val="auto"/>
        </w:rPr>
        <w:t xml:space="preserve">II - </w:t>
      </w:r>
      <w:proofErr w:type="gramStart"/>
      <w:r w:rsidRPr="00AE264A">
        <w:rPr>
          <w:rFonts w:ascii="Times New Roman" w:hAnsi="Times New Roman" w:cs="Times New Roman"/>
          <w:strike/>
          <w:color w:val="auto"/>
        </w:rPr>
        <w:t>apresentar</w:t>
      </w:r>
      <w:proofErr w:type="gramEnd"/>
      <w:r w:rsidRPr="00AE264A">
        <w:rPr>
          <w:rFonts w:ascii="Times New Roman" w:hAnsi="Times New Roman" w:cs="Times New Roman"/>
          <w:strike/>
          <w:color w:val="auto"/>
        </w:rPr>
        <w:t xml:space="preserve"> à autoridade sanitária, mensalmente, laudos de natureza microbiológica e, trimestralmente, laudos de natureza físico-química da água potável ofertada na área sob sua jurisdição, coletadas a partir de pontos, previamente identificados pela autoridade sanitária;</w:t>
      </w:r>
    </w:p>
    <w:p w:rsidR="00CD5472" w:rsidRDefault="005D30CE" w:rsidP="00CD5472">
      <w:pPr>
        <w:pStyle w:val="Corpodetexto"/>
        <w:spacing w:after="200"/>
        <w:ind w:firstLine="567"/>
        <w:rPr>
          <w:rFonts w:ascii="Times New Roman" w:hAnsi="Times New Roman" w:cs="Times New Roman"/>
          <w:strike/>
          <w:color w:val="auto"/>
        </w:rPr>
      </w:pPr>
      <w:r w:rsidRPr="00AE264A">
        <w:rPr>
          <w:rFonts w:ascii="Times New Roman" w:hAnsi="Times New Roman" w:cs="Times New Roman"/>
          <w:strike/>
          <w:color w:val="auto"/>
        </w:rPr>
        <w:t>III - garantir a existência de padrões de arquitetura e engenharia nos pontos de oferta, captação, armazenamento e distribuição de água potável instalados em toda extensão da área sob sua jurisdição, de modo a evitar a ocorrência de contaminação;</w:t>
      </w:r>
    </w:p>
    <w:p w:rsidR="00CD5472" w:rsidRDefault="005D30CE" w:rsidP="00CD5472">
      <w:pPr>
        <w:pStyle w:val="Corpodetexto"/>
        <w:spacing w:after="200"/>
        <w:ind w:firstLine="567"/>
        <w:rPr>
          <w:rFonts w:ascii="Times New Roman" w:hAnsi="Times New Roman" w:cs="Times New Roman"/>
          <w:strike/>
          <w:color w:val="auto"/>
        </w:rPr>
      </w:pPr>
      <w:r w:rsidRPr="00AE264A">
        <w:rPr>
          <w:rFonts w:ascii="Times New Roman" w:hAnsi="Times New Roman" w:cs="Times New Roman"/>
          <w:strike/>
          <w:color w:val="auto"/>
        </w:rPr>
        <w:t xml:space="preserve">IV - </w:t>
      </w:r>
      <w:proofErr w:type="gramStart"/>
      <w:r w:rsidRPr="00AE264A">
        <w:rPr>
          <w:rFonts w:ascii="Times New Roman" w:hAnsi="Times New Roman" w:cs="Times New Roman"/>
          <w:strike/>
          <w:color w:val="auto"/>
        </w:rPr>
        <w:t>disponibilizar</w:t>
      </w:r>
      <w:proofErr w:type="gramEnd"/>
      <w:r w:rsidRPr="00AE264A">
        <w:rPr>
          <w:rFonts w:ascii="Times New Roman" w:hAnsi="Times New Roman" w:cs="Times New Roman"/>
          <w:strike/>
          <w:color w:val="auto"/>
        </w:rPr>
        <w:t>, quando solicitado pela autoridade sanitária, a planta hidráulica atualizada do sistema de captação, tratamento, armazenamento e distribuição de água potável na área sob sua jurisdição;</w:t>
      </w:r>
    </w:p>
    <w:p w:rsidR="00CD5472" w:rsidRDefault="00E93D06" w:rsidP="00CD5472">
      <w:pPr>
        <w:pStyle w:val="Corpodetexto"/>
        <w:spacing w:after="200"/>
        <w:ind w:firstLine="567"/>
        <w:rPr>
          <w:rFonts w:ascii="Times New Roman" w:hAnsi="Times New Roman" w:cs="Times New Roman"/>
          <w:strike/>
          <w:color w:val="auto"/>
        </w:rPr>
      </w:pPr>
      <w:r>
        <w:rPr>
          <w:rFonts w:ascii="Times New Roman" w:hAnsi="Times New Roman" w:cs="Times New Roman"/>
          <w:strike/>
          <w:color w:val="auto"/>
        </w:rPr>
        <w:t xml:space="preserve">V- </w:t>
      </w:r>
      <w:proofErr w:type="gramStart"/>
      <w:r>
        <w:rPr>
          <w:rFonts w:ascii="Times New Roman" w:hAnsi="Times New Roman" w:cs="Times New Roman"/>
          <w:strike/>
          <w:color w:val="auto"/>
        </w:rPr>
        <w:t>garantir</w:t>
      </w:r>
      <w:proofErr w:type="gramEnd"/>
      <w:r>
        <w:rPr>
          <w:rFonts w:ascii="Times New Roman" w:hAnsi="Times New Roman" w:cs="Times New Roman"/>
          <w:strike/>
          <w:color w:val="auto"/>
        </w:rPr>
        <w:t xml:space="preserve"> que o</w:t>
      </w:r>
      <w:r w:rsidR="005D30CE" w:rsidRPr="00AE264A">
        <w:rPr>
          <w:rFonts w:ascii="Times New Roman" w:hAnsi="Times New Roman" w:cs="Times New Roman"/>
          <w:strike/>
          <w:color w:val="auto"/>
        </w:rPr>
        <w:t xml:space="preserve"> sistema de armazenamento e distribuição de água potável</w:t>
      </w:r>
      <w:r w:rsidR="00CD5472">
        <w:rPr>
          <w:rFonts w:ascii="Times New Roman" w:hAnsi="Times New Roman" w:cs="Times New Roman"/>
          <w:strike/>
          <w:color w:val="auto"/>
        </w:rPr>
        <w:t xml:space="preserve"> </w:t>
      </w:r>
      <w:r w:rsidR="005D30CE" w:rsidRPr="00AE264A">
        <w:rPr>
          <w:rFonts w:ascii="Times New Roman" w:hAnsi="Times New Roman" w:cs="Times New Roman"/>
          <w:strike/>
          <w:color w:val="auto"/>
        </w:rPr>
        <w:t>instalado na área sob sua jurisdição, seja submetido a procedimentos de limpeza e desinfecção, periodicamente, a cada 180 (cento e oitenta) dias, ou após a realização de obras de reparos, e sempre que houver suspeita de contaminação, de acordo com o disposto no Quadro VI do P.L.D.,</w:t>
      </w:r>
      <w:r w:rsidR="00CD5472">
        <w:rPr>
          <w:rFonts w:ascii="Times New Roman" w:hAnsi="Times New Roman" w:cs="Times New Roman"/>
          <w:strike/>
          <w:color w:val="auto"/>
        </w:rPr>
        <w:t xml:space="preserve"> </w:t>
      </w:r>
      <w:r w:rsidR="005D30CE" w:rsidRPr="00AE264A">
        <w:rPr>
          <w:rFonts w:ascii="Times New Roman" w:hAnsi="Times New Roman" w:cs="Times New Roman"/>
          <w:strike/>
          <w:color w:val="auto"/>
        </w:rPr>
        <w:t>conforme Anexo XI deste Regulamento;</w:t>
      </w:r>
    </w:p>
    <w:p w:rsidR="00CD5472" w:rsidRDefault="005D30CE" w:rsidP="00CD5472">
      <w:pPr>
        <w:pStyle w:val="Corpodetexto"/>
        <w:spacing w:after="200"/>
        <w:ind w:firstLine="567"/>
        <w:rPr>
          <w:rFonts w:ascii="Times New Roman" w:hAnsi="Times New Roman" w:cs="Times New Roman"/>
          <w:strike/>
          <w:color w:val="auto"/>
        </w:rPr>
      </w:pPr>
      <w:r w:rsidRPr="00AE264A">
        <w:rPr>
          <w:rFonts w:ascii="Times New Roman" w:hAnsi="Times New Roman" w:cs="Times New Roman"/>
          <w:strike/>
          <w:color w:val="auto"/>
        </w:rPr>
        <w:t xml:space="preserve">VI - </w:t>
      </w:r>
      <w:proofErr w:type="gramStart"/>
      <w:r w:rsidRPr="00AE264A">
        <w:rPr>
          <w:rFonts w:ascii="Times New Roman" w:hAnsi="Times New Roman" w:cs="Times New Roman"/>
          <w:strike/>
          <w:color w:val="auto"/>
        </w:rPr>
        <w:t>disponibilizar</w:t>
      </w:r>
      <w:proofErr w:type="gramEnd"/>
      <w:r w:rsidRPr="00AE264A">
        <w:rPr>
          <w:rFonts w:ascii="Times New Roman" w:hAnsi="Times New Roman" w:cs="Times New Roman"/>
          <w:strike/>
          <w:color w:val="auto"/>
        </w:rPr>
        <w:t xml:space="preserve">, quando solicitado pela autoridade sanitária, Planilha de Limpeza e Desinfecção do Sistema de Oferta de Água Potável dos reservatórios, conforme Anexo VIII deste Regulamento, contendo informações das duas últimas limpezas e desinfecções realizadas, acompanhada dos respectivos certificados, assinados pelo responsável técnico. </w:t>
      </w:r>
    </w:p>
    <w:p w:rsidR="00CD5472" w:rsidRDefault="005D30CE" w:rsidP="00CD5472">
      <w:pPr>
        <w:spacing w:after="200"/>
        <w:ind w:firstLine="567"/>
        <w:jc w:val="both"/>
        <w:rPr>
          <w:strike/>
          <w:sz w:val="24"/>
          <w:szCs w:val="24"/>
        </w:rPr>
      </w:pPr>
      <w:r w:rsidRPr="00AE264A">
        <w:rPr>
          <w:strike/>
          <w:sz w:val="24"/>
          <w:szCs w:val="24"/>
        </w:rPr>
        <w:t>Art. 77. Para atendimento ao disposto neste Capítulo, os hidrantes deverão ser projetados, instalados e mantidos de forma a prevenir a contaminação da água potável, atendendo às seguintes exigências:</w:t>
      </w:r>
    </w:p>
    <w:p w:rsidR="00CD5472" w:rsidRDefault="005D30CE" w:rsidP="00CD5472">
      <w:pPr>
        <w:spacing w:after="200"/>
        <w:ind w:firstLine="567"/>
        <w:jc w:val="both"/>
        <w:rPr>
          <w:strike/>
          <w:sz w:val="24"/>
          <w:szCs w:val="24"/>
        </w:rPr>
      </w:pPr>
      <w:r w:rsidRPr="00AE264A">
        <w:rPr>
          <w:strike/>
          <w:sz w:val="24"/>
          <w:szCs w:val="24"/>
        </w:rPr>
        <w:t xml:space="preserve">I - </w:t>
      </w:r>
      <w:proofErr w:type="gramStart"/>
      <w:r w:rsidRPr="00AE264A">
        <w:rPr>
          <w:strike/>
          <w:sz w:val="24"/>
          <w:szCs w:val="24"/>
        </w:rPr>
        <w:t>não</w:t>
      </w:r>
      <w:proofErr w:type="gramEnd"/>
      <w:r w:rsidRPr="00AE264A">
        <w:rPr>
          <w:strike/>
          <w:sz w:val="24"/>
          <w:szCs w:val="24"/>
        </w:rPr>
        <w:t xml:space="preserve"> estarem localizados em sanitários, lavabos ou similares;</w:t>
      </w:r>
    </w:p>
    <w:p w:rsidR="00CD5472" w:rsidRDefault="00E93D06" w:rsidP="00CD5472">
      <w:pPr>
        <w:spacing w:after="200"/>
        <w:ind w:firstLine="567"/>
        <w:jc w:val="both"/>
        <w:rPr>
          <w:strike/>
          <w:sz w:val="24"/>
          <w:szCs w:val="24"/>
        </w:rPr>
      </w:pPr>
      <w:r>
        <w:rPr>
          <w:strike/>
          <w:sz w:val="24"/>
          <w:szCs w:val="24"/>
        </w:rPr>
        <w:t xml:space="preserve">II - </w:t>
      </w:r>
      <w:proofErr w:type="gramStart"/>
      <w:r>
        <w:rPr>
          <w:strike/>
          <w:sz w:val="24"/>
          <w:szCs w:val="24"/>
        </w:rPr>
        <w:t>estarem</w:t>
      </w:r>
      <w:proofErr w:type="gramEnd"/>
      <w:r>
        <w:rPr>
          <w:strike/>
          <w:sz w:val="24"/>
          <w:szCs w:val="24"/>
        </w:rPr>
        <w:t xml:space="preserve"> </w:t>
      </w:r>
      <w:r w:rsidR="005D30CE" w:rsidRPr="00AE264A">
        <w:rPr>
          <w:strike/>
          <w:sz w:val="24"/>
          <w:szCs w:val="24"/>
        </w:rPr>
        <w:t>localizados de forma a não receber descarga das linhas de resíduos ou dos embornais de embarcações, em altura suficiente que evite a</w:t>
      </w:r>
      <w:r w:rsidR="00CD5472">
        <w:rPr>
          <w:strike/>
          <w:sz w:val="24"/>
          <w:szCs w:val="24"/>
        </w:rPr>
        <w:t xml:space="preserve"> </w:t>
      </w:r>
      <w:r w:rsidR="005D30CE" w:rsidRPr="00AE264A">
        <w:rPr>
          <w:strike/>
          <w:sz w:val="24"/>
          <w:szCs w:val="24"/>
        </w:rPr>
        <w:t>sua submersão pela ação das marés;</w:t>
      </w:r>
    </w:p>
    <w:p w:rsidR="00E93D06" w:rsidRDefault="005D30CE" w:rsidP="00CD5472">
      <w:pPr>
        <w:spacing w:after="200"/>
        <w:ind w:firstLine="567"/>
        <w:jc w:val="both"/>
        <w:rPr>
          <w:strike/>
          <w:sz w:val="24"/>
          <w:szCs w:val="24"/>
        </w:rPr>
      </w:pPr>
      <w:r w:rsidRPr="00AE264A">
        <w:rPr>
          <w:strike/>
          <w:sz w:val="24"/>
          <w:szCs w:val="24"/>
        </w:rPr>
        <w:t xml:space="preserve">III – o ponto de conexão ou bocal de ligação ao </w:t>
      </w:r>
      <w:proofErr w:type="spellStart"/>
      <w:r w:rsidRPr="00AE264A">
        <w:rPr>
          <w:strike/>
          <w:sz w:val="24"/>
          <w:szCs w:val="24"/>
        </w:rPr>
        <w:t>mangote</w:t>
      </w:r>
      <w:proofErr w:type="spellEnd"/>
      <w:r w:rsidRPr="00AE264A">
        <w:rPr>
          <w:strike/>
          <w:sz w:val="24"/>
          <w:szCs w:val="24"/>
        </w:rPr>
        <w:t xml:space="preserve"> de abastecimento da embarcação, deverá e</w:t>
      </w:r>
      <w:r w:rsidR="00E93D06">
        <w:rPr>
          <w:strike/>
          <w:sz w:val="24"/>
          <w:szCs w:val="24"/>
        </w:rPr>
        <w:t>star protegido com tampa, presa</w:t>
      </w:r>
      <w:r w:rsidRPr="00AE264A">
        <w:rPr>
          <w:strike/>
          <w:sz w:val="24"/>
          <w:szCs w:val="24"/>
        </w:rPr>
        <w:t xml:space="preserve"> por correntes e, sempre que não ocorrer operação de abastecimento de água, deverá manter-se fechado;</w:t>
      </w:r>
    </w:p>
    <w:p w:rsidR="00CD5472" w:rsidRDefault="005D30CE" w:rsidP="00CD5472">
      <w:pPr>
        <w:spacing w:after="200"/>
        <w:ind w:firstLine="567"/>
        <w:jc w:val="both"/>
        <w:rPr>
          <w:strike/>
          <w:sz w:val="24"/>
          <w:szCs w:val="24"/>
        </w:rPr>
      </w:pPr>
      <w:r w:rsidRPr="00AE264A">
        <w:rPr>
          <w:strike/>
          <w:sz w:val="24"/>
          <w:szCs w:val="24"/>
        </w:rPr>
        <w:t xml:space="preserve">IV - </w:t>
      </w:r>
      <w:proofErr w:type="gramStart"/>
      <w:r w:rsidRPr="00AE264A">
        <w:rPr>
          <w:strike/>
          <w:sz w:val="24"/>
          <w:szCs w:val="24"/>
        </w:rPr>
        <w:t>a</w:t>
      </w:r>
      <w:proofErr w:type="gramEnd"/>
      <w:r w:rsidRPr="00AE264A">
        <w:rPr>
          <w:strike/>
          <w:sz w:val="24"/>
          <w:szCs w:val="24"/>
        </w:rPr>
        <w:t xml:space="preserve"> menos que adequadamente protegidos por caixa, deverão ter suas saídas de água terminando em no mínimo 45 (quarenta e cinco) cm acima da superfície e protegidos por</w:t>
      </w:r>
      <w:r w:rsidR="00CD5472">
        <w:rPr>
          <w:strike/>
          <w:sz w:val="24"/>
          <w:szCs w:val="24"/>
        </w:rPr>
        <w:t xml:space="preserve"> </w:t>
      </w:r>
      <w:r w:rsidRPr="00AE264A">
        <w:rPr>
          <w:strike/>
          <w:sz w:val="24"/>
          <w:szCs w:val="24"/>
        </w:rPr>
        <w:t>capas de material resistente e impermeável, que impeça a entrada de líquidos na sua parte superior ou laterais, confeccionadas e manuseadas de forma a evitar contaminação;</w:t>
      </w:r>
    </w:p>
    <w:p w:rsidR="00CD5472" w:rsidRDefault="005D30CE" w:rsidP="00CD5472">
      <w:pPr>
        <w:spacing w:after="200"/>
        <w:ind w:firstLine="567"/>
        <w:jc w:val="both"/>
        <w:rPr>
          <w:strike/>
          <w:sz w:val="24"/>
          <w:szCs w:val="24"/>
        </w:rPr>
      </w:pPr>
      <w:r w:rsidRPr="00AE264A">
        <w:rPr>
          <w:strike/>
          <w:sz w:val="24"/>
          <w:szCs w:val="24"/>
        </w:rPr>
        <w:t xml:space="preserve">V - </w:t>
      </w:r>
      <w:proofErr w:type="gramStart"/>
      <w:r w:rsidRPr="00AE264A">
        <w:rPr>
          <w:strike/>
          <w:sz w:val="24"/>
          <w:szCs w:val="24"/>
        </w:rPr>
        <w:t>quando</w:t>
      </w:r>
      <w:proofErr w:type="gramEnd"/>
      <w:r w:rsidRPr="00AE264A">
        <w:rPr>
          <w:strike/>
          <w:sz w:val="24"/>
          <w:szCs w:val="24"/>
        </w:rPr>
        <w:t xml:space="preserve"> apresentarem-se protegidos por caixa protetora, esta deverá ser construída a partir de material de alvenaria, com porta de acesso ou tampa vedante, que permanecerá fechada quando da não ocorrência de operação de abastecimento e seu interior deverá ser mantendo limpo e em condições higiênico-sanitárias satisfatórias, bem como possuir dispositivo de esgotamento da água acumulada resultante do processo de abastecimento;</w:t>
      </w:r>
    </w:p>
    <w:p w:rsidR="00CD5472" w:rsidRDefault="005D30CE" w:rsidP="00CD5472">
      <w:pPr>
        <w:spacing w:after="200"/>
        <w:ind w:firstLine="567"/>
        <w:jc w:val="both"/>
        <w:rPr>
          <w:strike/>
          <w:sz w:val="24"/>
          <w:szCs w:val="24"/>
        </w:rPr>
      </w:pPr>
      <w:r w:rsidRPr="00AE264A">
        <w:rPr>
          <w:strike/>
          <w:sz w:val="24"/>
          <w:szCs w:val="24"/>
        </w:rPr>
        <w:t xml:space="preserve">VI - </w:t>
      </w:r>
      <w:proofErr w:type="gramStart"/>
      <w:r w:rsidRPr="00AE264A">
        <w:rPr>
          <w:strike/>
          <w:sz w:val="24"/>
          <w:szCs w:val="24"/>
        </w:rPr>
        <w:t>o</w:t>
      </w:r>
      <w:proofErr w:type="gramEnd"/>
      <w:r w:rsidRPr="00AE264A">
        <w:rPr>
          <w:strike/>
          <w:sz w:val="24"/>
          <w:szCs w:val="24"/>
        </w:rPr>
        <w:t xml:space="preserve"> </w:t>
      </w:r>
      <w:proofErr w:type="spellStart"/>
      <w:r w:rsidRPr="00AE264A">
        <w:rPr>
          <w:strike/>
          <w:sz w:val="24"/>
          <w:szCs w:val="24"/>
        </w:rPr>
        <w:t>mangote</w:t>
      </w:r>
      <w:proofErr w:type="spellEnd"/>
      <w:r w:rsidRPr="00AE264A">
        <w:rPr>
          <w:strike/>
          <w:sz w:val="24"/>
          <w:szCs w:val="24"/>
        </w:rPr>
        <w:t xml:space="preserve"> utilizado na operação de abastecimento de água potável para embarcação, deverá apresentar-se em perfeitas condições de uso e, após o término da operação de abastecimento, ter a água do seu interior esgotada, tendo suas extremidades vedadas com tampa de proteção e ser armazenado em local seco, limpo, arejado e protegido de sujidades.</w:t>
      </w:r>
    </w:p>
    <w:p w:rsidR="00CD5472" w:rsidRDefault="005D30CE" w:rsidP="00CD5472">
      <w:pPr>
        <w:pStyle w:val="Corpodetexto"/>
        <w:spacing w:after="200"/>
        <w:jc w:val="center"/>
        <w:rPr>
          <w:rFonts w:ascii="Times New Roman" w:hAnsi="Times New Roman" w:cs="Times New Roman"/>
          <w:b/>
          <w:strike/>
          <w:color w:val="auto"/>
        </w:rPr>
      </w:pPr>
      <w:r w:rsidRPr="00AE264A">
        <w:rPr>
          <w:rFonts w:ascii="Times New Roman" w:hAnsi="Times New Roman" w:cs="Times New Roman"/>
          <w:b/>
          <w:strike/>
          <w:color w:val="auto"/>
        </w:rPr>
        <w:t>CAPÍTULO II</w:t>
      </w:r>
    </w:p>
    <w:p w:rsidR="00CD5472" w:rsidRDefault="005D30CE" w:rsidP="00CD5472">
      <w:pPr>
        <w:pStyle w:val="Corpodetexto"/>
        <w:spacing w:after="200"/>
        <w:jc w:val="center"/>
        <w:rPr>
          <w:rFonts w:ascii="Times New Roman" w:hAnsi="Times New Roman" w:cs="Times New Roman"/>
          <w:b/>
          <w:strike/>
          <w:color w:val="auto"/>
        </w:rPr>
      </w:pPr>
      <w:r w:rsidRPr="00AE264A">
        <w:rPr>
          <w:rFonts w:ascii="Times New Roman" w:hAnsi="Times New Roman" w:cs="Times New Roman"/>
          <w:b/>
          <w:strike/>
          <w:color w:val="auto"/>
        </w:rPr>
        <w:t>DA HIGIENIZAÇÃO DE SUPERFÍCIES</w:t>
      </w:r>
    </w:p>
    <w:p w:rsidR="00CD5472" w:rsidRDefault="005D30CE" w:rsidP="00CD5472">
      <w:pPr>
        <w:spacing w:after="200"/>
        <w:ind w:firstLine="567"/>
        <w:jc w:val="both"/>
        <w:rPr>
          <w:strike/>
          <w:sz w:val="24"/>
          <w:szCs w:val="24"/>
        </w:rPr>
      </w:pPr>
      <w:r w:rsidRPr="00AE264A">
        <w:rPr>
          <w:strike/>
          <w:sz w:val="24"/>
          <w:szCs w:val="24"/>
        </w:rPr>
        <w:t>Art. 78. As edificações cujos compartimentos foram expostos à contaminação por fezes, vômitos, urina e outros fluidos orgânicos ou materiais contaminantes, deverão ser submetidas aos pr</w:t>
      </w:r>
      <w:r w:rsidR="009F4715">
        <w:rPr>
          <w:strike/>
          <w:sz w:val="24"/>
          <w:szCs w:val="24"/>
        </w:rPr>
        <w:t xml:space="preserve">ocedimentos de descontaminação </w:t>
      </w:r>
      <w:r w:rsidRPr="00AE264A">
        <w:rPr>
          <w:strike/>
          <w:sz w:val="24"/>
          <w:szCs w:val="24"/>
        </w:rPr>
        <w:t>de superfícies estabelecido no Plano de Limpeza e Desinfecção-P.L.D., conforme</w:t>
      </w:r>
      <w:r w:rsidR="00CD5472">
        <w:rPr>
          <w:strike/>
          <w:sz w:val="24"/>
          <w:szCs w:val="24"/>
        </w:rPr>
        <w:t xml:space="preserve"> </w:t>
      </w:r>
      <w:r w:rsidRPr="00AE264A">
        <w:rPr>
          <w:strike/>
          <w:sz w:val="24"/>
          <w:szCs w:val="24"/>
        </w:rPr>
        <w:t>Anexo XI deste Regulamento.</w:t>
      </w:r>
    </w:p>
    <w:p w:rsidR="00CD5472" w:rsidRDefault="005D30CE" w:rsidP="00CD5472">
      <w:pPr>
        <w:pStyle w:val="Corpodetexto"/>
        <w:spacing w:after="200"/>
        <w:jc w:val="center"/>
        <w:rPr>
          <w:rFonts w:ascii="Times New Roman" w:hAnsi="Times New Roman" w:cs="Times New Roman"/>
          <w:b/>
          <w:strike/>
          <w:color w:val="auto"/>
        </w:rPr>
      </w:pPr>
      <w:r w:rsidRPr="00AE264A">
        <w:rPr>
          <w:rFonts w:ascii="Times New Roman" w:hAnsi="Times New Roman" w:cs="Times New Roman"/>
          <w:b/>
          <w:strike/>
          <w:color w:val="auto"/>
        </w:rPr>
        <w:t>CAPÍTULO III</w:t>
      </w:r>
    </w:p>
    <w:p w:rsidR="00CD5472" w:rsidRDefault="005D30CE" w:rsidP="00CD5472">
      <w:pPr>
        <w:pStyle w:val="Corpodetexto"/>
        <w:spacing w:after="200"/>
        <w:jc w:val="center"/>
        <w:rPr>
          <w:rFonts w:ascii="Times New Roman" w:hAnsi="Times New Roman" w:cs="Times New Roman"/>
          <w:b/>
          <w:strike/>
          <w:color w:val="auto"/>
        </w:rPr>
      </w:pPr>
      <w:r w:rsidRPr="00AE264A">
        <w:rPr>
          <w:rFonts w:ascii="Times New Roman" w:hAnsi="Times New Roman" w:cs="Times New Roman"/>
          <w:b/>
          <w:strike/>
          <w:color w:val="auto"/>
        </w:rPr>
        <w:t>DOS SISTEMAS DE CLIMATIZAÇÃO</w:t>
      </w:r>
    </w:p>
    <w:p w:rsidR="00CD5472" w:rsidRDefault="005D30CE" w:rsidP="00CD5472">
      <w:pPr>
        <w:pStyle w:val="Corpodetexto"/>
        <w:spacing w:after="200"/>
        <w:ind w:firstLine="567"/>
        <w:rPr>
          <w:rFonts w:ascii="Times New Roman" w:hAnsi="Times New Roman" w:cs="Times New Roman"/>
          <w:strike/>
          <w:color w:val="auto"/>
        </w:rPr>
      </w:pPr>
      <w:r w:rsidRPr="00AE264A">
        <w:rPr>
          <w:rFonts w:ascii="Times New Roman" w:hAnsi="Times New Roman" w:cs="Times New Roman"/>
          <w:strike/>
          <w:color w:val="auto"/>
        </w:rPr>
        <w:t xml:space="preserve">Art. 79. Compete à Administração do Porto de Controle Sanitário garantir que o funcionamento e a manutenção de equipamentos de climatização instalados em edificações, atendam </w:t>
      </w:r>
      <w:proofErr w:type="spellStart"/>
      <w:r w:rsidRPr="00AE264A">
        <w:rPr>
          <w:rFonts w:ascii="Times New Roman" w:hAnsi="Times New Roman" w:cs="Times New Roman"/>
          <w:strike/>
          <w:color w:val="auto"/>
        </w:rPr>
        <w:t>as</w:t>
      </w:r>
      <w:proofErr w:type="spellEnd"/>
      <w:r w:rsidRPr="00AE264A">
        <w:rPr>
          <w:rFonts w:ascii="Times New Roman" w:hAnsi="Times New Roman" w:cs="Times New Roman"/>
          <w:strike/>
          <w:color w:val="auto"/>
        </w:rPr>
        <w:t xml:space="preserve"> exigências estabelecidas na legislação sanitária federal pertinente e as recomendações da Organização Mundial de Saúde - OMS.</w:t>
      </w:r>
    </w:p>
    <w:p w:rsidR="00CD5472" w:rsidRDefault="005D30CE" w:rsidP="00CD5472">
      <w:pPr>
        <w:pStyle w:val="Ttulo7"/>
        <w:spacing w:after="200"/>
        <w:rPr>
          <w:rFonts w:ascii="Times New Roman" w:hAnsi="Times New Roman" w:cs="Times New Roman"/>
          <w:b/>
          <w:strike/>
          <w:sz w:val="24"/>
          <w:szCs w:val="24"/>
        </w:rPr>
      </w:pPr>
      <w:r w:rsidRPr="00AE264A">
        <w:rPr>
          <w:rFonts w:ascii="Times New Roman" w:hAnsi="Times New Roman" w:cs="Times New Roman"/>
          <w:b/>
          <w:strike/>
          <w:sz w:val="24"/>
          <w:szCs w:val="24"/>
        </w:rPr>
        <w:t>CAPÍTULO IV</w:t>
      </w:r>
    </w:p>
    <w:p w:rsidR="00CD5472" w:rsidRDefault="005D30CE" w:rsidP="00CD5472">
      <w:pPr>
        <w:spacing w:after="200"/>
        <w:jc w:val="center"/>
        <w:rPr>
          <w:b/>
          <w:strike/>
          <w:sz w:val="24"/>
          <w:szCs w:val="24"/>
        </w:rPr>
      </w:pPr>
      <w:r w:rsidRPr="00AE264A">
        <w:rPr>
          <w:b/>
          <w:strike/>
          <w:sz w:val="24"/>
          <w:szCs w:val="24"/>
        </w:rPr>
        <w:t>DA SEGREGAÇÃO, COLETA, ACONDICIONAMENTO, ARMAZENAMENTO, TRANSPORTE, TRATAMENTO E DISPOSIÇÃO FINAL DE RESÍDUOS SÓLIDOS</w:t>
      </w:r>
    </w:p>
    <w:p w:rsidR="005D30CE" w:rsidRPr="00AE264A" w:rsidRDefault="009F4715" w:rsidP="00CD5472">
      <w:pPr>
        <w:spacing w:after="200"/>
        <w:jc w:val="center"/>
        <w:rPr>
          <w:b/>
          <w:strike/>
          <w:sz w:val="24"/>
          <w:szCs w:val="24"/>
        </w:rPr>
      </w:pPr>
      <w:r>
        <w:rPr>
          <w:b/>
          <w:strike/>
          <w:sz w:val="24"/>
          <w:szCs w:val="24"/>
        </w:rPr>
        <w:t>Seção I</w:t>
      </w:r>
    </w:p>
    <w:p w:rsidR="00CD5472" w:rsidRDefault="009F4715" w:rsidP="00CD5472">
      <w:pPr>
        <w:pStyle w:val="Ttulo7"/>
        <w:spacing w:after="200"/>
        <w:rPr>
          <w:rFonts w:ascii="Times New Roman" w:hAnsi="Times New Roman" w:cs="Times New Roman"/>
          <w:b/>
          <w:strike/>
          <w:sz w:val="24"/>
          <w:szCs w:val="24"/>
        </w:rPr>
      </w:pPr>
      <w:r w:rsidRPr="00AE264A">
        <w:rPr>
          <w:rFonts w:ascii="Times New Roman" w:hAnsi="Times New Roman" w:cs="Times New Roman"/>
          <w:b/>
          <w:strike/>
          <w:sz w:val="24"/>
          <w:szCs w:val="24"/>
        </w:rPr>
        <w:t>Da aprovação do plano de gerenciamento de resíduos sólidos</w:t>
      </w:r>
    </w:p>
    <w:p w:rsidR="00CD5472" w:rsidRDefault="005D30CE" w:rsidP="00CD5472">
      <w:pPr>
        <w:spacing w:after="200"/>
        <w:ind w:firstLine="567"/>
        <w:jc w:val="both"/>
        <w:rPr>
          <w:strike/>
          <w:sz w:val="24"/>
          <w:szCs w:val="24"/>
        </w:rPr>
      </w:pPr>
      <w:r w:rsidRPr="00AE264A">
        <w:rPr>
          <w:strike/>
          <w:sz w:val="24"/>
          <w:szCs w:val="24"/>
        </w:rPr>
        <w:t>Art. 80. A Administração do Porto de Controle Sanitário deverá dispor de Plano de Gerenciamento de Resíduos Sólidos</w:t>
      </w:r>
      <w:r w:rsidR="00CD5472">
        <w:rPr>
          <w:strike/>
          <w:sz w:val="24"/>
          <w:szCs w:val="24"/>
        </w:rPr>
        <w:t xml:space="preserve"> </w:t>
      </w:r>
      <w:r w:rsidRPr="00AE264A">
        <w:rPr>
          <w:strike/>
          <w:sz w:val="24"/>
          <w:szCs w:val="24"/>
        </w:rPr>
        <w:t>para os resíduos</w:t>
      </w:r>
      <w:r w:rsidR="00CD5472">
        <w:rPr>
          <w:strike/>
          <w:sz w:val="24"/>
          <w:szCs w:val="24"/>
        </w:rPr>
        <w:t xml:space="preserve"> </w:t>
      </w:r>
      <w:r w:rsidRPr="00AE264A">
        <w:rPr>
          <w:strike/>
          <w:sz w:val="24"/>
          <w:szCs w:val="24"/>
        </w:rPr>
        <w:t>originários de embarcações e da área sob sua jurisdição, em conformidade com o disposto nas</w:t>
      </w:r>
      <w:r w:rsidR="00CD5472">
        <w:rPr>
          <w:strike/>
          <w:sz w:val="24"/>
          <w:szCs w:val="24"/>
        </w:rPr>
        <w:t xml:space="preserve"> </w:t>
      </w:r>
      <w:r w:rsidRPr="00AE264A">
        <w:rPr>
          <w:strike/>
          <w:sz w:val="24"/>
          <w:szCs w:val="24"/>
        </w:rPr>
        <w:t>Resoluções pertinentes do Conselho Nacional do Meio Ambiente–CONAMA,</w:t>
      </w:r>
      <w:r w:rsidR="00CD5472">
        <w:rPr>
          <w:strike/>
          <w:sz w:val="24"/>
          <w:szCs w:val="24"/>
        </w:rPr>
        <w:t xml:space="preserve"> </w:t>
      </w:r>
      <w:r w:rsidRPr="00AE264A">
        <w:rPr>
          <w:strike/>
          <w:sz w:val="24"/>
          <w:szCs w:val="24"/>
        </w:rPr>
        <w:t>e demais exigências definidas neste Regulamento.</w:t>
      </w:r>
      <w:r w:rsidR="0015666A" w:rsidRPr="00AE264A">
        <w:rPr>
          <w:strike/>
          <w:sz w:val="24"/>
          <w:szCs w:val="24"/>
        </w:rPr>
        <w:t xml:space="preserve"> </w:t>
      </w:r>
      <w:r w:rsidR="006E6BA8">
        <w:rPr>
          <w:b/>
          <w:strike/>
          <w:color w:val="0000FF"/>
          <w:sz w:val="24"/>
          <w:szCs w:val="24"/>
        </w:rPr>
        <w:t xml:space="preserve"> (Revogado pela Resolução - RDC nº 56, de 6 de agosto de 2008)</w:t>
      </w:r>
    </w:p>
    <w:p w:rsidR="00CD5472" w:rsidRDefault="005D30CE" w:rsidP="00CD5472">
      <w:pPr>
        <w:spacing w:after="200"/>
        <w:ind w:firstLine="567"/>
        <w:jc w:val="both"/>
        <w:rPr>
          <w:strike/>
          <w:sz w:val="24"/>
          <w:szCs w:val="24"/>
        </w:rPr>
      </w:pPr>
      <w:r w:rsidRPr="00AE264A">
        <w:rPr>
          <w:strike/>
          <w:sz w:val="24"/>
          <w:szCs w:val="24"/>
        </w:rPr>
        <w:t>Parágrafo único. O Plano de Gerenciamento de Resíduos Sólidos de que trata este artigo, deverá ser submetido à aprovação da autoridade sanitária e do Órgão do Meio Ambiente competente, inclusive quando houver necessidade de alterações.</w:t>
      </w:r>
      <w:r w:rsidR="0015666A" w:rsidRPr="00AE264A">
        <w:rPr>
          <w:strike/>
          <w:sz w:val="24"/>
          <w:szCs w:val="24"/>
        </w:rPr>
        <w:t xml:space="preserve"> </w:t>
      </w:r>
      <w:r w:rsidR="006E6BA8">
        <w:rPr>
          <w:b/>
          <w:strike/>
          <w:color w:val="0000FF"/>
          <w:sz w:val="24"/>
          <w:szCs w:val="24"/>
        </w:rPr>
        <w:t xml:space="preserve"> (Revogado pela Resolução - RDC nº 56, de 6 de agosto de 2008)</w:t>
      </w:r>
    </w:p>
    <w:p w:rsidR="005D30CE" w:rsidRPr="00AE264A" w:rsidRDefault="009F4715" w:rsidP="00CD5472">
      <w:pPr>
        <w:pStyle w:val="Corpodetexto2"/>
        <w:spacing w:after="200"/>
        <w:jc w:val="center"/>
        <w:rPr>
          <w:b/>
          <w:strike/>
          <w:sz w:val="24"/>
          <w:szCs w:val="24"/>
        </w:rPr>
      </w:pPr>
      <w:r>
        <w:rPr>
          <w:b/>
          <w:strike/>
          <w:sz w:val="24"/>
          <w:szCs w:val="24"/>
        </w:rPr>
        <w:t>Seção II</w:t>
      </w:r>
    </w:p>
    <w:p w:rsidR="00CD5472" w:rsidRDefault="009F4715" w:rsidP="00CD5472">
      <w:pPr>
        <w:pStyle w:val="Corpodetexto2"/>
        <w:spacing w:after="200"/>
        <w:jc w:val="center"/>
        <w:rPr>
          <w:b/>
          <w:strike/>
          <w:sz w:val="24"/>
          <w:szCs w:val="24"/>
        </w:rPr>
      </w:pPr>
      <w:r w:rsidRPr="00AE264A">
        <w:rPr>
          <w:b/>
          <w:strike/>
          <w:sz w:val="24"/>
          <w:szCs w:val="24"/>
        </w:rPr>
        <w:t>Do controle sanitário do plano de gerenciamento de resíduos sólidos</w:t>
      </w:r>
    </w:p>
    <w:p w:rsidR="00CD5472" w:rsidRDefault="005D30CE" w:rsidP="00CD5472">
      <w:pPr>
        <w:pStyle w:val="Corpodetexto2"/>
        <w:spacing w:after="200"/>
        <w:ind w:firstLine="567"/>
        <w:rPr>
          <w:strike/>
          <w:sz w:val="24"/>
          <w:szCs w:val="24"/>
        </w:rPr>
      </w:pPr>
      <w:r w:rsidRPr="00AE264A">
        <w:rPr>
          <w:strike/>
          <w:sz w:val="24"/>
          <w:szCs w:val="24"/>
        </w:rPr>
        <w:t>Art. 81. Cabe à Administração do Porto de Controle Sanitário a responsabilidade do gerenciamento integrado dos resíduos sólidos originários das embarcações</w:t>
      </w:r>
      <w:r w:rsidR="00CD5472">
        <w:rPr>
          <w:strike/>
          <w:sz w:val="24"/>
          <w:szCs w:val="24"/>
        </w:rPr>
        <w:t xml:space="preserve"> </w:t>
      </w:r>
      <w:r w:rsidRPr="00AE264A">
        <w:rPr>
          <w:strike/>
          <w:sz w:val="24"/>
          <w:szCs w:val="24"/>
        </w:rPr>
        <w:t xml:space="preserve">da área sob sua jurisdição, conforme estabelecido no Plano de Gerenciamento de Resíduos Sólidos aprovado, de forma a evitar agravos à saúde pública e ao meio ambiente. </w:t>
      </w:r>
      <w:r w:rsidR="006E6BA8">
        <w:rPr>
          <w:b/>
          <w:strike/>
          <w:color w:val="0000FF"/>
          <w:sz w:val="24"/>
          <w:szCs w:val="24"/>
        </w:rPr>
        <w:t xml:space="preserve"> (Revogado pela Resolução - RDC nº 56, de 6 de agosto de 2008)</w:t>
      </w:r>
    </w:p>
    <w:p w:rsidR="00CD5472" w:rsidRDefault="005D30CE" w:rsidP="00CD5472">
      <w:pPr>
        <w:pStyle w:val="Corpodetexto2"/>
        <w:shd w:val="clear" w:color="auto" w:fill="FFFFFF"/>
        <w:spacing w:after="200"/>
        <w:ind w:firstLine="567"/>
        <w:rPr>
          <w:strike/>
          <w:sz w:val="24"/>
          <w:szCs w:val="24"/>
        </w:rPr>
      </w:pPr>
      <w:r w:rsidRPr="00AE264A">
        <w:rPr>
          <w:strike/>
          <w:sz w:val="24"/>
          <w:szCs w:val="24"/>
        </w:rPr>
        <w:t>Parágrafo único. A Administração do Porto de Controle Sanitário, deverá dispor de um responsável técnico devidamente registrado em Conselho Profissional, para o gerenciamento dos resíduos sólidos gerados em decorrência de suas atividades.</w:t>
      </w:r>
      <w:r w:rsidR="0015666A" w:rsidRPr="00AE264A">
        <w:rPr>
          <w:strike/>
          <w:sz w:val="24"/>
          <w:szCs w:val="24"/>
        </w:rPr>
        <w:t xml:space="preserve"> </w:t>
      </w:r>
      <w:r w:rsidR="006E6BA8">
        <w:rPr>
          <w:b/>
          <w:strike/>
          <w:color w:val="0000FF"/>
          <w:sz w:val="24"/>
          <w:szCs w:val="24"/>
        </w:rPr>
        <w:t xml:space="preserve"> (Revogado pela Resolução - RDC nº 56, de 6 de agosto de 2008)</w:t>
      </w:r>
    </w:p>
    <w:p w:rsidR="00CD5472" w:rsidRDefault="005D30CE" w:rsidP="00CD5472">
      <w:pPr>
        <w:shd w:val="clear" w:color="auto" w:fill="FFFFFF"/>
        <w:spacing w:after="200"/>
        <w:ind w:firstLine="567"/>
        <w:jc w:val="both"/>
        <w:rPr>
          <w:strike/>
          <w:sz w:val="24"/>
          <w:szCs w:val="24"/>
        </w:rPr>
      </w:pPr>
      <w:r w:rsidRPr="00AE264A">
        <w:rPr>
          <w:strike/>
          <w:sz w:val="24"/>
          <w:szCs w:val="24"/>
        </w:rPr>
        <w:t xml:space="preserve">Art. 82. Os recipientes destinados a armazenar resíduos sólidos disponibilizados na área sob jurisdição da Administração do Porto de Controle Sanitário, deverão apresentar em seu interior, saco plástico </w:t>
      </w:r>
      <w:proofErr w:type="spellStart"/>
      <w:r w:rsidRPr="00AE264A">
        <w:rPr>
          <w:strike/>
          <w:sz w:val="24"/>
          <w:szCs w:val="24"/>
        </w:rPr>
        <w:t>acondicionador</w:t>
      </w:r>
      <w:proofErr w:type="spellEnd"/>
      <w:r w:rsidRPr="00AE264A">
        <w:rPr>
          <w:strike/>
          <w:sz w:val="24"/>
          <w:szCs w:val="24"/>
        </w:rPr>
        <w:t xml:space="preserve"> em conformidade com os padrões definidos quanto a classe, matéria-prima, dimensões, solda e dispositivos de fechamento estabelecidos nas Normas Básicas Regulamentares da Associação Brasileira de Normas Técnicas-NBR/ABNT, e deverão também manterem-se tampados. </w:t>
      </w:r>
      <w:r w:rsidR="006E6BA8">
        <w:rPr>
          <w:b/>
          <w:strike/>
          <w:color w:val="0000FF"/>
          <w:sz w:val="24"/>
          <w:szCs w:val="24"/>
        </w:rPr>
        <w:t>(Revogado pela Resolução - RDC nº 56, de 6 de agosto de 2008)</w:t>
      </w:r>
    </w:p>
    <w:p w:rsidR="00CD5472" w:rsidRDefault="005D30CE" w:rsidP="00CD5472">
      <w:pPr>
        <w:shd w:val="clear" w:color="auto" w:fill="FFFFFF"/>
        <w:spacing w:after="200"/>
        <w:ind w:firstLine="567"/>
        <w:jc w:val="both"/>
        <w:rPr>
          <w:strike/>
          <w:sz w:val="24"/>
          <w:szCs w:val="24"/>
        </w:rPr>
      </w:pPr>
      <w:r w:rsidRPr="00AE264A">
        <w:rPr>
          <w:strike/>
          <w:sz w:val="24"/>
          <w:szCs w:val="24"/>
        </w:rPr>
        <w:t xml:space="preserve">Art. 83. Os resíduos sólidos, previamente a sua retirada da área do Porto de Controle Sanitário, deverão ser acondicionados em sacos próprios classe II, de cor branco leitosa, para resíduos infectantes, com a inscrição da simbologia de material infectante. </w:t>
      </w:r>
      <w:r w:rsidR="006E6BA8">
        <w:rPr>
          <w:b/>
          <w:strike/>
          <w:color w:val="0000FF"/>
          <w:sz w:val="24"/>
          <w:szCs w:val="24"/>
        </w:rPr>
        <w:t xml:space="preserve"> (Revogado pela Resolução - RDC nº 56, de 6 de agosto de 2008)</w:t>
      </w:r>
    </w:p>
    <w:p w:rsidR="00CD5472" w:rsidRDefault="005D30CE" w:rsidP="00CD5472">
      <w:pPr>
        <w:shd w:val="clear" w:color="auto" w:fill="FFFFFF"/>
        <w:spacing w:after="200"/>
        <w:ind w:firstLine="567"/>
        <w:jc w:val="both"/>
        <w:rPr>
          <w:strike/>
          <w:sz w:val="24"/>
          <w:szCs w:val="24"/>
        </w:rPr>
      </w:pPr>
      <w:r w:rsidRPr="00AE264A">
        <w:rPr>
          <w:strike/>
          <w:sz w:val="24"/>
          <w:szCs w:val="24"/>
        </w:rPr>
        <w:t xml:space="preserve">§ 1º Os sacos, de que trata o caput deste artigo, após o acondicionamento dos resíduos sólidos, deverão ser lacrados e transportados para </w:t>
      </w:r>
      <w:proofErr w:type="spellStart"/>
      <w:r w:rsidRPr="00AE264A">
        <w:rPr>
          <w:strike/>
          <w:sz w:val="24"/>
          <w:szCs w:val="24"/>
        </w:rPr>
        <w:t>contâiner</w:t>
      </w:r>
      <w:proofErr w:type="spellEnd"/>
      <w:r w:rsidRPr="00AE264A">
        <w:rPr>
          <w:strike/>
          <w:sz w:val="24"/>
          <w:szCs w:val="24"/>
        </w:rPr>
        <w:t xml:space="preserve"> de material infectante nas seguintes situações</w:t>
      </w:r>
      <w:proofErr w:type="gramStart"/>
      <w:r w:rsidRPr="00AE264A">
        <w:rPr>
          <w:strike/>
          <w:sz w:val="24"/>
          <w:szCs w:val="24"/>
        </w:rPr>
        <w:t>:</w:t>
      </w:r>
      <w:r w:rsidR="0015666A" w:rsidRPr="00AE264A">
        <w:rPr>
          <w:strike/>
          <w:sz w:val="24"/>
          <w:szCs w:val="24"/>
        </w:rPr>
        <w:t xml:space="preserve"> </w:t>
      </w:r>
      <w:r w:rsidR="006E6BA8">
        <w:rPr>
          <w:b/>
          <w:strike/>
          <w:color w:val="0000FF"/>
          <w:sz w:val="24"/>
          <w:szCs w:val="24"/>
        </w:rPr>
        <w:t xml:space="preserve"> (</w:t>
      </w:r>
      <w:proofErr w:type="gramEnd"/>
      <w:r w:rsidR="006E6BA8">
        <w:rPr>
          <w:b/>
          <w:strike/>
          <w:color w:val="0000FF"/>
          <w:sz w:val="24"/>
          <w:szCs w:val="24"/>
        </w:rPr>
        <w:t>Revogado pela Resolução - RDC nº 56, de 6 de agosto de 2008)</w:t>
      </w:r>
    </w:p>
    <w:p w:rsidR="005D30CE" w:rsidRPr="00AE264A" w:rsidRDefault="005D30CE" w:rsidP="00CD5472">
      <w:pPr>
        <w:spacing w:after="200"/>
        <w:ind w:firstLine="567"/>
        <w:jc w:val="both"/>
        <w:rPr>
          <w:strike/>
          <w:sz w:val="24"/>
          <w:szCs w:val="24"/>
        </w:rPr>
      </w:pPr>
      <w:r w:rsidRPr="00AE264A">
        <w:rPr>
          <w:strike/>
          <w:sz w:val="24"/>
          <w:szCs w:val="24"/>
        </w:rPr>
        <w:t>a) quando constituídos de restos e sobras de alimentos, bem como os utensílios e lancheiras descartáveis ofertadas em estabelecimentos que operem serviço de alimentação na área do Porto de Controle Sanitário, relacionados à ocorrência de surto de tóxico-infecção alimentar;</w:t>
      </w:r>
      <w:r w:rsidR="0015666A" w:rsidRPr="00AE264A">
        <w:rPr>
          <w:strike/>
          <w:sz w:val="24"/>
          <w:szCs w:val="24"/>
        </w:rPr>
        <w:t xml:space="preserve"> </w:t>
      </w:r>
      <w:r w:rsidR="006E6BA8">
        <w:rPr>
          <w:b/>
          <w:strike/>
          <w:color w:val="0000FF"/>
          <w:sz w:val="24"/>
          <w:szCs w:val="24"/>
        </w:rPr>
        <w:t>(Revogado pela Resolução - RDC nº 56, de 6 de agosto de 2008)</w:t>
      </w:r>
    </w:p>
    <w:p w:rsidR="005D30CE" w:rsidRPr="00AE264A" w:rsidRDefault="005D30CE" w:rsidP="00CD5472">
      <w:pPr>
        <w:spacing w:after="200"/>
        <w:ind w:firstLine="567"/>
        <w:jc w:val="both"/>
        <w:rPr>
          <w:strike/>
          <w:sz w:val="24"/>
          <w:szCs w:val="24"/>
        </w:rPr>
      </w:pPr>
      <w:r w:rsidRPr="00AE264A">
        <w:rPr>
          <w:strike/>
          <w:sz w:val="24"/>
          <w:szCs w:val="24"/>
        </w:rPr>
        <w:t xml:space="preserve">b) quando originários da enfermaria e resultantes do atendimento de pessoas acidentadas ou enfermas, dos sanitários e da descontaminação de </w:t>
      </w:r>
      <w:proofErr w:type="gramStart"/>
      <w:r w:rsidRPr="00AE264A">
        <w:rPr>
          <w:strike/>
          <w:sz w:val="24"/>
          <w:szCs w:val="24"/>
        </w:rPr>
        <w:t xml:space="preserve">superfícies; </w:t>
      </w:r>
      <w:r w:rsidR="006E6BA8">
        <w:rPr>
          <w:b/>
          <w:strike/>
          <w:color w:val="0000FF"/>
          <w:sz w:val="24"/>
          <w:szCs w:val="24"/>
        </w:rPr>
        <w:t xml:space="preserve"> (</w:t>
      </w:r>
      <w:proofErr w:type="gramEnd"/>
      <w:r w:rsidR="006E6BA8">
        <w:rPr>
          <w:b/>
          <w:strike/>
          <w:color w:val="0000FF"/>
          <w:sz w:val="24"/>
          <w:szCs w:val="24"/>
        </w:rPr>
        <w:t>Revogado pela Resolução - RDC nº 56, de 6 de agosto de 2008)</w:t>
      </w:r>
    </w:p>
    <w:p w:rsidR="00CD5472" w:rsidRDefault="005D30CE" w:rsidP="00CD5472">
      <w:pPr>
        <w:spacing w:after="200"/>
        <w:ind w:firstLine="567"/>
        <w:jc w:val="both"/>
        <w:rPr>
          <w:strike/>
          <w:sz w:val="24"/>
          <w:szCs w:val="24"/>
        </w:rPr>
      </w:pPr>
      <w:r w:rsidRPr="00AE264A">
        <w:rPr>
          <w:strike/>
          <w:sz w:val="24"/>
          <w:szCs w:val="24"/>
        </w:rPr>
        <w:t>c) quando contiverem materiais expostos a fluídos e secreções orgânicas humanas e animais;</w:t>
      </w:r>
    </w:p>
    <w:p w:rsidR="00CD5472" w:rsidRDefault="005D30CE" w:rsidP="00CD5472">
      <w:pPr>
        <w:spacing w:after="200"/>
        <w:ind w:firstLine="567"/>
        <w:jc w:val="both"/>
        <w:rPr>
          <w:strike/>
          <w:sz w:val="24"/>
          <w:szCs w:val="24"/>
        </w:rPr>
      </w:pPr>
      <w:r w:rsidRPr="00AE264A">
        <w:rPr>
          <w:strike/>
          <w:sz w:val="24"/>
          <w:szCs w:val="24"/>
        </w:rPr>
        <w:t xml:space="preserve">§ 2º Os sacos </w:t>
      </w:r>
      <w:proofErr w:type="spellStart"/>
      <w:r w:rsidRPr="00AE264A">
        <w:rPr>
          <w:strike/>
          <w:sz w:val="24"/>
          <w:szCs w:val="24"/>
        </w:rPr>
        <w:t>acondicionadores</w:t>
      </w:r>
      <w:proofErr w:type="spellEnd"/>
      <w:r w:rsidRPr="00AE264A">
        <w:rPr>
          <w:strike/>
          <w:sz w:val="24"/>
          <w:szCs w:val="24"/>
        </w:rPr>
        <w:t xml:space="preserve"> de resíduos sólidos</w:t>
      </w:r>
      <w:r w:rsidR="00CD5472">
        <w:rPr>
          <w:strike/>
          <w:sz w:val="24"/>
          <w:szCs w:val="24"/>
        </w:rPr>
        <w:t xml:space="preserve"> </w:t>
      </w:r>
      <w:r w:rsidRPr="00AE264A">
        <w:rPr>
          <w:strike/>
          <w:sz w:val="24"/>
          <w:szCs w:val="24"/>
        </w:rPr>
        <w:t>deverão ser fechados quando 2/3 (dois terços) de sua capacidade interior estiver preenchida.</w:t>
      </w:r>
      <w:r w:rsidR="0015666A" w:rsidRPr="00AE264A">
        <w:rPr>
          <w:strike/>
          <w:sz w:val="24"/>
          <w:szCs w:val="24"/>
        </w:rPr>
        <w:t xml:space="preserve"> </w:t>
      </w:r>
      <w:r w:rsidR="006E6BA8">
        <w:rPr>
          <w:b/>
          <w:strike/>
          <w:color w:val="0000FF"/>
          <w:sz w:val="24"/>
          <w:szCs w:val="24"/>
        </w:rPr>
        <w:t xml:space="preserve"> (Revogado pela Resolução - RDC nº 56, de 6 de agosto de 2008)</w:t>
      </w:r>
    </w:p>
    <w:p w:rsidR="00CD5472" w:rsidRDefault="005D30CE" w:rsidP="00CD5472">
      <w:pPr>
        <w:spacing w:after="200"/>
        <w:ind w:firstLine="567"/>
        <w:jc w:val="both"/>
        <w:rPr>
          <w:strike/>
          <w:sz w:val="24"/>
          <w:szCs w:val="24"/>
        </w:rPr>
      </w:pPr>
      <w:r w:rsidRPr="00AE264A">
        <w:rPr>
          <w:strike/>
          <w:sz w:val="24"/>
          <w:szCs w:val="24"/>
        </w:rPr>
        <w:t xml:space="preserve">§ 3º Ao fechar os sacos </w:t>
      </w:r>
      <w:proofErr w:type="spellStart"/>
      <w:r w:rsidRPr="00AE264A">
        <w:rPr>
          <w:strike/>
          <w:sz w:val="24"/>
          <w:szCs w:val="24"/>
        </w:rPr>
        <w:t>acondicionadores</w:t>
      </w:r>
      <w:proofErr w:type="spellEnd"/>
      <w:r w:rsidRPr="00AE264A">
        <w:rPr>
          <w:strike/>
          <w:sz w:val="24"/>
          <w:szCs w:val="24"/>
        </w:rPr>
        <w:t>, deverá ser evitada a presença, em seu interior, de ar em excesso, bem como evitar-se a inalação ou a exposição ao fluxo de ar produzido.</w:t>
      </w:r>
      <w:r w:rsidR="0015666A" w:rsidRPr="00AE264A">
        <w:rPr>
          <w:strike/>
          <w:sz w:val="24"/>
          <w:szCs w:val="24"/>
        </w:rPr>
        <w:t xml:space="preserve"> </w:t>
      </w:r>
      <w:r w:rsidR="006E6BA8">
        <w:rPr>
          <w:b/>
          <w:strike/>
          <w:color w:val="0000FF"/>
          <w:sz w:val="24"/>
          <w:szCs w:val="24"/>
        </w:rPr>
        <w:t xml:space="preserve"> (Revogado pela Resolução - RDC nº 56, de 6 de agosto de 2008)</w:t>
      </w:r>
    </w:p>
    <w:p w:rsidR="00CD5472" w:rsidRDefault="005D30CE" w:rsidP="00CD5472">
      <w:pPr>
        <w:spacing w:after="200"/>
        <w:ind w:firstLine="567"/>
        <w:jc w:val="both"/>
        <w:rPr>
          <w:strike/>
          <w:sz w:val="24"/>
          <w:szCs w:val="24"/>
        </w:rPr>
      </w:pPr>
      <w:r w:rsidRPr="00AE264A">
        <w:rPr>
          <w:strike/>
          <w:sz w:val="24"/>
          <w:szCs w:val="24"/>
        </w:rPr>
        <w:t>Art. 84. Os resíduos sólidos originários da prestação de serviços e produção de bens em operação nas áreas de Portos de Controle Sanitário, excetuados os caracterizados no artigo anterior, e outros que a autoridade sanitária, em função do contexto epidemiológico e através de ato oficial julgar como “infectantes”, poderão ser submetidos a procedimentos de segregação, coleta, acondicionamento, armazenamento, transporte, tratamento e disposição final dispensados aos resíduos classificados como “comuns”.</w:t>
      </w:r>
      <w:r w:rsidR="00CD5472">
        <w:rPr>
          <w:strike/>
          <w:sz w:val="24"/>
          <w:szCs w:val="24"/>
        </w:rPr>
        <w:t xml:space="preserve"> </w:t>
      </w:r>
      <w:r w:rsidR="00EF3FD0">
        <w:rPr>
          <w:b/>
          <w:strike/>
          <w:color w:val="0000FF"/>
          <w:sz w:val="24"/>
          <w:szCs w:val="24"/>
        </w:rPr>
        <w:t>(</w:t>
      </w:r>
      <w:r w:rsidR="006E6BA8">
        <w:rPr>
          <w:b/>
          <w:strike/>
          <w:color w:val="0000FF"/>
          <w:sz w:val="24"/>
          <w:szCs w:val="24"/>
        </w:rPr>
        <w:t>Revogado pela Resolução - RDC nº 56, de 6 de agosto de 2008)</w:t>
      </w:r>
    </w:p>
    <w:p w:rsidR="005D30CE" w:rsidRPr="00AE264A" w:rsidRDefault="005D30CE" w:rsidP="00CD5472">
      <w:pPr>
        <w:spacing w:after="200"/>
        <w:ind w:firstLine="567"/>
        <w:jc w:val="both"/>
        <w:rPr>
          <w:strike/>
          <w:sz w:val="24"/>
          <w:szCs w:val="24"/>
        </w:rPr>
      </w:pPr>
      <w:r w:rsidRPr="00AE264A">
        <w:rPr>
          <w:strike/>
          <w:sz w:val="24"/>
          <w:szCs w:val="24"/>
        </w:rPr>
        <w:t xml:space="preserve">Art. 85. É obrigatória a presença, nas áreas de Portos de Controle Sanitário de </w:t>
      </w:r>
      <w:proofErr w:type="spellStart"/>
      <w:r w:rsidRPr="00AE264A">
        <w:rPr>
          <w:strike/>
          <w:sz w:val="24"/>
          <w:szCs w:val="24"/>
        </w:rPr>
        <w:t>contâineres</w:t>
      </w:r>
      <w:proofErr w:type="spellEnd"/>
      <w:r w:rsidRPr="00AE264A">
        <w:rPr>
          <w:strike/>
          <w:sz w:val="24"/>
          <w:szCs w:val="24"/>
        </w:rPr>
        <w:t>, identificados, diferenciados externamente para resíduo “comum” ou “infectante”, providos de tampas e em quantidade que atenda o previsto no Plano de Gerenciamento de Resíduos Sólidos aprovado,</w:t>
      </w:r>
      <w:r w:rsidR="00CD5472">
        <w:rPr>
          <w:strike/>
          <w:sz w:val="24"/>
          <w:szCs w:val="24"/>
        </w:rPr>
        <w:t xml:space="preserve"> </w:t>
      </w:r>
      <w:r w:rsidRPr="00AE264A">
        <w:rPr>
          <w:strike/>
          <w:sz w:val="24"/>
          <w:szCs w:val="24"/>
        </w:rPr>
        <w:t xml:space="preserve">para fins de armazenagem de sacos </w:t>
      </w:r>
      <w:proofErr w:type="spellStart"/>
      <w:r w:rsidRPr="00AE264A">
        <w:rPr>
          <w:strike/>
          <w:sz w:val="24"/>
          <w:szCs w:val="24"/>
        </w:rPr>
        <w:t>acondicionadores</w:t>
      </w:r>
      <w:proofErr w:type="spellEnd"/>
      <w:r w:rsidRPr="00AE264A">
        <w:rPr>
          <w:strike/>
          <w:sz w:val="24"/>
          <w:szCs w:val="24"/>
        </w:rPr>
        <w:t xml:space="preserve"> recolhidos das embarcações e da prestação de serviços e produção e circulação de bens nestas áreas.</w:t>
      </w:r>
      <w:r w:rsidR="0015666A" w:rsidRPr="00AE264A">
        <w:rPr>
          <w:strike/>
          <w:sz w:val="24"/>
          <w:szCs w:val="24"/>
        </w:rPr>
        <w:t xml:space="preserve"> </w:t>
      </w:r>
      <w:r w:rsidR="006E6BA8">
        <w:rPr>
          <w:b/>
          <w:strike/>
          <w:color w:val="0000FF"/>
          <w:sz w:val="24"/>
          <w:szCs w:val="24"/>
        </w:rPr>
        <w:t>(Revogado pela Resolução - RDC nº 56, de 6 de agosto de 2008)</w:t>
      </w:r>
    </w:p>
    <w:p w:rsidR="00CD5472" w:rsidRDefault="005D30CE" w:rsidP="00CD5472">
      <w:pPr>
        <w:spacing w:after="200"/>
        <w:ind w:firstLine="567"/>
        <w:jc w:val="both"/>
        <w:rPr>
          <w:strike/>
          <w:sz w:val="24"/>
          <w:szCs w:val="24"/>
        </w:rPr>
      </w:pPr>
      <w:r w:rsidRPr="00AE264A">
        <w:rPr>
          <w:strike/>
          <w:sz w:val="24"/>
          <w:szCs w:val="24"/>
        </w:rPr>
        <w:t xml:space="preserve">Art. 86. Quando o sistema de coleta de resíduos sólidos implantado não atender a demanda de resíduos gerados no Porto de Controle Sanitário, caberá a sua Administração a responsabilidade de dispor de área física compatível para a central de resíduos sólidos, para fins de proceder a segregação, o acondicionamento, o armazenamento, e, quando for o caso, o tratamento daqueles resíduos que apresentem risco potencial à saúde pública e ao meio ambiente. </w:t>
      </w:r>
      <w:r w:rsidR="006E6BA8">
        <w:rPr>
          <w:b/>
          <w:strike/>
          <w:color w:val="0000FF"/>
          <w:sz w:val="24"/>
          <w:szCs w:val="24"/>
        </w:rPr>
        <w:t>(Revogado pela Resolução - RDC nº 56, de 6 de agosto de 2008)</w:t>
      </w:r>
    </w:p>
    <w:p w:rsidR="005D30CE" w:rsidRPr="00AE264A" w:rsidRDefault="005D30CE" w:rsidP="00CD5472">
      <w:pPr>
        <w:spacing w:after="200"/>
        <w:ind w:firstLine="567"/>
        <w:jc w:val="both"/>
        <w:rPr>
          <w:strike/>
          <w:sz w:val="24"/>
          <w:szCs w:val="24"/>
        </w:rPr>
      </w:pPr>
      <w:r w:rsidRPr="00AE264A">
        <w:rPr>
          <w:strike/>
          <w:sz w:val="24"/>
          <w:szCs w:val="24"/>
        </w:rPr>
        <w:t>§ 1º A área destinada à central de resíduos sólido, de que trata este artigo, deverá estar localizada em área estratégica, isolada e suficientemente afastada, em especial das áreas destinadas aos terminais de passageiros, prédios administrativos, reservatórios centrais de água potável e instalações relacionadas ao preparo de alimentos, de modo a garantir a ausência de risco à saúde pública.</w:t>
      </w:r>
      <w:r w:rsidR="0015666A" w:rsidRPr="00AE264A">
        <w:rPr>
          <w:strike/>
          <w:sz w:val="24"/>
          <w:szCs w:val="24"/>
        </w:rPr>
        <w:t xml:space="preserve"> </w:t>
      </w:r>
      <w:r w:rsidR="006E6BA8">
        <w:rPr>
          <w:b/>
          <w:strike/>
          <w:color w:val="0000FF"/>
          <w:sz w:val="24"/>
          <w:szCs w:val="24"/>
        </w:rPr>
        <w:t>(Revogado pela Resolução - RDC nº 56, de 6 de agosto de 2008)</w:t>
      </w:r>
    </w:p>
    <w:p w:rsidR="00CD5472" w:rsidRDefault="00C11A56" w:rsidP="00CD5472">
      <w:pPr>
        <w:spacing w:after="200"/>
        <w:ind w:firstLine="567"/>
        <w:jc w:val="both"/>
        <w:rPr>
          <w:strike/>
          <w:sz w:val="24"/>
          <w:szCs w:val="24"/>
        </w:rPr>
      </w:pPr>
      <w:r>
        <w:rPr>
          <w:strike/>
          <w:sz w:val="24"/>
          <w:szCs w:val="24"/>
        </w:rPr>
        <w:t xml:space="preserve">§ 2º </w:t>
      </w:r>
      <w:r w:rsidR="005D30CE" w:rsidRPr="00AE264A">
        <w:rPr>
          <w:strike/>
          <w:sz w:val="24"/>
          <w:szCs w:val="24"/>
        </w:rPr>
        <w:t>A edificação de que trata este artigo, deverá dispor de área de armazenagem de resíduos sólidos que atenda, no mínimo, as seguintes especificações:</w:t>
      </w:r>
      <w:r w:rsidR="0015666A" w:rsidRPr="00AE264A">
        <w:rPr>
          <w:strike/>
          <w:sz w:val="24"/>
          <w:szCs w:val="24"/>
        </w:rPr>
        <w:t xml:space="preserve"> </w:t>
      </w:r>
      <w:r w:rsidR="006E6BA8">
        <w:rPr>
          <w:b/>
          <w:strike/>
          <w:color w:val="0000FF"/>
          <w:sz w:val="24"/>
          <w:szCs w:val="24"/>
        </w:rPr>
        <w:t>(Revogado pela Resolução - RDC nº 56, de 6 de agosto de 2008)</w:t>
      </w:r>
    </w:p>
    <w:p w:rsidR="005D30CE" w:rsidRPr="00AE264A" w:rsidRDefault="005D30CE" w:rsidP="00CD5472">
      <w:pPr>
        <w:spacing w:after="200"/>
        <w:ind w:firstLine="567"/>
        <w:jc w:val="both"/>
        <w:rPr>
          <w:strike/>
          <w:sz w:val="24"/>
          <w:szCs w:val="24"/>
        </w:rPr>
      </w:pPr>
      <w:r w:rsidRPr="00AE264A">
        <w:rPr>
          <w:strike/>
          <w:sz w:val="24"/>
          <w:szCs w:val="24"/>
        </w:rPr>
        <w:t>a) cobertura;</w:t>
      </w:r>
      <w:r w:rsidR="0015666A" w:rsidRPr="00AE264A">
        <w:rPr>
          <w:strike/>
          <w:sz w:val="24"/>
          <w:szCs w:val="24"/>
        </w:rPr>
        <w:t xml:space="preserve"> </w:t>
      </w:r>
      <w:r w:rsidR="006E6BA8">
        <w:rPr>
          <w:b/>
          <w:strike/>
          <w:color w:val="0000FF"/>
          <w:sz w:val="24"/>
          <w:szCs w:val="24"/>
        </w:rPr>
        <w:t>(Revogado pela Resolução - RDC nº 56, de 6 de agosto de 2008)</w:t>
      </w:r>
    </w:p>
    <w:p w:rsidR="005D30CE" w:rsidRPr="00AE264A" w:rsidRDefault="005D30CE" w:rsidP="00CD5472">
      <w:pPr>
        <w:spacing w:after="200"/>
        <w:ind w:firstLine="567"/>
        <w:jc w:val="both"/>
        <w:rPr>
          <w:strike/>
          <w:sz w:val="24"/>
          <w:szCs w:val="24"/>
        </w:rPr>
      </w:pPr>
      <w:r w:rsidRPr="00AE264A">
        <w:rPr>
          <w:strike/>
          <w:sz w:val="24"/>
          <w:szCs w:val="24"/>
        </w:rPr>
        <w:t xml:space="preserve">b) paredes de alvenaria, de material liso, impermeável, lavável e de cor clara, com aberturas para circulação de ar; </w:t>
      </w:r>
      <w:r w:rsidR="006E6BA8">
        <w:rPr>
          <w:b/>
          <w:strike/>
          <w:color w:val="0000FF"/>
          <w:sz w:val="24"/>
          <w:szCs w:val="24"/>
        </w:rPr>
        <w:t>(Revogado pela Resolução - RDC nº 56, de 6 de agosto de 2008)</w:t>
      </w:r>
    </w:p>
    <w:p w:rsidR="005D30CE" w:rsidRPr="00AE264A" w:rsidRDefault="005D30CE" w:rsidP="00CD5472">
      <w:pPr>
        <w:spacing w:after="200"/>
        <w:ind w:firstLine="567"/>
        <w:jc w:val="both"/>
        <w:rPr>
          <w:strike/>
          <w:sz w:val="24"/>
          <w:szCs w:val="24"/>
        </w:rPr>
      </w:pPr>
      <w:r w:rsidRPr="00AE264A">
        <w:rPr>
          <w:strike/>
          <w:sz w:val="24"/>
          <w:szCs w:val="24"/>
        </w:rPr>
        <w:t>c) porta central de acesso ao veículo transportador de resíduos;</w:t>
      </w:r>
      <w:r w:rsidR="0015666A" w:rsidRPr="00AE264A">
        <w:rPr>
          <w:strike/>
          <w:sz w:val="24"/>
          <w:szCs w:val="24"/>
        </w:rPr>
        <w:t xml:space="preserve"> </w:t>
      </w:r>
      <w:r w:rsidR="006E6BA8">
        <w:rPr>
          <w:b/>
          <w:strike/>
          <w:color w:val="0000FF"/>
          <w:sz w:val="24"/>
          <w:szCs w:val="24"/>
        </w:rPr>
        <w:t>(Revogado pela Resolução - RDC nº 56, de 6 de agosto de 2008)</w:t>
      </w:r>
    </w:p>
    <w:p w:rsidR="005D30CE" w:rsidRPr="00AE264A" w:rsidRDefault="005D30CE" w:rsidP="00CD5472">
      <w:pPr>
        <w:spacing w:after="200"/>
        <w:ind w:firstLine="567"/>
        <w:jc w:val="both"/>
        <w:rPr>
          <w:strike/>
          <w:sz w:val="24"/>
          <w:szCs w:val="24"/>
        </w:rPr>
      </w:pPr>
      <w:r w:rsidRPr="00AE264A">
        <w:rPr>
          <w:strike/>
          <w:sz w:val="24"/>
          <w:szCs w:val="24"/>
        </w:rPr>
        <w:t>d) sistema de drenagem de águas superficiais e residuais;</w:t>
      </w:r>
      <w:r w:rsidR="0015666A" w:rsidRPr="00AE264A">
        <w:rPr>
          <w:strike/>
          <w:sz w:val="24"/>
          <w:szCs w:val="24"/>
        </w:rPr>
        <w:t xml:space="preserve"> </w:t>
      </w:r>
      <w:r w:rsidR="006E6BA8">
        <w:rPr>
          <w:b/>
          <w:strike/>
          <w:color w:val="0000FF"/>
          <w:sz w:val="24"/>
          <w:szCs w:val="24"/>
        </w:rPr>
        <w:t>(Revogado pela Resolução - RDC nº 56, de 6 de agosto de 2008)</w:t>
      </w:r>
    </w:p>
    <w:p w:rsidR="00CD5472" w:rsidRDefault="005D30CE" w:rsidP="00CD5472">
      <w:pPr>
        <w:spacing w:after="200"/>
        <w:ind w:firstLine="567"/>
        <w:jc w:val="both"/>
        <w:rPr>
          <w:strike/>
          <w:sz w:val="24"/>
          <w:szCs w:val="24"/>
        </w:rPr>
      </w:pPr>
      <w:r w:rsidRPr="00AE264A">
        <w:rPr>
          <w:strike/>
          <w:sz w:val="24"/>
          <w:szCs w:val="24"/>
        </w:rPr>
        <w:t>e) piso liso, impermeável e lavável.</w:t>
      </w:r>
      <w:r w:rsidR="0015666A" w:rsidRPr="00AE264A">
        <w:rPr>
          <w:strike/>
          <w:sz w:val="24"/>
          <w:szCs w:val="24"/>
        </w:rPr>
        <w:t xml:space="preserve"> </w:t>
      </w:r>
      <w:r w:rsidR="006E6BA8">
        <w:rPr>
          <w:b/>
          <w:strike/>
          <w:color w:val="0000FF"/>
          <w:sz w:val="24"/>
          <w:szCs w:val="24"/>
        </w:rPr>
        <w:t>(Revogado pela Resolução - RDC nº 56, de 6 de agosto de 2008)</w:t>
      </w:r>
    </w:p>
    <w:p w:rsidR="00CD5472" w:rsidRDefault="005D30CE" w:rsidP="00CD5472">
      <w:pPr>
        <w:pStyle w:val="Ttulo7"/>
        <w:spacing w:after="200"/>
        <w:rPr>
          <w:rFonts w:ascii="Times New Roman" w:hAnsi="Times New Roman" w:cs="Times New Roman"/>
          <w:b/>
          <w:strike/>
          <w:sz w:val="24"/>
          <w:szCs w:val="24"/>
        </w:rPr>
      </w:pPr>
      <w:r w:rsidRPr="00AE264A">
        <w:rPr>
          <w:rFonts w:ascii="Times New Roman" w:hAnsi="Times New Roman" w:cs="Times New Roman"/>
          <w:b/>
          <w:strike/>
          <w:sz w:val="24"/>
          <w:szCs w:val="24"/>
        </w:rPr>
        <w:t>CAPÍTULO V</w:t>
      </w:r>
    </w:p>
    <w:p w:rsidR="00CD5472" w:rsidRDefault="005D30CE" w:rsidP="00CD5472">
      <w:pPr>
        <w:spacing w:after="200"/>
        <w:jc w:val="center"/>
        <w:rPr>
          <w:b/>
          <w:strike/>
          <w:sz w:val="24"/>
          <w:szCs w:val="24"/>
        </w:rPr>
      </w:pPr>
      <w:r w:rsidRPr="00AE264A">
        <w:rPr>
          <w:b/>
          <w:strike/>
          <w:sz w:val="24"/>
          <w:szCs w:val="24"/>
        </w:rPr>
        <w:t>DOS EFLUENTES SANITÁRIOS</w:t>
      </w:r>
    </w:p>
    <w:p w:rsidR="00CD5472" w:rsidRDefault="005D30CE" w:rsidP="00CD5472">
      <w:pPr>
        <w:spacing w:after="200"/>
        <w:ind w:firstLine="567"/>
        <w:jc w:val="both"/>
        <w:rPr>
          <w:strike/>
          <w:sz w:val="24"/>
          <w:szCs w:val="24"/>
        </w:rPr>
      </w:pPr>
      <w:r w:rsidRPr="00AE264A">
        <w:rPr>
          <w:strike/>
          <w:sz w:val="24"/>
          <w:szCs w:val="24"/>
        </w:rPr>
        <w:t xml:space="preserve">Art. 87. É proibido o lançamento de dejetos e águas servidas, originários da produção de bens ou da prestação de serviços, na área física sob responsabilidades da administração do Porto de Controle Sanitário, sem nenhum tipo de tratamento adequado que evite a potencial contaminação do meio ambiente e prováveis danos à saúde pública. </w:t>
      </w:r>
    </w:p>
    <w:p w:rsidR="00CD5472" w:rsidRDefault="005D30CE" w:rsidP="00CD5472">
      <w:pPr>
        <w:spacing w:after="200"/>
        <w:jc w:val="center"/>
        <w:rPr>
          <w:b/>
          <w:strike/>
          <w:sz w:val="24"/>
          <w:szCs w:val="24"/>
        </w:rPr>
      </w:pPr>
      <w:r w:rsidRPr="00AE264A">
        <w:rPr>
          <w:b/>
          <w:strike/>
          <w:sz w:val="24"/>
          <w:szCs w:val="24"/>
        </w:rPr>
        <w:t>CAPÍTULO VI</w:t>
      </w:r>
    </w:p>
    <w:p w:rsidR="00CD5472" w:rsidRDefault="005D30CE" w:rsidP="00CD5472">
      <w:pPr>
        <w:spacing w:after="200"/>
        <w:jc w:val="center"/>
        <w:rPr>
          <w:b/>
          <w:strike/>
          <w:sz w:val="24"/>
          <w:szCs w:val="24"/>
        </w:rPr>
      </w:pPr>
      <w:r w:rsidRPr="00AE264A">
        <w:rPr>
          <w:b/>
          <w:strike/>
          <w:sz w:val="24"/>
          <w:szCs w:val="24"/>
        </w:rPr>
        <w:t>DAS EMPRESAS DE ALIMENTAÇÃO INSTALADAS NA ÁREA PORTUÁRIA</w:t>
      </w:r>
    </w:p>
    <w:p w:rsidR="00CD5472" w:rsidRDefault="005D30CE" w:rsidP="00CD5472">
      <w:pPr>
        <w:pStyle w:val="Corpodetexto3"/>
        <w:spacing w:after="200"/>
        <w:ind w:firstLine="567"/>
        <w:rPr>
          <w:strike/>
        </w:rPr>
      </w:pPr>
      <w:r w:rsidRPr="00AE264A">
        <w:rPr>
          <w:strike/>
        </w:rPr>
        <w:t>Art. 88. À empresa prestadora de serviço de alimentação, caberá a responsabilidade de manter os gêneros alimentícios expostos a consumo humano em conformidade com os padrões de identidade e qualidade obedecendo as boas práticas de armazenagem, manipulação, preparo e fabricação de alimentos exigidos pela legislação sanitária pertinente.</w:t>
      </w:r>
    </w:p>
    <w:p w:rsidR="005D30CE" w:rsidRPr="00AE264A" w:rsidRDefault="009F4715" w:rsidP="00CD5472">
      <w:pPr>
        <w:spacing w:after="200"/>
        <w:jc w:val="center"/>
        <w:rPr>
          <w:b/>
          <w:strike/>
          <w:sz w:val="24"/>
          <w:szCs w:val="24"/>
        </w:rPr>
      </w:pPr>
      <w:r>
        <w:rPr>
          <w:b/>
          <w:strike/>
          <w:sz w:val="24"/>
          <w:szCs w:val="24"/>
        </w:rPr>
        <w:t>Seção I</w:t>
      </w:r>
    </w:p>
    <w:p w:rsidR="00CD5472" w:rsidRDefault="009F4715" w:rsidP="00CD5472">
      <w:pPr>
        <w:spacing w:after="200"/>
        <w:jc w:val="center"/>
        <w:rPr>
          <w:b/>
          <w:strike/>
          <w:sz w:val="24"/>
          <w:szCs w:val="24"/>
        </w:rPr>
      </w:pPr>
      <w:r w:rsidRPr="00AE264A">
        <w:rPr>
          <w:b/>
          <w:strike/>
          <w:sz w:val="24"/>
          <w:szCs w:val="24"/>
        </w:rPr>
        <w:t>Da localização dos estabelecimentos que prestem serviço de produção, armazenagem, distribuição, comércio ou consumo de alimentos</w:t>
      </w:r>
    </w:p>
    <w:p w:rsidR="00CD5472" w:rsidRDefault="005D30CE" w:rsidP="00CD5472">
      <w:pPr>
        <w:spacing w:after="200"/>
        <w:ind w:firstLine="567"/>
        <w:jc w:val="both"/>
        <w:rPr>
          <w:strike/>
          <w:sz w:val="24"/>
          <w:szCs w:val="24"/>
        </w:rPr>
      </w:pPr>
      <w:r w:rsidRPr="00AE264A">
        <w:rPr>
          <w:strike/>
          <w:sz w:val="24"/>
          <w:szCs w:val="24"/>
        </w:rPr>
        <w:t xml:space="preserve">Art. 89. Os estabelecimentos de que trata esta Seção, deverão situar-se em zonas isentas de odores indesejáveis, fumaça, pó e outros contaminantes, bem como aquelas sujeitas a inundações. </w:t>
      </w:r>
    </w:p>
    <w:p w:rsidR="005D30CE" w:rsidRPr="00AE264A" w:rsidRDefault="009F4715" w:rsidP="00CD5472">
      <w:pPr>
        <w:spacing w:after="200"/>
        <w:jc w:val="center"/>
        <w:rPr>
          <w:b/>
          <w:strike/>
          <w:sz w:val="24"/>
          <w:szCs w:val="24"/>
        </w:rPr>
      </w:pPr>
      <w:r>
        <w:rPr>
          <w:b/>
          <w:strike/>
          <w:sz w:val="24"/>
          <w:szCs w:val="24"/>
        </w:rPr>
        <w:t>Seção II</w:t>
      </w:r>
    </w:p>
    <w:p w:rsidR="00CD5472" w:rsidRDefault="009F4715" w:rsidP="00CD5472">
      <w:pPr>
        <w:spacing w:after="200"/>
        <w:jc w:val="center"/>
        <w:rPr>
          <w:b/>
          <w:strike/>
          <w:sz w:val="24"/>
          <w:szCs w:val="24"/>
        </w:rPr>
      </w:pPr>
      <w:r w:rsidRPr="00AE264A">
        <w:rPr>
          <w:b/>
          <w:strike/>
          <w:sz w:val="24"/>
          <w:szCs w:val="24"/>
        </w:rPr>
        <w:t>Das edificações e instalações físicas dos estabelecimentos que prestem serviço de produção, comércio ou consumo de alimentos</w:t>
      </w:r>
    </w:p>
    <w:p w:rsidR="00CD5472" w:rsidRDefault="005D30CE" w:rsidP="00CD5472">
      <w:pPr>
        <w:spacing w:after="200"/>
        <w:ind w:firstLine="567"/>
        <w:jc w:val="both"/>
        <w:rPr>
          <w:strike/>
          <w:sz w:val="24"/>
          <w:szCs w:val="24"/>
        </w:rPr>
      </w:pPr>
      <w:r w:rsidRPr="00AE264A">
        <w:rPr>
          <w:strike/>
          <w:sz w:val="24"/>
          <w:szCs w:val="24"/>
        </w:rPr>
        <w:t xml:space="preserve">Art. 90. Aos estabelecimentos, de que trata esta Seção caberá: </w:t>
      </w:r>
    </w:p>
    <w:p w:rsidR="00CD5472" w:rsidRDefault="005D30CE" w:rsidP="00CD5472">
      <w:pPr>
        <w:spacing w:after="200"/>
        <w:ind w:firstLine="567"/>
        <w:jc w:val="both"/>
        <w:rPr>
          <w:strike/>
          <w:sz w:val="24"/>
          <w:szCs w:val="24"/>
        </w:rPr>
      </w:pPr>
      <w:r w:rsidRPr="00AE264A">
        <w:rPr>
          <w:strike/>
          <w:sz w:val="24"/>
          <w:szCs w:val="24"/>
        </w:rPr>
        <w:t xml:space="preserve">I – </w:t>
      </w:r>
      <w:proofErr w:type="gramStart"/>
      <w:r w:rsidRPr="00AE264A">
        <w:rPr>
          <w:strike/>
          <w:sz w:val="24"/>
          <w:szCs w:val="24"/>
        </w:rPr>
        <w:t>dispor</w:t>
      </w:r>
      <w:proofErr w:type="gramEnd"/>
      <w:r w:rsidRPr="00AE264A">
        <w:rPr>
          <w:strike/>
          <w:sz w:val="24"/>
          <w:szCs w:val="24"/>
        </w:rPr>
        <w:t xml:space="preserve"> de instalações físicas em condições estruturais satisfatórias que permitam uma limpeza fácil e adequada;</w:t>
      </w:r>
    </w:p>
    <w:p w:rsidR="00CD5472" w:rsidRDefault="005D30CE" w:rsidP="00CD5472">
      <w:pPr>
        <w:spacing w:after="200"/>
        <w:ind w:firstLine="567"/>
        <w:jc w:val="both"/>
        <w:rPr>
          <w:strike/>
          <w:sz w:val="24"/>
          <w:szCs w:val="24"/>
        </w:rPr>
      </w:pPr>
      <w:r w:rsidRPr="00AE264A">
        <w:rPr>
          <w:strike/>
          <w:sz w:val="24"/>
          <w:szCs w:val="24"/>
        </w:rPr>
        <w:t xml:space="preserve">II – </w:t>
      </w:r>
      <w:proofErr w:type="gramStart"/>
      <w:r w:rsidRPr="00AE264A">
        <w:rPr>
          <w:strike/>
          <w:sz w:val="24"/>
          <w:szCs w:val="24"/>
        </w:rPr>
        <w:t>manter</w:t>
      </w:r>
      <w:proofErr w:type="gramEnd"/>
      <w:r w:rsidRPr="00AE264A">
        <w:rPr>
          <w:strike/>
          <w:sz w:val="24"/>
          <w:szCs w:val="24"/>
        </w:rPr>
        <w:t>, instalados nas edificações, dispositivos que impeçam a entrada e o alojamento de roedores, insetos, animais voadores e demais pragas;</w:t>
      </w:r>
    </w:p>
    <w:p w:rsidR="00CD5472" w:rsidRDefault="005D30CE" w:rsidP="00CD5472">
      <w:pPr>
        <w:spacing w:after="200"/>
        <w:ind w:firstLine="567"/>
        <w:jc w:val="both"/>
        <w:rPr>
          <w:strike/>
          <w:sz w:val="24"/>
          <w:szCs w:val="24"/>
        </w:rPr>
      </w:pPr>
      <w:r w:rsidRPr="00AE264A">
        <w:rPr>
          <w:strike/>
          <w:sz w:val="24"/>
          <w:szCs w:val="24"/>
        </w:rPr>
        <w:t>III - dispor de espaço interno suficiente para a instalação de equipamentos, estocagem de matéria-prima, produtos acabados e outros materiais auxiliares e propiciar espaços livres para a adequada ordenação, limpeza, manutenção e controle de pragas;</w:t>
      </w:r>
    </w:p>
    <w:p w:rsidR="00CD5472" w:rsidRDefault="005D30CE" w:rsidP="00CD5472">
      <w:pPr>
        <w:spacing w:after="200"/>
        <w:ind w:firstLine="567"/>
        <w:jc w:val="both"/>
        <w:rPr>
          <w:strike/>
          <w:sz w:val="24"/>
          <w:szCs w:val="24"/>
        </w:rPr>
      </w:pPr>
      <w:r w:rsidRPr="00AE264A">
        <w:rPr>
          <w:strike/>
          <w:sz w:val="24"/>
          <w:szCs w:val="24"/>
        </w:rPr>
        <w:lastRenderedPageBreak/>
        <w:t xml:space="preserve">IV - </w:t>
      </w:r>
      <w:proofErr w:type="gramStart"/>
      <w:r w:rsidRPr="00AE264A">
        <w:rPr>
          <w:strike/>
          <w:sz w:val="24"/>
          <w:szCs w:val="24"/>
        </w:rPr>
        <w:t>dispor</w:t>
      </w:r>
      <w:proofErr w:type="gramEnd"/>
      <w:r w:rsidRPr="00AE264A">
        <w:rPr>
          <w:strike/>
          <w:sz w:val="24"/>
          <w:szCs w:val="24"/>
        </w:rPr>
        <w:t xml:space="preserve"> de instalações internas separadas, por áreas, setores e outros meios eficazes, como definição de fluxo de pessoas e alimentos, de forma a evitar as operações suscetíveis de causar contaminação cruzada;</w:t>
      </w:r>
    </w:p>
    <w:p w:rsidR="00CD5472" w:rsidRDefault="005D30CE" w:rsidP="00CD5472">
      <w:pPr>
        <w:spacing w:after="200"/>
        <w:ind w:firstLine="567"/>
        <w:jc w:val="both"/>
        <w:rPr>
          <w:strike/>
          <w:sz w:val="24"/>
          <w:szCs w:val="24"/>
        </w:rPr>
      </w:pPr>
      <w:r w:rsidRPr="00AE264A">
        <w:rPr>
          <w:strike/>
          <w:sz w:val="24"/>
          <w:szCs w:val="24"/>
        </w:rPr>
        <w:t xml:space="preserve">V - </w:t>
      </w:r>
      <w:proofErr w:type="gramStart"/>
      <w:r w:rsidRPr="00AE264A">
        <w:rPr>
          <w:strike/>
          <w:sz w:val="24"/>
          <w:szCs w:val="24"/>
        </w:rPr>
        <w:t>garantir</w:t>
      </w:r>
      <w:proofErr w:type="gramEnd"/>
      <w:r w:rsidRPr="00AE264A">
        <w:rPr>
          <w:strike/>
          <w:sz w:val="24"/>
          <w:szCs w:val="24"/>
        </w:rPr>
        <w:t xml:space="preserve"> que nas áreas de manipulação de alimentos existam:</w:t>
      </w:r>
    </w:p>
    <w:p w:rsidR="005D30CE" w:rsidRPr="00AE264A" w:rsidRDefault="005D30CE" w:rsidP="00CD5472">
      <w:pPr>
        <w:spacing w:after="200"/>
        <w:ind w:firstLine="567"/>
        <w:jc w:val="both"/>
        <w:rPr>
          <w:strike/>
          <w:sz w:val="24"/>
          <w:szCs w:val="24"/>
        </w:rPr>
      </w:pPr>
      <w:r w:rsidRPr="00AE264A">
        <w:rPr>
          <w:strike/>
          <w:sz w:val="24"/>
          <w:szCs w:val="24"/>
        </w:rPr>
        <w:t>a) pisos constituídos de material resistente ao trânsito, impermeáveis, laváveis e antiderrapantes, não detentores de frestas, de fácil</w:t>
      </w:r>
      <w:r w:rsidR="00CD5472">
        <w:rPr>
          <w:strike/>
          <w:sz w:val="24"/>
          <w:szCs w:val="24"/>
        </w:rPr>
        <w:t xml:space="preserve"> </w:t>
      </w:r>
      <w:r w:rsidRPr="00AE264A">
        <w:rPr>
          <w:strike/>
          <w:sz w:val="24"/>
          <w:szCs w:val="24"/>
        </w:rPr>
        <w:t>limpeza ou</w:t>
      </w:r>
      <w:r w:rsidR="00CD5472">
        <w:rPr>
          <w:strike/>
          <w:sz w:val="24"/>
          <w:szCs w:val="24"/>
        </w:rPr>
        <w:t xml:space="preserve"> </w:t>
      </w:r>
      <w:r w:rsidRPr="00AE264A">
        <w:rPr>
          <w:strike/>
          <w:sz w:val="24"/>
          <w:szCs w:val="24"/>
        </w:rPr>
        <w:t>desinfecção e que permitam o escoamento de líquidos até os ralos, evitando, assim, a formação de poças e deverão ser do tipo sifão ou similar;</w:t>
      </w:r>
    </w:p>
    <w:p w:rsidR="005D30CE" w:rsidRPr="00AE264A" w:rsidRDefault="005D30CE" w:rsidP="00CD5472">
      <w:pPr>
        <w:spacing w:after="200"/>
        <w:ind w:firstLine="567"/>
        <w:jc w:val="both"/>
        <w:rPr>
          <w:strike/>
          <w:sz w:val="24"/>
          <w:szCs w:val="24"/>
        </w:rPr>
      </w:pPr>
      <w:r w:rsidRPr="00AE264A">
        <w:rPr>
          <w:strike/>
          <w:sz w:val="24"/>
          <w:szCs w:val="24"/>
        </w:rPr>
        <w:t>b) paredes revestidas de materiais impermeáveis e laváveis, de cores claras, lisas e sem frestas,</w:t>
      </w:r>
      <w:r w:rsidR="00CD5472">
        <w:rPr>
          <w:strike/>
          <w:sz w:val="24"/>
          <w:szCs w:val="24"/>
        </w:rPr>
        <w:t xml:space="preserve"> </w:t>
      </w:r>
      <w:r w:rsidRPr="00AE264A">
        <w:rPr>
          <w:strike/>
          <w:sz w:val="24"/>
          <w:szCs w:val="24"/>
        </w:rPr>
        <w:t>fáceis de limpar e desinfetar, até</w:t>
      </w:r>
      <w:r w:rsidR="00CD5472">
        <w:rPr>
          <w:strike/>
          <w:sz w:val="24"/>
          <w:szCs w:val="24"/>
        </w:rPr>
        <w:t xml:space="preserve"> </w:t>
      </w:r>
      <w:r w:rsidRPr="00AE264A">
        <w:rPr>
          <w:strike/>
          <w:sz w:val="24"/>
          <w:szCs w:val="24"/>
        </w:rPr>
        <w:t>a</w:t>
      </w:r>
      <w:r w:rsidR="00CD5472">
        <w:rPr>
          <w:strike/>
          <w:sz w:val="24"/>
          <w:szCs w:val="24"/>
        </w:rPr>
        <w:t xml:space="preserve"> </w:t>
      </w:r>
      <w:r w:rsidRPr="00AE264A">
        <w:rPr>
          <w:strike/>
          <w:sz w:val="24"/>
          <w:szCs w:val="24"/>
        </w:rPr>
        <w:t>altura adequada para todas as operações;</w:t>
      </w:r>
    </w:p>
    <w:p w:rsidR="005D30CE" w:rsidRPr="00AE264A" w:rsidRDefault="005D30CE" w:rsidP="00CD5472">
      <w:pPr>
        <w:spacing w:after="200"/>
        <w:ind w:firstLine="567"/>
        <w:jc w:val="both"/>
        <w:rPr>
          <w:strike/>
          <w:sz w:val="24"/>
          <w:szCs w:val="24"/>
        </w:rPr>
      </w:pPr>
      <w:r w:rsidRPr="00AE264A">
        <w:rPr>
          <w:strike/>
          <w:sz w:val="24"/>
          <w:szCs w:val="24"/>
        </w:rPr>
        <w:t>c) teto construído e ou acabado de modo a impedir o acúmulo de sujeiras e a reduzir ao mínimo a condensação e a formação de mofo, devendo ser de fácil limpeza;</w:t>
      </w:r>
    </w:p>
    <w:p w:rsidR="005D30CE" w:rsidRPr="00AE264A" w:rsidRDefault="005D30CE" w:rsidP="00CD5472">
      <w:pPr>
        <w:spacing w:after="200"/>
        <w:ind w:firstLine="567"/>
        <w:jc w:val="both"/>
        <w:rPr>
          <w:strike/>
          <w:sz w:val="24"/>
          <w:szCs w:val="24"/>
        </w:rPr>
      </w:pPr>
      <w:r w:rsidRPr="00AE264A">
        <w:rPr>
          <w:strike/>
          <w:sz w:val="24"/>
          <w:szCs w:val="24"/>
        </w:rPr>
        <w:t>d) janelas e outras aberturas que não acumulem sujeira, devendo ser de fácil limpeza;</w:t>
      </w:r>
    </w:p>
    <w:p w:rsidR="005D30CE" w:rsidRPr="00AE264A" w:rsidRDefault="005D30CE" w:rsidP="00CD5472">
      <w:pPr>
        <w:spacing w:after="200"/>
        <w:ind w:firstLine="567"/>
        <w:jc w:val="both"/>
        <w:rPr>
          <w:strike/>
          <w:sz w:val="24"/>
          <w:szCs w:val="24"/>
        </w:rPr>
      </w:pPr>
      <w:r w:rsidRPr="00AE264A">
        <w:rPr>
          <w:strike/>
          <w:sz w:val="24"/>
          <w:szCs w:val="24"/>
        </w:rPr>
        <w:t xml:space="preserve">e) telas de proteção nas janelas externas, colocadas de modo a facilitar sua remoção e limpeza e com malha igual ou menor que dois milímetros; </w:t>
      </w:r>
    </w:p>
    <w:p w:rsidR="00CD5472" w:rsidRDefault="005D30CE" w:rsidP="00CD5472">
      <w:pPr>
        <w:tabs>
          <w:tab w:val="num" w:pos="0"/>
        </w:tabs>
        <w:spacing w:after="200"/>
        <w:ind w:firstLine="567"/>
        <w:jc w:val="both"/>
        <w:rPr>
          <w:strike/>
          <w:sz w:val="24"/>
          <w:szCs w:val="24"/>
        </w:rPr>
      </w:pPr>
      <w:r w:rsidRPr="00AE264A">
        <w:rPr>
          <w:strike/>
          <w:sz w:val="24"/>
          <w:szCs w:val="24"/>
        </w:rPr>
        <w:t>f) portas de superfícies lisas, não absorventes, de fácil limpeza, fechamento automático e com fresta máxima de um centímetro do piso.</w:t>
      </w:r>
    </w:p>
    <w:p w:rsidR="00CD5472" w:rsidRDefault="005D30CE" w:rsidP="00CD5472">
      <w:pPr>
        <w:tabs>
          <w:tab w:val="num" w:pos="0"/>
        </w:tabs>
        <w:spacing w:after="200"/>
        <w:ind w:firstLine="567"/>
        <w:jc w:val="both"/>
        <w:rPr>
          <w:strike/>
          <w:sz w:val="24"/>
          <w:szCs w:val="24"/>
        </w:rPr>
      </w:pPr>
      <w:r w:rsidRPr="00AE264A">
        <w:rPr>
          <w:strike/>
          <w:sz w:val="24"/>
          <w:szCs w:val="24"/>
        </w:rPr>
        <w:t xml:space="preserve">VI – </w:t>
      </w:r>
      <w:proofErr w:type="gramStart"/>
      <w:r w:rsidRPr="00AE264A">
        <w:rPr>
          <w:strike/>
          <w:sz w:val="24"/>
          <w:szCs w:val="24"/>
        </w:rPr>
        <w:t>não</w:t>
      </w:r>
      <w:proofErr w:type="gramEnd"/>
      <w:r w:rsidRPr="00AE264A">
        <w:rPr>
          <w:strike/>
          <w:sz w:val="24"/>
          <w:szCs w:val="24"/>
        </w:rPr>
        <w:t xml:space="preserve"> ocorrer comunicação direta das áreas de manipulação de alimentos as salas de banho, sanitários, lavabos, refeitórios e vestiários instalados;</w:t>
      </w:r>
    </w:p>
    <w:p w:rsidR="00CD5472" w:rsidRDefault="005D30CE" w:rsidP="00CD5472">
      <w:pPr>
        <w:spacing w:after="200"/>
        <w:ind w:firstLine="567"/>
        <w:jc w:val="both"/>
        <w:rPr>
          <w:strike/>
          <w:sz w:val="24"/>
          <w:szCs w:val="24"/>
        </w:rPr>
      </w:pPr>
      <w:r w:rsidRPr="00AE264A">
        <w:rPr>
          <w:strike/>
          <w:sz w:val="24"/>
          <w:szCs w:val="24"/>
        </w:rPr>
        <w:t>VII – utilizar materiais que possam ser higienizados ou desinfetados adequadamente;</w:t>
      </w:r>
    </w:p>
    <w:p w:rsidR="00CD5472" w:rsidRDefault="005D30CE" w:rsidP="00CD5472">
      <w:pPr>
        <w:spacing w:after="200"/>
        <w:ind w:firstLine="567"/>
        <w:jc w:val="both"/>
        <w:rPr>
          <w:strike/>
          <w:sz w:val="24"/>
          <w:szCs w:val="24"/>
        </w:rPr>
      </w:pPr>
      <w:r w:rsidRPr="00AE264A">
        <w:rPr>
          <w:strike/>
          <w:sz w:val="24"/>
          <w:szCs w:val="24"/>
        </w:rPr>
        <w:t>VIII – possuir lâmpadas dotadas de</w:t>
      </w:r>
      <w:r w:rsidR="00CD5472">
        <w:rPr>
          <w:strike/>
          <w:sz w:val="24"/>
          <w:szCs w:val="24"/>
        </w:rPr>
        <w:t xml:space="preserve"> </w:t>
      </w:r>
      <w:r w:rsidRPr="00AE264A">
        <w:rPr>
          <w:strike/>
          <w:sz w:val="24"/>
          <w:szCs w:val="24"/>
        </w:rPr>
        <w:t xml:space="preserve">sistema de segurança </w:t>
      </w:r>
      <w:proofErr w:type="gramStart"/>
      <w:r w:rsidRPr="00AE264A">
        <w:rPr>
          <w:strike/>
          <w:sz w:val="24"/>
          <w:szCs w:val="24"/>
        </w:rPr>
        <w:t>contra explosão</w:t>
      </w:r>
      <w:proofErr w:type="gramEnd"/>
      <w:r w:rsidRPr="00AE264A">
        <w:rPr>
          <w:strike/>
          <w:sz w:val="24"/>
          <w:szCs w:val="24"/>
        </w:rPr>
        <w:t xml:space="preserve"> e quedas acidentais, não estando as mesmas instaladas sobre as linhas de produção ou transporte de insumos ou produtos;</w:t>
      </w:r>
    </w:p>
    <w:p w:rsidR="00CD5472" w:rsidRDefault="005D30CE" w:rsidP="00CD5472">
      <w:pPr>
        <w:spacing w:after="200"/>
        <w:ind w:firstLine="567"/>
        <w:jc w:val="both"/>
        <w:rPr>
          <w:strike/>
          <w:sz w:val="24"/>
          <w:szCs w:val="24"/>
        </w:rPr>
      </w:pPr>
      <w:r w:rsidRPr="00AE264A">
        <w:rPr>
          <w:strike/>
          <w:sz w:val="24"/>
          <w:szCs w:val="24"/>
        </w:rPr>
        <w:t xml:space="preserve">IX – </w:t>
      </w:r>
      <w:proofErr w:type="gramStart"/>
      <w:r w:rsidRPr="00AE264A">
        <w:rPr>
          <w:strike/>
          <w:sz w:val="24"/>
          <w:szCs w:val="24"/>
        </w:rPr>
        <w:t>assegurar</w:t>
      </w:r>
      <w:proofErr w:type="gramEnd"/>
      <w:r w:rsidRPr="00AE264A">
        <w:rPr>
          <w:strike/>
          <w:sz w:val="24"/>
          <w:szCs w:val="24"/>
        </w:rPr>
        <w:t xml:space="preserve"> que cabos e fios elétricos, quando não contidos em tubos vedados, sejam cobertos com placas, permitindo a ventilação e limpeza;</w:t>
      </w:r>
    </w:p>
    <w:p w:rsidR="00CD5472" w:rsidRDefault="005D30CE" w:rsidP="00CD5472">
      <w:pPr>
        <w:spacing w:after="200"/>
        <w:ind w:firstLine="567"/>
        <w:jc w:val="both"/>
        <w:rPr>
          <w:strike/>
          <w:sz w:val="24"/>
          <w:szCs w:val="24"/>
        </w:rPr>
      </w:pPr>
      <w:r w:rsidRPr="00AE264A">
        <w:rPr>
          <w:strike/>
          <w:sz w:val="24"/>
          <w:szCs w:val="24"/>
        </w:rPr>
        <w:t xml:space="preserve">X – </w:t>
      </w:r>
      <w:proofErr w:type="gramStart"/>
      <w:r w:rsidRPr="00AE264A">
        <w:rPr>
          <w:strike/>
          <w:sz w:val="24"/>
          <w:szCs w:val="24"/>
        </w:rPr>
        <w:t>assegurar</w:t>
      </w:r>
      <w:proofErr w:type="gramEnd"/>
      <w:r w:rsidRPr="00AE264A">
        <w:rPr>
          <w:strike/>
          <w:sz w:val="24"/>
          <w:szCs w:val="24"/>
        </w:rPr>
        <w:t xml:space="preserve"> que as tubulações sigam os padrões de cor estabelecidos pela Associação Brasileira de Normas Técnicas - ABNT, de acordo com o</w:t>
      </w:r>
      <w:r w:rsidR="00CD5472">
        <w:rPr>
          <w:strike/>
          <w:sz w:val="24"/>
          <w:szCs w:val="24"/>
        </w:rPr>
        <w:t xml:space="preserve"> </w:t>
      </w:r>
      <w:r w:rsidRPr="00AE264A">
        <w:rPr>
          <w:strike/>
          <w:sz w:val="24"/>
          <w:szCs w:val="24"/>
        </w:rPr>
        <w:t>tipo e a finalidade a que se destinam.</w:t>
      </w:r>
    </w:p>
    <w:p w:rsidR="00CD5472" w:rsidRDefault="005D30CE" w:rsidP="00CD5472">
      <w:pPr>
        <w:spacing w:after="200"/>
        <w:ind w:firstLine="567"/>
        <w:jc w:val="both"/>
        <w:rPr>
          <w:strike/>
          <w:sz w:val="24"/>
          <w:szCs w:val="24"/>
        </w:rPr>
      </w:pPr>
      <w:r w:rsidRPr="00AE264A">
        <w:rPr>
          <w:strike/>
          <w:sz w:val="24"/>
          <w:szCs w:val="24"/>
        </w:rPr>
        <w:t>§ 1º Nas áreas de acesso à produção de alimentos deverão existir lavatórios providos de produtos líquidos para higienização das mãos, toalhas descartáveis e recipiente</w:t>
      </w:r>
      <w:r w:rsidR="00CD5472">
        <w:rPr>
          <w:strike/>
          <w:sz w:val="24"/>
          <w:szCs w:val="24"/>
        </w:rPr>
        <w:t xml:space="preserve"> </w:t>
      </w:r>
      <w:r w:rsidRPr="00AE264A">
        <w:rPr>
          <w:strike/>
          <w:sz w:val="24"/>
          <w:szCs w:val="24"/>
        </w:rPr>
        <w:t>para resíduos sólidos, tampados e forrados com sacos plásticos.</w:t>
      </w:r>
    </w:p>
    <w:p w:rsidR="00CD5472" w:rsidRDefault="005D30CE" w:rsidP="00CD5472">
      <w:pPr>
        <w:spacing w:after="200"/>
        <w:ind w:firstLine="567"/>
        <w:jc w:val="both"/>
        <w:rPr>
          <w:strike/>
          <w:sz w:val="24"/>
          <w:szCs w:val="24"/>
        </w:rPr>
      </w:pPr>
      <w:r w:rsidRPr="00AE264A">
        <w:rPr>
          <w:strike/>
          <w:sz w:val="24"/>
          <w:szCs w:val="24"/>
        </w:rPr>
        <w:t>§ 2º As áreas de armazenagem de resíduos sólidos deverão ser isoladas e exclusivas para esse fim.</w:t>
      </w:r>
    </w:p>
    <w:p w:rsidR="00CD5472" w:rsidRDefault="005D30CE" w:rsidP="00CD5472">
      <w:pPr>
        <w:spacing w:after="200"/>
        <w:ind w:firstLine="567"/>
        <w:jc w:val="both"/>
        <w:rPr>
          <w:strike/>
          <w:sz w:val="24"/>
          <w:szCs w:val="24"/>
        </w:rPr>
      </w:pPr>
      <w:r w:rsidRPr="00AE264A">
        <w:rPr>
          <w:strike/>
          <w:sz w:val="24"/>
          <w:szCs w:val="24"/>
        </w:rPr>
        <w:t>§ 3º É proibido o uso de plantas ornamentais ou similares nas áreas de manipulação ou de armazenagem de alimentos.</w:t>
      </w:r>
    </w:p>
    <w:p w:rsidR="00CD5472" w:rsidRDefault="005D30CE" w:rsidP="00CD5472">
      <w:pPr>
        <w:spacing w:after="200"/>
        <w:ind w:firstLine="567"/>
        <w:jc w:val="both"/>
        <w:rPr>
          <w:strike/>
          <w:sz w:val="24"/>
          <w:szCs w:val="24"/>
        </w:rPr>
      </w:pPr>
      <w:r w:rsidRPr="00AE264A">
        <w:rPr>
          <w:strike/>
          <w:sz w:val="24"/>
          <w:szCs w:val="24"/>
        </w:rPr>
        <w:lastRenderedPageBreak/>
        <w:t xml:space="preserve">§ 4º As instalações deverão estar livres </w:t>
      </w:r>
      <w:proofErr w:type="gramStart"/>
      <w:r w:rsidRPr="00AE264A">
        <w:rPr>
          <w:strike/>
          <w:sz w:val="24"/>
          <w:szCs w:val="24"/>
        </w:rPr>
        <w:t>de, insetos</w:t>
      </w:r>
      <w:proofErr w:type="gramEnd"/>
      <w:r w:rsidRPr="00AE264A">
        <w:rPr>
          <w:strike/>
          <w:sz w:val="24"/>
          <w:szCs w:val="24"/>
        </w:rPr>
        <w:t>, roedores, voadores, animais domésticos e outros vetores e reservatórios de doenças transmissíveis.</w:t>
      </w:r>
    </w:p>
    <w:p w:rsidR="00CD5472" w:rsidRDefault="005D30CE" w:rsidP="00CD5472">
      <w:pPr>
        <w:spacing w:after="200"/>
        <w:ind w:firstLine="567"/>
        <w:jc w:val="both"/>
        <w:rPr>
          <w:strike/>
          <w:sz w:val="24"/>
          <w:szCs w:val="24"/>
        </w:rPr>
      </w:pPr>
      <w:r w:rsidRPr="00AE264A">
        <w:rPr>
          <w:strike/>
          <w:sz w:val="24"/>
          <w:szCs w:val="24"/>
        </w:rPr>
        <w:t xml:space="preserve">§ 5º O armazenamento de produtos saneantes </w:t>
      </w:r>
      <w:proofErr w:type="spellStart"/>
      <w:r w:rsidRPr="00AE264A">
        <w:rPr>
          <w:strike/>
          <w:sz w:val="24"/>
          <w:szCs w:val="24"/>
        </w:rPr>
        <w:t>domissanitários</w:t>
      </w:r>
      <w:proofErr w:type="spellEnd"/>
      <w:r w:rsidRPr="00AE264A">
        <w:rPr>
          <w:strike/>
          <w:sz w:val="24"/>
          <w:szCs w:val="24"/>
        </w:rPr>
        <w:t>, solventes e praguicidas deverá ocorrer em áreas separadas ou armários fechados, destinados exclusivamente</w:t>
      </w:r>
      <w:r w:rsidR="00CD5472">
        <w:rPr>
          <w:strike/>
          <w:sz w:val="24"/>
          <w:szCs w:val="24"/>
        </w:rPr>
        <w:t xml:space="preserve"> </w:t>
      </w:r>
      <w:r w:rsidRPr="00AE264A">
        <w:rPr>
          <w:strike/>
          <w:sz w:val="24"/>
          <w:szCs w:val="24"/>
        </w:rPr>
        <w:t>para esse fim.</w:t>
      </w:r>
    </w:p>
    <w:p w:rsidR="005D30CE" w:rsidRPr="00AE264A" w:rsidRDefault="009F4715" w:rsidP="00CD5472">
      <w:pPr>
        <w:spacing w:after="200"/>
        <w:jc w:val="center"/>
        <w:rPr>
          <w:b/>
          <w:strike/>
          <w:sz w:val="24"/>
          <w:szCs w:val="24"/>
        </w:rPr>
      </w:pPr>
      <w:r>
        <w:rPr>
          <w:b/>
          <w:strike/>
          <w:sz w:val="24"/>
          <w:szCs w:val="24"/>
        </w:rPr>
        <w:t>Seção III</w:t>
      </w:r>
    </w:p>
    <w:p w:rsidR="00CD5472" w:rsidRDefault="009F4715" w:rsidP="00CD5472">
      <w:pPr>
        <w:spacing w:after="200"/>
        <w:jc w:val="center"/>
        <w:rPr>
          <w:b/>
          <w:strike/>
          <w:sz w:val="24"/>
          <w:szCs w:val="24"/>
        </w:rPr>
      </w:pPr>
      <w:r w:rsidRPr="00AE264A">
        <w:rPr>
          <w:b/>
          <w:strike/>
          <w:sz w:val="24"/>
          <w:szCs w:val="24"/>
        </w:rPr>
        <w:t>Do pessoal</w:t>
      </w:r>
    </w:p>
    <w:p w:rsidR="00CD5472" w:rsidRDefault="005D30CE" w:rsidP="00CD5472">
      <w:pPr>
        <w:spacing w:after="200"/>
        <w:ind w:firstLine="567"/>
        <w:jc w:val="both"/>
        <w:rPr>
          <w:strike/>
          <w:sz w:val="24"/>
          <w:szCs w:val="24"/>
        </w:rPr>
      </w:pPr>
      <w:r w:rsidRPr="00AE264A">
        <w:rPr>
          <w:strike/>
          <w:sz w:val="24"/>
          <w:szCs w:val="24"/>
        </w:rPr>
        <w:t>Art. 91. A pessoa que opere serviços em áreas de manipulação e preparo de alimentos, deverá usar roupa protetora de cor clara, sapatos adequados e touca protetora, todos mantidos em bom estado de conservação</w:t>
      </w:r>
      <w:r w:rsidR="00CD5472">
        <w:rPr>
          <w:strike/>
          <w:sz w:val="24"/>
          <w:szCs w:val="24"/>
        </w:rPr>
        <w:t xml:space="preserve"> </w:t>
      </w:r>
      <w:r w:rsidRPr="00AE264A">
        <w:rPr>
          <w:strike/>
          <w:sz w:val="24"/>
          <w:szCs w:val="24"/>
        </w:rPr>
        <w:t xml:space="preserve">e limpeza. </w:t>
      </w:r>
    </w:p>
    <w:p w:rsidR="00CD5472" w:rsidRDefault="005D30CE" w:rsidP="00CD5472">
      <w:pPr>
        <w:spacing w:after="200"/>
        <w:ind w:firstLine="567"/>
        <w:jc w:val="both"/>
        <w:rPr>
          <w:strike/>
          <w:sz w:val="24"/>
          <w:szCs w:val="24"/>
        </w:rPr>
      </w:pPr>
      <w:r w:rsidRPr="00AE264A">
        <w:rPr>
          <w:strike/>
          <w:sz w:val="24"/>
          <w:szCs w:val="24"/>
        </w:rPr>
        <w:t>Art. 92. A pessoa que opere serviços em áreas de manipulação de alimentos, deverá manter as mãos limpas, sem uso de anéis ou similares,</w:t>
      </w:r>
      <w:r w:rsidR="00CD5472">
        <w:rPr>
          <w:strike/>
          <w:sz w:val="24"/>
          <w:szCs w:val="24"/>
        </w:rPr>
        <w:t xml:space="preserve"> </w:t>
      </w:r>
      <w:r w:rsidRPr="00AE264A">
        <w:rPr>
          <w:strike/>
          <w:sz w:val="24"/>
          <w:szCs w:val="24"/>
        </w:rPr>
        <w:t>com as unhas aparadas e sem esmaltes, devendo ser lavadas com água e sabão e desinfetadas antes do início do trabalho e depois de cada afastamento do mesmo.</w:t>
      </w:r>
    </w:p>
    <w:p w:rsidR="00CD5472" w:rsidRDefault="005D30CE" w:rsidP="00CD5472">
      <w:pPr>
        <w:spacing w:after="200"/>
        <w:ind w:firstLine="567"/>
        <w:jc w:val="both"/>
        <w:rPr>
          <w:strike/>
          <w:sz w:val="24"/>
          <w:szCs w:val="24"/>
        </w:rPr>
      </w:pPr>
      <w:r w:rsidRPr="00AE264A">
        <w:rPr>
          <w:strike/>
          <w:sz w:val="24"/>
          <w:szCs w:val="24"/>
        </w:rPr>
        <w:t>Art. 93.</w:t>
      </w:r>
      <w:r w:rsidR="00CD5472">
        <w:rPr>
          <w:strike/>
          <w:sz w:val="24"/>
          <w:szCs w:val="24"/>
        </w:rPr>
        <w:t xml:space="preserve"> </w:t>
      </w:r>
      <w:r w:rsidRPr="00AE264A">
        <w:rPr>
          <w:strike/>
          <w:sz w:val="24"/>
          <w:szCs w:val="24"/>
        </w:rPr>
        <w:t xml:space="preserve">É proibida a presença, nas áreas de manipulação e preparo de alimentos, de pessoas afetadas por enfermidades </w:t>
      </w:r>
      <w:proofErr w:type="spellStart"/>
      <w:r w:rsidRPr="00AE264A">
        <w:rPr>
          <w:strike/>
          <w:sz w:val="24"/>
          <w:szCs w:val="24"/>
        </w:rPr>
        <w:t>infecto-contagiosas</w:t>
      </w:r>
      <w:proofErr w:type="spellEnd"/>
      <w:r w:rsidRPr="00AE264A">
        <w:rPr>
          <w:strike/>
          <w:sz w:val="24"/>
          <w:szCs w:val="24"/>
        </w:rPr>
        <w:t xml:space="preserve"> ou que apresentem curativos, inflamações, infecções ou afecções na pele, feridas ou outras anormalidades que possam originar contaminação microbiológica do alimento, do ambiente ou de outros indivíduos.</w:t>
      </w:r>
    </w:p>
    <w:p w:rsidR="00CD5472" w:rsidRDefault="005D30CE" w:rsidP="00CD5472">
      <w:pPr>
        <w:spacing w:after="200"/>
        <w:ind w:firstLine="567"/>
        <w:jc w:val="both"/>
        <w:rPr>
          <w:strike/>
          <w:sz w:val="24"/>
          <w:szCs w:val="24"/>
        </w:rPr>
      </w:pPr>
      <w:r w:rsidRPr="00AE264A">
        <w:rPr>
          <w:strike/>
          <w:sz w:val="24"/>
          <w:szCs w:val="24"/>
        </w:rPr>
        <w:t xml:space="preserve">Art. 94. É proibida a presença nas áreas de armazenagem, manipulação, </w:t>
      </w:r>
      <w:r w:rsidR="009F4715">
        <w:rPr>
          <w:strike/>
          <w:sz w:val="24"/>
          <w:szCs w:val="24"/>
        </w:rPr>
        <w:t>preparo e consumo de alimentos,</w:t>
      </w:r>
      <w:r w:rsidRPr="00AE264A">
        <w:rPr>
          <w:strike/>
          <w:sz w:val="24"/>
          <w:szCs w:val="24"/>
        </w:rPr>
        <w:t xml:space="preserve"> a prática de maus hábitos relacionados à higiene pessoal, que possam favorecer a contaminação de alimentos.</w:t>
      </w:r>
    </w:p>
    <w:p w:rsidR="00CD5472" w:rsidRDefault="005D30CE" w:rsidP="00CD5472">
      <w:pPr>
        <w:spacing w:after="200"/>
        <w:ind w:firstLine="567"/>
        <w:jc w:val="both"/>
        <w:rPr>
          <w:strike/>
          <w:sz w:val="24"/>
          <w:szCs w:val="24"/>
        </w:rPr>
      </w:pPr>
      <w:r w:rsidRPr="00AE264A">
        <w:rPr>
          <w:strike/>
          <w:sz w:val="24"/>
          <w:szCs w:val="24"/>
        </w:rPr>
        <w:t>Parágrafo único. As roupas e pertences pessoais não devem ser guardados em lugares onde</w:t>
      </w:r>
      <w:r w:rsidR="00CD5472">
        <w:rPr>
          <w:strike/>
          <w:sz w:val="24"/>
          <w:szCs w:val="24"/>
        </w:rPr>
        <w:t xml:space="preserve"> </w:t>
      </w:r>
      <w:r w:rsidRPr="00AE264A">
        <w:rPr>
          <w:strike/>
          <w:sz w:val="24"/>
          <w:szCs w:val="24"/>
        </w:rPr>
        <w:t>alimentos ou ingredientes estejam expostos, ou em áreas usadas para a limpeza de equipamentos e utensílios.</w:t>
      </w:r>
    </w:p>
    <w:p w:rsidR="009F4715" w:rsidRPr="00AE264A" w:rsidRDefault="009F4715" w:rsidP="00CD5472">
      <w:pPr>
        <w:spacing w:after="200"/>
        <w:jc w:val="center"/>
        <w:rPr>
          <w:b/>
          <w:strike/>
          <w:sz w:val="24"/>
          <w:szCs w:val="24"/>
        </w:rPr>
      </w:pPr>
      <w:r>
        <w:rPr>
          <w:b/>
          <w:strike/>
          <w:sz w:val="24"/>
          <w:szCs w:val="24"/>
        </w:rPr>
        <w:t>Seção IV</w:t>
      </w:r>
    </w:p>
    <w:p w:rsidR="00CD5472" w:rsidRDefault="009F4715" w:rsidP="00CD5472">
      <w:pPr>
        <w:spacing w:after="200"/>
        <w:jc w:val="center"/>
        <w:rPr>
          <w:b/>
          <w:strike/>
          <w:sz w:val="24"/>
          <w:szCs w:val="24"/>
        </w:rPr>
      </w:pPr>
      <w:r w:rsidRPr="00AE264A">
        <w:rPr>
          <w:b/>
          <w:strike/>
          <w:sz w:val="24"/>
          <w:szCs w:val="24"/>
        </w:rPr>
        <w:t>Da armazenagem de alimentos</w:t>
      </w:r>
    </w:p>
    <w:p w:rsidR="00CD5472" w:rsidRDefault="005D30CE" w:rsidP="00CD5472">
      <w:pPr>
        <w:spacing w:after="200"/>
        <w:ind w:firstLine="567"/>
        <w:jc w:val="both"/>
        <w:rPr>
          <w:strike/>
          <w:sz w:val="24"/>
          <w:szCs w:val="24"/>
        </w:rPr>
      </w:pPr>
      <w:r w:rsidRPr="00AE264A">
        <w:rPr>
          <w:strike/>
          <w:sz w:val="24"/>
          <w:szCs w:val="24"/>
        </w:rPr>
        <w:t>Art. 95. Os alimentos industrializados ou não, destinados ao consumo humano, que exijam meios especiais para a manutenção de seus padrões de identidade e qualidade,</w:t>
      </w:r>
      <w:r w:rsidR="00CD5472">
        <w:rPr>
          <w:strike/>
          <w:sz w:val="24"/>
          <w:szCs w:val="24"/>
        </w:rPr>
        <w:t xml:space="preserve"> </w:t>
      </w:r>
      <w:r w:rsidRPr="00AE264A">
        <w:rPr>
          <w:strike/>
          <w:sz w:val="24"/>
          <w:szCs w:val="24"/>
        </w:rPr>
        <w:t>deverão ser</w:t>
      </w:r>
      <w:r w:rsidR="00CD5472">
        <w:rPr>
          <w:strike/>
          <w:sz w:val="24"/>
          <w:szCs w:val="24"/>
        </w:rPr>
        <w:t xml:space="preserve"> </w:t>
      </w:r>
      <w:r w:rsidRPr="00AE264A">
        <w:rPr>
          <w:strike/>
          <w:sz w:val="24"/>
          <w:szCs w:val="24"/>
        </w:rPr>
        <w:t>armazenados em condições ambientais compatíveis ao exigido para a sua conservação pela legislação sanitária pertinente e livres de contaminação de natureza biológica, química ou física.</w:t>
      </w:r>
    </w:p>
    <w:p w:rsidR="00CD5472" w:rsidRDefault="005D30CE" w:rsidP="00CD5472">
      <w:pPr>
        <w:spacing w:after="200"/>
        <w:ind w:firstLine="567"/>
        <w:jc w:val="both"/>
        <w:rPr>
          <w:strike/>
          <w:sz w:val="24"/>
          <w:szCs w:val="24"/>
        </w:rPr>
      </w:pPr>
      <w:r w:rsidRPr="00AE264A">
        <w:rPr>
          <w:strike/>
          <w:sz w:val="24"/>
          <w:szCs w:val="24"/>
        </w:rPr>
        <w:t>Art. 96. Os compartimentos de armazenagem de alimentos destinados ao consumo humano, deverão estar providos de estrados e prateleiras constituídas de material resistente, impermeável e que facilitem a limpeza e a circulação de ar.</w:t>
      </w:r>
    </w:p>
    <w:p w:rsidR="005D30CE" w:rsidRPr="00AE264A" w:rsidRDefault="005D30CE" w:rsidP="00CD5472">
      <w:pPr>
        <w:spacing w:after="200"/>
        <w:ind w:firstLine="567"/>
        <w:jc w:val="both"/>
        <w:rPr>
          <w:strike/>
          <w:sz w:val="24"/>
          <w:szCs w:val="24"/>
        </w:rPr>
      </w:pPr>
      <w:r w:rsidRPr="00AE264A">
        <w:rPr>
          <w:strike/>
          <w:sz w:val="24"/>
          <w:szCs w:val="24"/>
        </w:rPr>
        <w:t>Art. 97. Os locais onde são armazenados alimentos cuja manutenção exija condições especiais de temperatura, deverão estar providos de equipamentos próprios e em condições operacionais satisfatórias.</w:t>
      </w:r>
    </w:p>
    <w:p w:rsidR="00CD5472" w:rsidRDefault="005D30CE" w:rsidP="00CD5472">
      <w:pPr>
        <w:spacing w:after="200"/>
        <w:ind w:firstLine="567"/>
        <w:jc w:val="both"/>
        <w:rPr>
          <w:strike/>
          <w:sz w:val="24"/>
          <w:szCs w:val="24"/>
        </w:rPr>
      </w:pPr>
      <w:r w:rsidRPr="00AE264A">
        <w:rPr>
          <w:strike/>
          <w:sz w:val="24"/>
          <w:szCs w:val="24"/>
        </w:rPr>
        <w:t>Parágrafo único. Ficam estabelecidas as seguintes temperaturas para a armazenagem dos alimentos em ambientes especiais:</w:t>
      </w:r>
    </w:p>
    <w:p w:rsidR="005D30CE" w:rsidRPr="00AE264A" w:rsidRDefault="005D30CE" w:rsidP="00CD5472">
      <w:pPr>
        <w:numPr>
          <w:ins w:id="1" w:author="Unknown"/>
        </w:numPr>
        <w:spacing w:after="200"/>
        <w:ind w:firstLine="567"/>
        <w:jc w:val="both"/>
        <w:rPr>
          <w:strike/>
          <w:sz w:val="24"/>
          <w:szCs w:val="24"/>
        </w:rPr>
      </w:pPr>
      <w:r w:rsidRPr="00AE264A">
        <w:rPr>
          <w:strike/>
          <w:sz w:val="24"/>
          <w:szCs w:val="24"/>
        </w:rPr>
        <w:t xml:space="preserve">a) refrigeração de frutas, verduras e outros produtos </w:t>
      </w:r>
    </w:p>
    <w:p w:rsidR="005D30CE" w:rsidRPr="00AE264A" w:rsidRDefault="005D30CE" w:rsidP="00CD5472">
      <w:pPr>
        <w:spacing w:after="200"/>
        <w:ind w:firstLine="567"/>
        <w:jc w:val="both"/>
        <w:rPr>
          <w:strike/>
          <w:sz w:val="24"/>
          <w:szCs w:val="24"/>
        </w:rPr>
      </w:pPr>
      <w:r w:rsidRPr="00AE264A">
        <w:rPr>
          <w:strike/>
          <w:sz w:val="24"/>
          <w:szCs w:val="24"/>
        </w:rPr>
        <w:t>(</w:t>
      </w:r>
      <w:r w:rsidR="00515CF5" w:rsidRPr="00AE264A">
        <w:rPr>
          <w:strike/>
          <w:sz w:val="24"/>
          <w:szCs w:val="24"/>
        </w:rPr>
        <w:t>+ 7) a (+</w:t>
      </w:r>
      <w:r w:rsidRPr="00AE264A">
        <w:rPr>
          <w:strike/>
          <w:sz w:val="24"/>
          <w:szCs w:val="24"/>
        </w:rPr>
        <w:t xml:space="preserve"> 10) º C;</w:t>
      </w:r>
    </w:p>
    <w:p w:rsidR="005D30CE" w:rsidRPr="00AE264A" w:rsidRDefault="005D30CE" w:rsidP="00CD5472">
      <w:pPr>
        <w:spacing w:after="200"/>
        <w:ind w:firstLine="567"/>
        <w:jc w:val="both"/>
        <w:rPr>
          <w:strike/>
          <w:sz w:val="24"/>
          <w:szCs w:val="24"/>
        </w:rPr>
      </w:pPr>
      <w:r w:rsidRPr="00AE264A">
        <w:rPr>
          <w:strike/>
          <w:sz w:val="24"/>
          <w:szCs w:val="24"/>
        </w:rPr>
        <w:t>b) refrig</w:t>
      </w:r>
      <w:r w:rsidR="00515CF5" w:rsidRPr="00AE264A">
        <w:rPr>
          <w:strike/>
          <w:sz w:val="24"/>
          <w:szCs w:val="24"/>
        </w:rPr>
        <w:t>eração de produtos lácteos:</w:t>
      </w:r>
      <w:r w:rsidR="00CD5472">
        <w:rPr>
          <w:strike/>
          <w:sz w:val="24"/>
          <w:szCs w:val="24"/>
        </w:rPr>
        <w:t xml:space="preserve"> </w:t>
      </w:r>
      <w:proofErr w:type="gramStart"/>
      <w:r w:rsidR="00515CF5" w:rsidRPr="00AE264A">
        <w:rPr>
          <w:strike/>
          <w:sz w:val="24"/>
          <w:szCs w:val="24"/>
        </w:rPr>
        <w:t>( +</w:t>
      </w:r>
      <w:proofErr w:type="gramEnd"/>
      <w:r w:rsidR="00515CF5" w:rsidRPr="00AE264A">
        <w:rPr>
          <w:strike/>
          <w:sz w:val="24"/>
          <w:szCs w:val="24"/>
        </w:rPr>
        <w:t xml:space="preserve"> 4) a (+</w:t>
      </w:r>
      <w:r w:rsidRPr="00AE264A">
        <w:rPr>
          <w:strike/>
          <w:sz w:val="24"/>
          <w:szCs w:val="24"/>
        </w:rPr>
        <w:t xml:space="preserve"> 9) º C;</w:t>
      </w:r>
    </w:p>
    <w:p w:rsidR="005D30CE" w:rsidRPr="00AE264A" w:rsidRDefault="005D30CE" w:rsidP="00CD5472">
      <w:pPr>
        <w:spacing w:after="200"/>
        <w:ind w:firstLine="567"/>
        <w:jc w:val="both"/>
        <w:rPr>
          <w:strike/>
          <w:sz w:val="24"/>
          <w:szCs w:val="24"/>
        </w:rPr>
      </w:pPr>
      <w:r w:rsidRPr="00AE264A">
        <w:rPr>
          <w:strike/>
          <w:sz w:val="24"/>
          <w:szCs w:val="24"/>
        </w:rPr>
        <w:t>c) refrigera</w:t>
      </w:r>
      <w:r w:rsidR="00515CF5" w:rsidRPr="00AE264A">
        <w:rPr>
          <w:strike/>
          <w:sz w:val="24"/>
          <w:szCs w:val="24"/>
        </w:rPr>
        <w:t>ção de carnes e aves: (</w:t>
      </w:r>
      <w:proofErr w:type="gramStart"/>
      <w:r w:rsidR="00515CF5" w:rsidRPr="00AE264A">
        <w:rPr>
          <w:strike/>
          <w:sz w:val="24"/>
          <w:szCs w:val="24"/>
        </w:rPr>
        <w:t>0 )</w:t>
      </w:r>
      <w:proofErr w:type="gramEnd"/>
      <w:r w:rsidR="00515CF5" w:rsidRPr="00AE264A">
        <w:rPr>
          <w:strike/>
          <w:sz w:val="24"/>
          <w:szCs w:val="24"/>
        </w:rPr>
        <w:t xml:space="preserve"> a ( +</w:t>
      </w:r>
      <w:r w:rsidRPr="00AE264A">
        <w:rPr>
          <w:strike/>
          <w:sz w:val="24"/>
          <w:szCs w:val="24"/>
        </w:rPr>
        <w:t xml:space="preserve"> 4) </w:t>
      </w:r>
      <w:proofErr w:type="spellStart"/>
      <w:r w:rsidRPr="00AE264A">
        <w:rPr>
          <w:strike/>
          <w:sz w:val="24"/>
          <w:szCs w:val="24"/>
        </w:rPr>
        <w:t>ºC</w:t>
      </w:r>
      <w:proofErr w:type="spellEnd"/>
      <w:r w:rsidRPr="00AE264A">
        <w:rPr>
          <w:strike/>
          <w:sz w:val="24"/>
          <w:szCs w:val="24"/>
        </w:rPr>
        <w:t>;</w:t>
      </w:r>
    </w:p>
    <w:p w:rsidR="005D30CE" w:rsidRPr="00AE264A" w:rsidRDefault="005D30CE" w:rsidP="00CD5472">
      <w:pPr>
        <w:spacing w:after="200"/>
        <w:ind w:firstLine="567"/>
        <w:jc w:val="both"/>
        <w:rPr>
          <w:strike/>
          <w:sz w:val="24"/>
          <w:szCs w:val="24"/>
        </w:rPr>
      </w:pPr>
      <w:r w:rsidRPr="00AE264A">
        <w:rPr>
          <w:strike/>
          <w:sz w:val="24"/>
          <w:szCs w:val="24"/>
        </w:rPr>
        <w:t>d) conser</w:t>
      </w:r>
      <w:r w:rsidR="00515CF5" w:rsidRPr="00AE264A">
        <w:rPr>
          <w:strike/>
          <w:sz w:val="24"/>
          <w:szCs w:val="24"/>
        </w:rPr>
        <w:t>vação de pescados e mariscos: (-</w:t>
      </w:r>
      <w:proofErr w:type="gramStart"/>
      <w:r w:rsidRPr="00AE264A">
        <w:rPr>
          <w:strike/>
          <w:sz w:val="24"/>
          <w:szCs w:val="24"/>
        </w:rPr>
        <w:t>5 )</w:t>
      </w:r>
      <w:proofErr w:type="gramEnd"/>
      <w:r w:rsidRPr="00AE264A">
        <w:rPr>
          <w:strike/>
          <w:sz w:val="24"/>
          <w:szCs w:val="24"/>
        </w:rPr>
        <w:t xml:space="preserve"> a ( 0 ) </w:t>
      </w:r>
      <w:proofErr w:type="spellStart"/>
      <w:r w:rsidRPr="00AE264A">
        <w:rPr>
          <w:strike/>
          <w:sz w:val="24"/>
          <w:szCs w:val="24"/>
        </w:rPr>
        <w:t>ºC</w:t>
      </w:r>
      <w:proofErr w:type="spellEnd"/>
      <w:r w:rsidRPr="00AE264A">
        <w:rPr>
          <w:strike/>
          <w:sz w:val="24"/>
          <w:szCs w:val="24"/>
        </w:rPr>
        <w:t>;</w:t>
      </w:r>
    </w:p>
    <w:p w:rsidR="00CD5472" w:rsidRDefault="005D30CE" w:rsidP="00CD5472">
      <w:pPr>
        <w:spacing w:after="200"/>
        <w:ind w:firstLine="567"/>
        <w:jc w:val="both"/>
        <w:rPr>
          <w:strike/>
          <w:sz w:val="24"/>
          <w:szCs w:val="24"/>
        </w:rPr>
      </w:pPr>
      <w:r w:rsidRPr="00AE264A">
        <w:rPr>
          <w:strike/>
          <w:sz w:val="24"/>
          <w:szCs w:val="24"/>
        </w:rPr>
        <w:t>e) conservação d</w:t>
      </w:r>
      <w:r w:rsidR="00515CF5" w:rsidRPr="00AE264A">
        <w:rPr>
          <w:strike/>
          <w:sz w:val="24"/>
          <w:szCs w:val="24"/>
        </w:rPr>
        <w:t>e alimentos sob congelamento: (-</w:t>
      </w:r>
      <w:proofErr w:type="gramStart"/>
      <w:r w:rsidR="00515CF5" w:rsidRPr="00AE264A">
        <w:rPr>
          <w:strike/>
          <w:sz w:val="24"/>
          <w:szCs w:val="24"/>
        </w:rPr>
        <w:t>30 )</w:t>
      </w:r>
      <w:proofErr w:type="gramEnd"/>
      <w:r w:rsidR="00515CF5" w:rsidRPr="00AE264A">
        <w:rPr>
          <w:strike/>
          <w:sz w:val="24"/>
          <w:szCs w:val="24"/>
        </w:rPr>
        <w:t xml:space="preserve"> a</w:t>
      </w:r>
      <w:r w:rsidR="00CD5472">
        <w:rPr>
          <w:strike/>
          <w:sz w:val="24"/>
          <w:szCs w:val="24"/>
        </w:rPr>
        <w:t xml:space="preserve"> </w:t>
      </w:r>
      <w:r w:rsidR="00515CF5" w:rsidRPr="00AE264A">
        <w:rPr>
          <w:strike/>
          <w:sz w:val="24"/>
          <w:szCs w:val="24"/>
        </w:rPr>
        <w:t>( -</w:t>
      </w:r>
      <w:r w:rsidRPr="00AE264A">
        <w:rPr>
          <w:strike/>
          <w:sz w:val="24"/>
          <w:szCs w:val="24"/>
        </w:rPr>
        <w:t xml:space="preserve">18) </w:t>
      </w:r>
      <w:proofErr w:type="spellStart"/>
      <w:r w:rsidRPr="00AE264A">
        <w:rPr>
          <w:strike/>
          <w:sz w:val="24"/>
          <w:szCs w:val="24"/>
        </w:rPr>
        <w:t>ºC</w:t>
      </w:r>
      <w:proofErr w:type="spellEnd"/>
      <w:r w:rsidRPr="00AE264A">
        <w:rPr>
          <w:strike/>
          <w:sz w:val="24"/>
          <w:szCs w:val="24"/>
        </w:rPr>
        <w:t>.</w:t>
      </w:r>
    </w:p>
    <w:p w:rsidR="00CD5472" w:rsidRDefault="005D30CE" w:rsidP="00CD5472">
      <w:pPr>
        <w:spacing w:after="200"/>
        <w:ind w:firstLine="567"/>
        <w:jc w:val="both"/>
        <w:rPr>
          <w:strike/>
          <w:sz w:val="24"/>
          <w:szCs w:val="24"/>
        </w:rPr>
      </w:pPr>
      <w:r w:rsidRPr="00AE264A">
        <w:rPr>
          <w:strike/>
          <w:sz w:val="24"/>
          <w:szCs w:val="24"/>
        </w:rPr>
        <w:t>Art. 98. Deverão ser adotados e implementados procedimentos efetivos para manter a adequada rotatividade dos produtos armazenados.</w:t>
      </w:r>
    </w:p>
    <w:p w:rsidR="005D30CE" w:rsidRPr="00AE264A" w:rsidRDefault="009F4715" w:rsidP="00CD5472">
      <w:pPr>
        <w:spacing w:after="200"/>
        <w:jc w:val="center"/>
        <w:rPr>
          <w:b/>
          <w:strike/>
          <w:sz w:val="24"/>
          <w:szCs w:val="24"/>
        </w:rPr>
      </w:pPr>
      <w:r>
        <w:rPr>
          <w:b/>
          <w:strike/>
          <w:sz w:val="24"/>
          <w:szCs w:val="24"/>
        </w:rPr>
        <w:t>Seção V</w:t>
      </w:r>
    </w:p>
    <w:p w:rsidR="00CD5472" w:rsidRDefault="009F4715" w:rsidP="00CD5472">
      <w:pPr>
        <w:pStyle w:val="Ttulo7"/>
        <w:spacing w:after="200"/>
        <w:rPr>
          <w:rFonts w:ascii="Times New Roman" w:hAnsi="Times New Roman" w:cs="Times New Roman"/>
          <w:b/>
          <w:strike/>
          <w:sz w:val="24"/>
          <w:szCs w:val="24"/>
        </w:rPr>
      </w:pPr>
      <w:r w:rsidRPr="00AE264A">
        <w:rPr>
          <w:rFonts w:ascii="Times New Roman" w:hAnsi="Times New Roman" w:cs="Times New Roman"/>
          <w:b/>
          <w:strike/>
          <w:sz w:val="24"/>
          <w:szCs w:val="24"/>
        </w:rPr>
        <w:t>Dos equipamentos e utensílios</w:t>
      </w:r>
    </w:p>
    <w:p w:rsidR="00CD5472" w:rsidRDefault="005D30CE" w:rsidP="00CD5472">
      <w:pPr>
        <w:spacing w:after="200"/>
        <w:ind w:firstLine="567"/>
        <w:jc w:val="both"/>
        <w:rPr>
          <w:strike/>
          <w:sz w:val="24"/>
          <w:szCs w:val="24"/>
        </w:rPr>
      </w:pPr>
      <w:r w:rsidRPr="00AE264A">
        <w:rPr>
          <w:strike/>
          <w:sz w:val="24"/>
          <w:szCs w:val="24"/>
        </w:rPr>
        <w:t>Art. 99. Os equipamentos e utensílios utilizados nos locais de manipulação de alimentos, deverão</w:t>
      </w:r>
      <w:r w:rsidR="00CD5472">
        <w:rPr>
          <w:strike/>
          <w:sz w:val="24"/>
          <w:szCs w:val="24"/>
        </w:rPr>
        <w:t xml:space="preserve"> </w:t>
      </w:r>
      <w:r w:rsidRPr="00AE264A">
        <w:rPr>
          <w:strike/>
          <w:sz w:val="24"/>
          <w:szCs w:val="24"/>
        </w:rPr>
        <w:t>ser confeccionados de materiais que não transmitam substâncias tóxicas, odores e sabores, capazes de resistir a repetidas operações de limpeza e desinfecção e apresentarem-se em bom estado de conservação e em condições higiênico-sanitárias satisfatórias.</w:t>
      </w:r>
    </w:p>
    <w:p w:rsidR="00CD5472" w:rsidRDefault="005D30CE" w:rsidP="00CD5472">
      <w:pPr>
        <w:spacing w:after="200"/>
        <w:ind w:firstLine="567"/>
        <w:jc w:val="both"/>
        <w:rPr>
          <w:strike/>
          <w:sz w:val="24"/>
          <w:szCs w:val="24"/>
        </w:rPr>
      </w:pPr>
      <w:r w:rsidRPr="00AE264A">
        <w:rPr>
          <w:strike/>
          <w:sz w:val="24"/>
          <w:szCs w:val="24"/>
        </w:rPr>
        <w:t xml:space="preserve">Art. 100. Os utensílios e bandejas não descartáveis empregados na prestação de serviço de alimentação, quando da ocorrência de surto de tóxico-infecção alimentar, deverão ser submetidos a procedimentos de limpeza e desinfecção por equipamentos e ou produtos saneantes </w:t>
      </w:r>
      <w:proofErr w:type="spellStart"/>
      <w:r w:rsidRPr="00AE264A">
        <w:rPr>
          <w:strike/>
          <w:sz w:val="24"/>
          <w:szCs w:val="24"/>
        </w:rPr>
        <w:t>domissanitários</w:t>
      </w:r>
      <w:proofErr w:type="spellEnd"/>
      <w:r w:rsidRPr="00AE264A">
        <w:rPr>
          <w:strike/>
          <w:sz w:val="24"/>
          <w:szCs w:val="24"/>
        </w:rPr>
        <w:t>, respeitadas as especificações quanto ao modo de uso constante de suas rotulagens.</w:t>
      </w:r>
    </w:p>
    <w:p w:rsidR="005D30CE" w:rsidRPr="00AE264A" w:rsidRDefault="009F4715" w:rsidP="00CD5472">
      <w:pPr>
        <w:spacing w:after="200"/>
        <w:jc w:val="center"/>
        <w:rPr>
          <w:b/>
          <w:strike/>
          <w:sz w:val="24"/>
          <w:szCs w:val="24"/>
        </w:rPr>
      </w:pPr>
      <w:r>
        <w:rPr>
          <w:b/>
          <w:strike/>
          <w:sz w:val="24"/>
          <w:szCs w:val="24"/>
        </w:rPr>
        <w:t>Seção VI</w:t>
      </w:r>
    </w:p>
    <w:p w:rsidR="00CD5472" w:rsidRDefault="009F4715" w:rsidP="00CD5472">
      <w:pPr>
        <w:spacing w:after="200"/>
        <w:jc w:val="center"/>
        <w:rPr>
          <w:b/>
          <w:strike/>
          <w:sz w:val="24"/>
          <w:szCs w:val="24"/>
        </w:rPr>
      </w:pPr>
      <w:r w:rsidRPr="00AE264A">
        <w:rPr>
          <w:b/>
          <w:strike/>
          <w:sz w:val="24"/>
          <w:szCs w:val="24"/>
        </w:rPr>
        <w:t>Da exposição e oferta de alimentos</w:t>
      </w:r>
    </w:p>
    <w:p w:rsidR="00CD5472" w:rsidRDefault="005D30CE" w:rsidP="00CD5472">
      <w:pPr>
        <w:spacing w:after="200"/>
        <w:ind w:firstLine="567"/>
        <w:jc w:val="both"/>
        <w:rPr>
          <w:strike/>
          <w:sz w:val="24"/>
          <w:szCs w:val="24"/>
        </w:rPr>
      </w:pPr>
      <w:r w:rsidRPr="00AE264A">
        <w:rPr>
          <w:strike/>
          <w:sz w:val="24"/>
          <w:szCs w:val="24"/>
        </w:rPr>
        <w:t>Art. 101. Os alimentos destinados ao consumo humano imediato, tenham ou não sofrido processo de cocção, só poderão ser expostos</w:t>
      </w:r>
      <w:r w:rsidR="00CD5472">
        <w:rPr>
          <w:strike/>
          <w:sz w:val="24"/>
          <w:szCs w:val="24"/>
        </w:rPr>
        <w:t xml:space="preserve"> </w:t>
      </w:r>
      <w:r w:rsidRPr="00AE264A">
        <w:rPr>
          <w:strike/>
          <w:sz w:val="24"/>
          <w:szCs w:val="24"/>
        </w:rPr>
        <w:t>com proteção que garanta a segurança alimentar.</w:t>
      </w:r>
    </w:p>
    <w:p w:rsidR="00CD5472" w:rsidRDefault="005D30CE" w:rsidP="00CD5472">
      <w:pPr>
        <w:spacing w:after="200"/>
        <w:ind w:firstLine="567"/>
        <w:jc w:val="both"/>
        <w:rPr>
          <w:strike/>
          <w:sz w:val="24"/>
          <w:szCs w:val="24"/>
        </w:rPr>
      </w:pPr>
      <w:r w:rsidRPr="00AE264A">
        <w:rPr>
          <w:strike/>
          <w:sz w:val="24"/>
          <w:szCs w:val="24"/>
        </w:rPr>
        <w:t>Art. 102. A temperatura int</w:t>
      </w:r>
      <w:r w:rsidR="007B5C77">
        <w:rPr>
          <w:strike/>
          <w:sz w:val="24"/>
          <w:szCs w:val="24"/>
        </w:rPr>
        <w:t>erior no alimento acondicionado</w:t>
      </w:r>
      <w:r w:rsidRPr="00AE264A">
        <w:rPr>
          <w:strike/>
          <w:sz w:val="24"/>
          <w:szCs w:val="24"/>
        </w:rPr>
        <w:t xml:space="preserve"> em bandejas aquecidas para exposição ao consumo não deverá ser inferior a 60º C.</w:t>
      </w:r>
    </w:p>
    <w:p w:rsidR="00CD5472" w:rsidRDefault="005D30CE" w:rsidP="00CD5472">
      <w:pPr>
        <w:spacing w:after="200"/>
        <w:ind w:firstLine="567"/>
        <w:jc w:val="both"/>
        <w:rPr>
          <w:strike/>
          <w:sz w:val="24"/>
          <w:szCs w:val="24"/>
        </w:rPr>
      </w:pPr>
      <w:r w:rsidRPr="00AE264A">
        <w:rPr>
          <w:strike/>
          <w:sz w:val="24"/>
          <w:szCs w:val="24"/>
        </w:rPr>
        <w:t>Art. 103. É proibido expor ao público ou armazenar alimentos com prazo de validade vencido ou com rotulagem em desacordo com o exigido pela legislação sanitária pertinente.</w:t>
      </w:r>
    </w:p>
    <w:p w:rsidR="005D30CE" w:rsidRPr="00AE264A" w:rsidRDefault="009F4715" w:rsidP="00CD5472">
      <w:pPr>
        <w:pStyle w:val="Ttulo7"/>
        <w:spacing w:after="200"/>
        <w:rPr>
          <w:rFonts w:ascii="Times New Roman" w:hAnsi="Times New Roman" w:cs="Times New Roman"/>
          <w:b/>
          <w:strike/>
          <w:sz w:val="24"/>
          <w:szCs w:val="24"/>
        </w:rPr>
      </w:pPr>
      <w:r>
        <w:rPr>
          <w:rFonts w:ascii="Times New Roman" w:hAnsi="Times New Roman" w:cs="Times New Roman"/>
          <w:b/>
          <w:strike/>
          <w:sz w:val="24"/>
          <w:szCs w:val="24"/>
        </w:rPr>
        <w:t>Seção VII</w:t>
      </w:r>
    </w:p>
    <w:p w:rsidR="00CD5472" w:rsidRDefault="009F4715" w:rsidP="00CD5472">
      <w:pPr>
        <w:spacing w:after="200"/>
        <w:jc w:val="center"/>
        <w:rPr>
          <w:b/>
          <w:strike/>
          <w:sz w:val="24"/>
          <w:szCs w:val="24"/>
        </w:rPr>
      </w:pPr>
      <w:r w:rsidRPr="00AE264A">
        <w:rPr>
          <w:b/>
          <w:strike/>
          <w:sz w:val="24"/>
          <w:szCs w:val="24"/>
        </w:rPr>
        <w:t>Do transporte de alimentos</w:t>
      </w:r>
    </w:p>
    <w:p w:rsidR="00CD5472" w:rsidRDefault="005D30CE" w:rsidP="00CD5472">
      <w:pPr>
        <w:spacing w:after="200"/>
        <w:ind w:firstLine="567"/>
        <w:jc w:val="both"/>
        <w:rPr>
          <w:strike/>
          <w:sz w:val="24"/>
          <w:szCs w:val="24"/>
        </w:rPr>
      </w:pPr>
      <w:r w:rsidRPr="00AE264A">
        <w:rPr>
          <w:strike/>
          <w:sz w:val="24"/>
          <w:szCs w:val="24"/>
        </w:rPr>
        <w:lastRenderedPageBreak/>
        <w:t xml:space="preserve">Art. 104. Os equipamentos dos veículos destinados ao transporte de alimentos deverão estar livres de contaminação de natureza biológica, química ou física, e deverão atender exclusivamente à finalidade a que se destinam. </w:t>
      </w:r>
    </w:p>
    <w:p w:rsidR="00CD5472" w:rsidRDefault="005D30CE" w:rsidP="00CD5472">
      <w:pPr>
        <w:pStyle w:val="Ttulo6"/>
        <w:spacing w:after="200"/>
        <w:rPr>
          <w:bCs w:val="0"/>
          <w:strike/>
          <w:sz w:val="24"/>
          <w:szCs w:val="24"/>
        </w:rPr>
      </w:pPr>
      <w:r w:rsidRPr="00AE264A">
        <w:rPr>
          <w:bCs w:val="0"/>
          <w:strike/>
          <w:sz w:val="24"/>
          <w:szCs w:val="24"/>
        </w:rPr>
        <w:t>TÍTULO X</w:t>
      </w:r>
    </w:p>
    <w:p w:rsidR="00CD5472" w:rsidRDefault="005D30CE" w:rsidP="00CD5472">
      <w:pPr>
        <w:pStyle w:val="Corpodetexto"/>
        <w:spacing w:after="200"/>
        <w:jc w:val="center"/>
        <w:rPr>
          <w:rFonts w:ascii="Times New Roman" w:hAnsi="Times New Roman" w:cs="Times New Roman"/>
          <w:b/>
          <w:strike/>
          <w:color w:val="auto"/>
        </w:rPr>
      </w:pPr>
      <w:r w:rsidRPr="00AE264A">
        <w:rPr>
          <w:rFonts w:ascii="Times New Roman" w:hAnsi="Times New Roman" w:cs="Times New Roman"/>
          <w:b/>
          <w:strike/>
          <w:color w:val="auto"/>
        </w:rPr>
        <w:t>DAS RESPONSABILIDADES.</w:t>
      </w:r>
    </w:p>
    <w:p w:rsidR="00CD5472" w:rsidRDefault="005D30CE" w:rsidP="00CD5472">
      <w:pPr>
        <w:pStyle w:val="Corpodetexto"/>
        <w:spacing w:after="200"/>
        <w:ind w:firstLine="567"/>
        <w:rPr>
          <w:rFonts w:ascii="Times New Roman" w:hAnsi="Times New Roman" w:cs="Times New Roman"/>
          <w:strike/>
          <w:color w:val="auto"/>
        </w:rPr>
      </w:pPr>
      <w:r w:rsidRPr="00AE264A">
        <w:rPr>
          <w:rFonts w:ascii="Times New Roman" w:hAnsi="Times New Roman" w:cs="Times New Roman"/>
          <w:strike/>
          <w:color w:val="auto"/>
        </w:rPr>
        <w:t>Art. 105. As Administrações de Portos de Controle Sanitário, além das obrigações já previstas neste Regulamento, são responsáveis, ainda, pelas seguintes obrigações:</w:t>
      </w:r>
    </w:p>
    <w:p w:rsidR="00CD5472" w:rsidRDefault="005D30CE" w:rsidP="00CD5472">
      <w:pPr>
        <w:pStyle w:val="Corpodetexto"/>
        <w:spacing w:after="200"/>
        <w:ind w:firstLine="567"/>
        <w:rPr>
          <w:rFonts w:ascii="Times New Roman" w:hAnsi="Times New Roman" w:cs="Times New Roman"/>
          <w:strike/>
          <w:color w:val="auto"/>
        </w:rPr>
      </w:pPr>
      <w:r w:rsidRPr="00AE264A">
        <w:rPr>
          <w:rFonts w:ascii="Times New Roman" w:hAnsi="Times New Roman" w:cs="Times New Roman"/>
          <w:strike/>
          <w:color w:val="auto"/>
        </w:rPr>
        <w:t xml:space="preserve">I – </w:t>
      </w:r>
      <w:proofErr w:type="gramStart"/>
      <w:r w:rsidRPr="00AE264A">
        <w:rPr>
          <w:rFonts w:ascii="Times New Roman" w:hAnsi="Times New Roman" w:cs="Times New Roman"/>
          <w:strike/>
          <w:color w:val="auto"/>
        </w:rPr>
        <w:t>informar</w:t>
      </w:r>
      <w:proofErr w:type="gramEnd"/>
      <w:r w:rsidRPr="00AE264A">
        <w:rPr>
          <w:rFonts w:ascii="Times New Roman" w:hAnsi="Times New Roman" w:cs="Times New Roman"/>
          <w:strike/>
          <w:color w:val="auto"/>
        </w:rPr>
        <w:t xml:space="preserve"> à autoridade sanitária as operações de </w:t>
      </w:r>
      <w:proofErr w:type="spellStart"/>
      <w:r w:rsidRPr="00AE264A">
        <w:rPr>
          <w:rFonts w:ascii="Times New Roman" w:hAnsi="Times New Roman" w:cs="Times New Roman"/>
          <w:strike/>
          <w:color w:val="auto"/>
        </w:rPr>
        <w:t>desinsetização</w:t>
      </w:r>
      <w:proofErr w:type="spellEnd"/>
      <w:r w:rsidRPr="00AE264A">
        <w:rPr>
          <w:rFonts w:ascii="Times New Roman" w:hAnsi="Times New Roman" w:cs="Times New Roman"/>
          <w:strike/>
          <w:color w:val="auto"/>
        </w:rPr>
        <w:t xml:space="preserve"> e ou desratização de área externa, edificações e do tratamento de pragas agrícolas, com antecedência de 12 (doze) horas;</w:t>
      </w:r>
    </w:p>
    <w:p w:rsidR="00CD5472" w:rsidRDefault="005D30CE" w:rsidP="00CD5472">
      <w:pPr>
        <w:pStyle w:val="Corpodetexto2"/>
        <w:spacing w:after="200"/>
        <w:ind w:firstLine="567"/>
        <w:rPr>
          <w:strike/>
          <w:sz w:val="24"/>
          <w:szCs w:val="24"/>
        </w:rPr>
      </w:pPr>
      <w:r w:rsidRPr="00AE264A">
        <w:rPr>
          <w:strike/>
          <w:sz w:val="24"/>
          <w:szCs w:val="24"/>
        </w:rPr>
        <w:t xml:space="preserve">II - </w:t>
      </w:r>
      <w:proofErr w:type="gramStart"/>
      <w:r w:rsidRPr="00AE264A">
        <w:rPr>
          <w:strike/>
          <w:sz w:val="24"/>
          <w:szCs w:val="24"/>
        </w:rPr>
        <w:t>manter</w:t>
      </w:r>
      <w:proofErr w:type="gramEnd"/>
      <w:r w:rsidRPr="00AE264A">
        <w:rPr>
          <w:strike/>
          <w:sz w:val="24"/>
          <w:szCs w:val="24"/>
        </w:rPr>
        <w:t xml:space="preserve"> as áreas sob sua responsabilidade isentas de criadouros de larvas de insetos e insetos adultos, roedores e quaisquer outros vetores transmissores de doenças, sejam elas de notificação compulsória no território nacional ou não, bem como mantê-las livres de animais peçonhentos, cuja presença implique riscos à saúde individual ou coletiva;</w:t>
      </w:r>
    </w:p>
    <w:p w:rsidR="00CD5472" w:rsidRDefault="005D30CE" w:rsidP="00CD5472">
      <w:pPr>
        <w:spacing w:after="200"/>
        <w:ind w:firstLine="567"/>
        <w:jc w:val="both"/>
        <w:rPr>
          <w:strike/>
          <w:sz w:val="24"/>
          <w:szCs w:val="24"/>
        </w:rPr>
      </w:pPr>
      <w:r w:rsidRPr="00AE264A">
        <w:rPr>
          <w:strike/>
          <w:sz w:val="24"/>
          <w:szCs w:val="24"/>
        </w:rPr>
        <w:t>III - manter, na</w:t>
      </w:r>
      <w:r w:rsidR="00CD5472">
        <w:rPr>
          <w:strike/>
          <w:sz w:val="24"/>
          <w:szCs w:val="24"/>
        </w:rPr>
        <w:t xml:space="preserve"> </w:t>
      </w:r>
      <w:r w:rsidRPr="00AE264A">
        <w:rPr>
          <w:strike/>
          <w:sz w:val="24"/>
          <w:szCs w:val="24"/>
        </w:rPr>
        <w:t>extensão da área sob sua jurisdição, as instalações de sanitários em condições operacionais e higiênico-sanitárias satisfatórias, disponibilizando aos usuários artigos descartáveis para a higiene pessoal e produtos líquidos para higienização das mãos;</w:t>
      </w:r>
    </w:p>
    <w:p w:rsidR="004E78F4" w:rsidRDefault="005D30CE" w:rsidP="00CD5472">
      <w:pPr>
        <w:spacing w:after="200"/>
        <w:ind w:firstLine="567"/>
        <w:jc w:val="both"/>
        <w:rPr>
          <w:strike/>
          <w:sz w:val="24"/>
          <w:szCs w:val="24"/>
        </w:rPr>
      </w:pPr>
      <w:r w:rsidRPr="00AE264A">
        <w:rPr>
          <w:strike/>
          <w:sz w:val="24"/>
          <w:szCs w:val="24"/>
        </w:rPr>
        <w:t xml:space="preserve">IV - </w:t>
      </w:r>
      <w:proofErr w:type="gramStart"/>
      <w:r w:rsidRPr="00AE264A">
        <w:rPr>
          <w:strike/>
          <w:sz w:val="24"/>
          <w:szCs w:val="24"/>
        </w:rPr>
        <w:t>submeter</w:t>
      </w:r>
      <w:proofErr w:type="gramEnd"/>
      <w:r w:rsidRPr="00AE264A">
        <w:rPr>
          <w:strike/>
          <w:sz w:val="24"/>
          <w:szCs w:val="24"/>
        </w:rPr>
        <w:t xml:space="preserve"> à apreciação da autoridade sanitária local, os projetos de arquitetura e engenharia que envolvam</w:t>
      </w:r>
      <w:r w:rsidR="00CD5472">
        <w:rPr>
          <w:strike/>
          <w:sz w:val="24"/>
          <w:szCs w:val="24"/>
        </w:rPr>
        <w:t xml:space="preserve"> </w:t>
      </w:r>
      <w:r w:rsidRPr="00AE264A">
        <w:rPr>
          <w:strike/>
          <w:sz w:val="24"/>
          <w:szCs w:val="24"/>
        </w:rPr>
        <w:t>construção, instalação e reforma de sanitários, salas de banho e vestiários públicos, bem como de edificações onde serão prestados serviços, armazenamento, manipulação e produção de bens sob regime de vigilância sanitária;</w:t>
      </w:r>
    </w:p>
    <w:p w:rsidR="00CD5472" w:rsidRDefault="005D30CE" w:rsidP="00CD5472">
      <w:pPr>
        <w:spacing w:after="200"/>
        <w:ind w:firstLine="567"/>
        <w:jc w:val="both"/>
        <w:rPr>
          <w:strike/>
          <w:sz w:val="24"/>
          <w:szCs w:val="24"/>
        </w:rPr>
      </w:pPr>
      <w:r w:rsidRPr="00AE264A">
        <w:rPr>
          <w:strike/>
          <w:sz w:val="24"/>
          <w:szCs w:val="24"/>
        </w:rPr>
        <w:t xml:space="preserve">V - </w:t>
      </w:r>
      <w:proofErr w:type="gramStart"/>
      <w:r w:rsidRPr="00AE264A">
        <w:rPr>
          <w:strike/>
          <w:sz w:val="24"/>
          <w:szCs w:val="24"/>
        </w:rPr>
        <w:t>respeitar e acompanhar</w:t>
      </w:r>
      <w:proofErr w:type="gramEnd"/>
      <w:r w:rsidRPr="00AE264A">
        <w:rPr>
          <w:strike/>
          <w:sz w:val="24"/>
          <w:szCs w:val="24"/>
        </w:rPr>
        <w:t xml:space="preserve"> a autoridade sanitária em serviço na área sob sua jurisdição,</w:t>
      </w:r>
      <w:r w:rsidR="00CD5472">
        <w:rPr>
          <w:strike/>
          <w:sz w:val="24"/>
          <w:szCs w:val="24"/>
        </w:rPr>
        <w:t xml:space="preserve"> </w:t>
      </w:r>
      <w:r w:rsidRPr="00AE264A">
        <w:rPr>
          <w:strike/>
          <w:sz w:val="24"/>
          <w:szCs w:val="24"/>
        </w:rPr>
        <w:t>providenciando para que lhe sejam asseguradas todas as facilidades no desempenho de suas funções;</w:t>
      </w:r>
    </w:p>
    <w:p w:rsidR="00CD5472" w:rsidRDefault="005D30CE" w:rsidP="00CD5472">
      <w:pPr>
        <w:spacing w:after="200"/>
        <w:ind w:firstLine="567"/>
        <w:jc w:val="both"/>
        <w:rPr>
          <w:strike/>
          <w:sz w:val="24"/>
          <w:szCs w:val="24"/>
        </w:rPr>
      </w:pPr>
      <w:r w:rsidRPr="00AE264A">
        <w:rPr>
          <w:strike/>
          <w:sz w:val="24"/>
          <w:szCs w:val="24"/>
        </w:rPr>
        <w:t xml:space="preserve">VI - </w:t>
      </w:r>
      <w:proofErr w:type="gramStart"/>
      <w:r w:rsidRPr="00AE264A">
        <w:rPr>
          <w:strike/>
          <w:sz w:val="24"/>
          <w:szCs w:val="24"/>
        </w:rPr>
        <w:t>garantir</w:t>
      </w:r>
      <w:proofErr w:type="gramEnd"/>
      <w:r w:rsidRPr="00AE264A">
        <w:rPr>
          <w:strike/>
          <w:sz w:val="24"/>
          <w:szCs w:val="24"/>
        </w:rPr>
        <w:t xml:space="preserve"> à autoridade sanitária, no cumprimento de suas atividades de inspeção sanitária, condições para documentar, filmar e fotografar todas as atividades sujeitas à competente fiscalização;</w:t>
      </w:r>
    </w:p>
    <w:p w:rsidR="00CD5472" w:rsidRDefault="005D30CE" w:rsidP="00CD5472">
      <w:pPr>
        <w:spacing w:after="200"/>
        <w:ind w:firstLine="567"/>
        <w:jc w:val="both"/>
        <w:rPr>
          <w:strike/>
          <w:sz w:val="24"/>
          <w:szCs w:val="24"/>
        </w:rPr>
      </w:pPr>
      <w:r w:rsidRPr="00AE264A">
        <w:rPr>
          <w:strike/>
          <w:sz w:val="24"/>
          <w:szCs w:val="24"/>
        </w:rPr>
        <w:t>VII - manter os locais de atendimento de casos de urgências médicas em condições higiênico-sanitárias satisfatórias e providos de medicamentos e produtos para saúde em condições de uso, conforme o exigido pela legislação sanitária federal pertinente;</w:t>
      </w:r>
    </w:p>
    <w:p w:rsidR="00CD5472" w:rsidRDefault="005D30CE" w:rsidP="00CD5472">
      <w:pPr>
        <w:spacing w:after="200"/>
        <w:ind w:firstLine="567"/>
        <w:jc w:val="both"/>
        <w:rPr>
          <w:strike/>
          <w:sz w:val="24"/>
          <w:szCs w:val="24"/>
        </w:rPr>
      </w:pPr>
      <w:r w:rsidRPr="00AE264A">
        <w:rPr>
          <w:strike/>
          <w:sz w:val="24"/>
          <w:szCs w:val="24"/>
        </w:rPr>
        <w:t>VIII - manter os equipamentos de acesso à embarcação, instalados nos cais de atracação, em condições de segurança e funcionamento, e em condições higiênico-sanitárias satisfatórias;</w:t>
      </w:r>
    </w:p>
    <w:p w:rsidR="00CD5472" w:rsidRDefault="005D30CE" w:rsidP="00CD5472">
      <w:pPr>
        <w:spacing w:after="200"/>
        <w:ind w:firstLine="567"/>
        <w:jc w:val="both"/>
        <w:rPr>
          <w:strike/>
          <w:sz w:val="24"/>
          <w:szCs w:val="24"/>
        </w:rPr>
      </w:pPr>
      <w:r w:rsidRPr="00AE264A">
        <w:rPr>
          <w:strike/>
          <w:sz w:val="24"/>
          <w:szCs w:val="24"/>
        </w:rPr>
        <w:t xml:space="preserve">IX - </w:t>
      </w:r>
      <w:proofErr w:type="gramStart"/>
      <w:r w:rsidRPr="00AE264A">
        <w:rPr>
          <w:strike/>
          <w:sz w:val="24"/>
          <w:szCs w:val="24"/>
        </w:rPr>
        <w:t>manter</w:t>
      </w:r>
      <w:proofErr w:type="gramEnd"/>
      <w:r w:rsidRPr="00AE264A">
        <w:rPr>
          <w:strike/>
          <w:sz w:val="24"/>
          <w:szCs w:val="24"/>
        </w:rPr>
        <w:t xml:space="preserve"> as cargas sujeitas à vigilância sanitária, armazenadas em conformidade com as especificações técnicas que a carga exija, para a manutenção da sua identidade e </w:t>
      </w:r>
      <w:r w:rsidRPr="00AE264A">
        <w:rPr>
          <w:strike/>
          <w:sz w:val="24"/>
          <w:szCs w:val="24"/>
        </w:rPr>
        <w:lastRenderedPageBreak/>
        <w:t xml:space="preserve">qualidade, bem como dispor nesses locais, de compartimento apropriado para a coleta de amostras destinadas às análises laboratoriais de controle ou fiscal. </w:t>
      </w:r>
    </w:p>
    <w:p w:rsidR="00CD5472" w:rsidRDefault="005D30CE" w:rsidP="00CD5472">
      <w:pPr>
        <w:pStyle w:val="Ttulo2"/>
        <w:spacing w:after="200"/>
        <w:jc w:val="center"/>
        <w:rPr>
          <w:bCs w:val="0"/>
          <w:strike/>
          <w:sz w:val="24"/>
          <w:szCs w:val="24"/>
        </w:rPr>
      </w:pPr>
      <w:r w:rsidRPr="00AE264A">
        <w:rPr>
          <w:bCs w:val="0"/>
          <w:strike/>
          <w:sz w:val="24"/>
          <w:szCs w:val="24"/>
        </w:rPr>
        <w:t>TÍTULO XI</w:t>
      </w:r>
    </w:p>
    <w:p w:rsidR="00CD5472" w:rsidRDefault="005D30CE" w:rsidP="00CD5472">
      <w:pPr>
        <w:pStyle w:val="Ttulo6"/>
        <w:spacing w:after="200"/>
        <w:rPr>
          <w:bCs w:val="0"/>
          <w:strike/>
          <w:sz w:val="24"/>
          <w:szCs w:val="24"/>
        </w:rPr>
      </w:pPr>
      <w:r w:rsidRPr="00AE264A">
        <w:rPr>
          <w:bCs w:val="0"/>
          <w:strike/>
          <w:sz w:val="24"/>
          <w:szCs w:val="24"/>
        </w:rPr>
        <w:t>DAS DISPOSIÇÕES GERAIS.</w:t>
      </w:r>
    </w:p>
    <w:p w:rsidR="00CD5472" w:rsidRDefault="005D30CE" w:rsidP="00CD5472">
      <w:pPr>
        <w:spacing w:after="200"/>
        <w:ind w:firstLine="567"/>
        <w:jc w:val="both"/>
        <w:rPr>
          <w:b/>
          <w:strike/>
          <w:color w:val="0000FF"/>
          <w:sz w:val="24"/>
          <w:szCs w:val="24"/>
        </w:rPr>
      </w:pPr>
      <w:r w:rsidRPr="00AE264A">
        <w:rPr>
          <w:strike/>
          <w:sz w:val="24"/>
          <w:szCs w:val="24"/>
        </w:rPr>
        <w:t xml:space="preserve">Art. 106. É obrigatória a vacinação contra a febre amarela dos trabalhadores nas áreas Portos de Controle Sanitário; </w:t>
      </w:r>
      <w:r w:rsidR="007E19AD" w:rsidRPr="00AE264A">
        <w:rPr>
          <w:b/>
          <w:strike/>
          <w:color w:val="0000FF"/>
          <w:sz w:val="24"/>
          <w:szCs w:val="24"/>
        </w:rPr>
        <w:t xml:space="preserve">(Revogado </w:t>
      </w:r>
      <w:r w:rsidR="000E6C71">
        <w:rPr>
          <w:b/>
          <w:strike/>
          <w:color w:val="0000FF"/>
          <w:sz w:val="24"/>
          <w:szCs w:val="24"/>
        </w:rPr>
        <w:t xml:space="preserve">pela Resolução - RDC nº 80, de </w:t>
      </w:r>
      <w:r w:rsidR="007E19AD" w:rsidRPr="00AE264A">
        <w:rPr>
          <w:b/>
          <w:strike/>
          <w:color w:val="0000FF"/>
          <w:sz w:val="24"/>
          <w:szCs w:val="24"/>
        </w:rPr>
        <w:t>5 de dezembro de 2007)</w:t>
      </w:r>
    </w:p>
    <w:p w:rsidR="00CD5472" w:rsidRDefault="005D30CE" w:rsidP="00CD5472">
      <w:pPr>
        <w:spacing w:after="200"/>
        <w:ind w:firstLine="567"/>
        <w:jc w:val="both"/>
        <w:rPr>
          <w:b/>
          <w:strike/>
          <w:color w:val="0000FF"/>
          <w:sz w:val="24"/>
          <w:szCs w:val="24"/>
        </w:rPr>
      </w:pPr>
      <w:r w:rsidRPr="00AE264A">
        <w:rPr>
          <w:strike/>
          <w:sz w:val="24"/>
          <w:szCs w:val="24"/>
        </w:rPr>
        <w:t xml:space="preserve">§ 1º Excetuam-se do disposto neste artigo os trabalhadores que justifiquem </w:t>
      </w:r>
      <w:proofErr w:type="spellStart"/>
      <w:r w:rsidRPr="00AE264A">
        <w:rPr>
          <w:strike/>
          <w:sz w:val="24"/>
          <w:szCs w:val="24"/>
        </w:rPr>
        <w:t>contra-indicação</w:t>
      </w:r>
      <w:proofErr w:type="spellEnd"/>
      <w:r w:rsidRPr="00AE264A">
        <w:rPr>
          <w:strike/>
          <w:sz w:val="24"/>
          <w:szCs w:val="24"/>
        </w:rPr>
        <w:t xml:space="preserve"> a vacina;</w:t>
      </w:r>
      <w:r w:rsidR="007E19AD" w:rsidRPr="00AE264A">
        <w:rPr>
          <w:b/>
          <w:strike/>
          <w:color w:val="0000FF"/>
          <w:sz w:val="24"/>
          <w:szCs w:val="24"/>
        </w:rPr>
        <w:t xml:space="preserve"> (Revogado pela Resolução - RDC nº 80, de 05 de dezembro de 2007)</w:t>
      </w:r>
    </w:p>
    <w:p w:rsidR="00CD5472" w:rsidRDefault="005D30CE" w:rsidP="00CD5472">
      <w:pPr>
        <w:spacing w:after="200"/>
        <w:ind w:firstLine="567"/>
        <w:jc w:val="both"/>
        <w:rPr>
          <w:b/>
          <w:strike/>
          <w:color w:val="0000FF"/>
          <w:sz w:val="24"/>
          <w:szCs w:val="24"/>
        </w:rPr>
      </w:pPr>
      <w:r w:rsidRPr="00AE264A">
        <w:rPr>
          <w:strike/>
          <w:sz w:val="24"/>
          <w:szCs w:val="24"/>
        </w:rPr>
        <w:t>§ 2º Cabe à Administração de Portos de Controle Sanitário a responsabilidade</w:t>
      </w:r>
      <w:r w:rsidR="00CD5472">
        <w:rPr>
          <w:strike/>
          <w:sz w:val="24"/>
          <w:szCs w:val="24"/>
        </w:rPr>
        <w:t xml:space="preserve"> </w:t>
      </w:r>
      <w:r w:rsidRPr="00AE264A">
        <w:rPr>
          <w:strike/>
          <w:sz w:val="24"/>
          <w:szCs w:val="24"/>
        </w:rPr>
        <w:t>do</w:t>
      </w:r>
      <w:r w:rsidR="00CD5472">
        <w:rPr>
          <w:strike/>
          <w:sz w:val="24"/>
          <w:szCs w:val="24"/>
        </w:rPr>
        <w:t xml:space="preserve"> </w:t>
      </w:r>
      <w:r w:rsidRPr="00AE264A">
        <w:rPr>
          <w:strike/>
          <w:sz w:val="24"/>
          <w:szCs w:val="24"/>
        </w:rPr>
        <w:t xml:space="preserve">cumprimento do disposto neste artigo. </w:t>
      </w:r>
      <w:r w:rsidR="007E19AD" w:rsidRPr="00AE264A">
        <w:rPr>
          <w:b/>
          <w:strike/>
          <w:color w:val="0000FF"/>
          <w:sz w:val="24"/>
          <w:szCs w:val="24"/>
        </w:rPr>
        <w:t>(Revogado pela Resolução - RDC nº 80, de 05 de dezembro de 2007)</w:t>
      </w:r>
    </w:p>
    <w:p w:rsidR="005D30CE" w:rsidRPr="00AE264A" w:rsidRDefault="005D30CE" w:rsidP="00CD5472">
      <w:pPr>
        <w:spacing w:after="200"/>
        <w:ind w:firstLine="567"/>
        <w:jc w:val="both"/>
        <w:rPr>
          <w:strike/>
          <w:sz w:val="24"/>
          <w:szCs w:val="24"/>
        </w:rPr>
      </w:pPr>
      <w:r w:rsidRPr="00AE264A">
        <w:rPr>
          <w:strike/>
          <w:sz w:val="24"/>
          <w:szCs w:val="24"/>
        </w:rPr>
        <w:t>Art. 107.</w:t>
      </w:r>
      <w:r w:rsidR="00CD5472">
        <w:rPr>
          <w:strike/>
          <w:sz w:val="24"/>
          <w:szCs w:val="24"/>
        </w:rPr>
        <w:t xml:space="preserve"> </w:t>
      </w:r>
      <w:r w:rsidRPr="00AE264A">
        <w:rPr>
          <w:strike/>
          <w:sz w:val="24"/>
          <w:szCs w:val="24"/>
        </w:rPr>
        <w:t>Deverá dispor de Equipamentos de Proteção Individual– E.P.I., em conformidade com Anexo XII deste Regulamento, o profissional</w:t>
      </w:r>
      <w:r w:rsidR="00CD5472">
        <w:rPr>
          <w:strike/>
          <w:sz w:val="24"/>
          <w:szCs w:val="24"/>
        </w:rPr>
        <w:t xml:space="preserve"> </w:t>
      </w:r>
      <w:r w:rsidRPr="00AE264A">
        <w:rPr>
          <w:strike/>
          <w:sz w:val="24"/>
          <w:szCs w:val="24"/>
        </w:rPr>
        <w:t xml:space="preserve">quando exposto </w:t>
      </w:r>
      <w:proofErr w:type="spellStart"/>
      <w:r w:rsidRPr="00AE264A">
        <w:rPr>
          <w:strike/>
          <w:sz w:val="24"/>
          <w:szCs w:val="24"/>
        </w:rPr>
        <w:t>ocupacionalmente</w:t>
      </w:r>
      <w:proofErr w:type="spellEnd"/>
      <w:r w:rsidRPr="00AE264A">
        <w:rPr>
          <w:strike/>
          <w:sz w:val="24"/>
          <w:szCs w:val="24"/>
        </w:rPr>
        <w:t xml:space="preserve"> às operações de: </w:t>
      </w:r>
    </w:p>
    <w:p w:rsidR="00CD5472" w:rsidRDefault="005D30CE" w:rsidP="00CD5472">
      <w:pPr>
        <w:spacing w:after="200"/>
        <w:ind w:firstLine="567"/>
        <w:jc w:val="both"/>
        <w:rPr>
          <w:strike/>
          <w:sz w:val="24"/>
          <w:szCs w:val="24"/>
        </w:rPr>
      </w:pPr>
      <w:r w:rsidRPr="00AE264A">
        <w:rPr>
          <w:strike/>
          <w:sz w:val="24"/>
          <w:szCs w:val="24"/>
        </w:rPr>
        <w:t xml:space="preserve">I - </w:t>
      </w:r>
      <w:proofErr w:type="gramStart"/>
      <w:r w:rsidRPr="00AE264A">
        <w:rPr>
          <w:strike/>
          <w:sz w:val="24"/>
          <w:szCs w:val="24"/>
        </w:rPr>
        <w:t>limpeza, desinfecção e descontaminação</w:t>
      </w:r>
      <w:proofErr w:type="gramEnd"/>
      <w:r w:rsidRPr="00AE264A">
        <w:rPr>
          <w:strike/>
          <w:sz w:val="24"/>
          <w:szCs w:val="24"/>
        </w:rPr>
        <w:t xml:space="preserve"> de superfícies;</w:t>
      </w:r>
    </w:p>
    <w:p w:rsidR="00CD5472" w:rsidRDefault="005D30CE" w:rsidP="00CD5472">
      <w:pPr>
        <w:spacing w:after="200"/>
        <w:ind w:firstLine="567"/>
        <w:jc w:val="both"/>
        <w:rPr>
          <w:strike/>
          <w:sz w:val="24"/>
          <w:szCs w:val="24"/>
        </w:rPr>
      </w:pPr>
      <w:r w:rsidRPr="00AE264A">
        <w:rPr>
          <w:strike/>
          <w:sz w:val="24"/>
          <w:szCs w:val="24"/>
        </w:rPr>
        <w:t xml:space="preserve">II - </w:t>
      </w:r>
      <w:proofErr w:type="gramStart"/>
      <w:r w:rsidRPr="00AE264A">
        <w:rPr>
          <w:strike/>
          <w:sz w:val="24"/>
          <w:szCs w:val="24"/>
        </w:rPr>
        <w:t>captação e tratamento</w:t>
      </w:r>
      <w:proofErr w:type="gramEnd"/>
      <w:r w:rsidRPr="00AE264A">
        <w:rPr>
          <w:strike/>
          <w:sz w:val="24"/>
          <w:szCs w:val="24"/>
        </w:rPr>
        <w:t xml:space="preserve"> de efluentes sanitários;</w:t>
      </w:r>
    </w:p>
    <w:p w:rsidR="00CD5472" w:rsidRDefault="005D30CE" w:rsidP="00CD5472">
      <w:pPr>
        <w:spacing w:after="200"/>
        <w:ind w:firstLine="567"/>
        <w:jc w:val="both"/>
        <w:rPr>
          <w:strike/>
          <w:sz w:val="24"/>
          <w:szCs w:val="24"/>
        </w:rPr>
      </w:pPr>
      <w:r w:rsidRPr="00AE264A">
        <w:rPr>
          <w:strike/>
          <w:sz w:val="24"/>
          <w:szCs w:val="24"/>
        </w:rPr>
        <w:t>III- segregação, acondicionamento, coleta, armazenamento, tratamento, transporte e disposição final de resíduos sólidos;</w:t>
      </w:r>
    </w:p>
    <w:p w:rsidR="00CD5472" w:rsidRDefault="005D30CE" w:rsidP="00CD5472">
      <w:pPr>
        <w:spacing w:after="200"/>
        <w:ind w:firstLine="567"/>
        <w:jc w:val="both"/>
        <w:rPr>
          <w:strike/>
          <w:sz w:val="24"/>
          <w:szCs w:val="24"/>
        </w:rPr>
      </w:pPr>
      <w:r w:rsidRPr="00AE264A">
        <w:rPr>
          <w:strike/>
          <w:sz w:val="24"/>
          <w:szCs w:val="24"/>
        </w:rPr>
        <w:t xml:space="preserve">IV - </w:t>
      </w:r>
      <w:proofErr w:type="spellStart"/>
      <w:proofErr w:type="gramStart"/>
      <w:r w:rsidRPr="00AE264A">
        <w:rPr>
          <w:strike/>
          <w:sz w:val="24"/>
          <w:szCs w:val="24"/>
        </w:rPr>
        <w:t>desinsetização</w:t>
      </w:r>
      <w:proofErr w:type="spellEnd"/>
      <w:proofErr w:type="gramEnd"/>
      <w:r w:rsidRPr="00AE264A">
        <w:rPr>
          <w:strike/>
          <w:sz w:val="24"/>
          <w:szCs w:val="24"/>
        </w:rPr>
        <w:t xml:space="preserve"> e desratização de superfícies.</w:t>
      </w:r>
    </w:p>
    <w:p w:rsidR="00CD5472" w:rsidRDefault="005D30CE" w:rsidP="00CD5472">
      <w:pPr>
        <w:spacing w:after="200"/>
        <w:ind w:firstLine="567"/>
        <w:jc w:val="both"/>
        <w:rPr>
          <w:strike/>
          <w:sz w:val="24"/>
          <w:szCs w:val="24"/>
        </w:rPr>
      </w:pPr>
      <w:r w:rsidRPr="00AE264A">
        <w:rPr>
          <w:strike/>
          <w:sz w:val="24"/>
          <w:szCs w:val="24"/>
        </w:rPr>
        <w:t>Parágrafo único. O profissional, quando da prestação dos serviços de que trata este artigo, não deverá desenvolver qualquer outra atividade concomitante.</w:t>
      </w:r>
    </w:p>
    <w:p w:rsidR="00CD5472" w:rsidRDefault="005D30CE" w:rsidP="00CD5472">
      <w:pPr>
        <w:spacing w:after="200"/>
        <w:ind w:firstLine="567"/>
        <w:jc w:val="both"/>
        <w:rPr>
          <w:strike/>
          <w:sz w:val="24"/>
          <w:szCs w:val="24"/>
        </w:rPr>
      </w:pPr>
      <w:r w:rsidRPr="00AE264A">
        <w:rPr>
          <w:strike/>
          <w:sz w:val="24"/>
          <w:szCs w:val="24"/>
        </w:rPr>
        <w:t xml:space="preserve">Art. 108. As empresas que operem prestação de serviços de abastecimento de água </w:t>
      </w:r>
      <w:r w:rsidR="009F4715">
        <w:rPr>
          <w:strike/>
          <w:sz w:val="24"/>
          <w:szCs w:val="24"/>
        </w:rPr>
        <w:t xml:space="preserve">potável, limpeza, desinfecção, </w:t>
      </w:r>
      <w:r w:rsidRPr="00AE264A">
        <w:rPr>
          <w:strike/>
          <w:sz w:val="24"/>
          <w:szCs w:val="24"/>
        </w:rPr>
        <w:t xml:space="preserve">descontaminação, </w:t>
      </w:r>
      <w:proofErr w:type="spellStart"/>
      <w:r w:rsidRPr="00AE264A">
        <w:rPr>
          <w:strike/>
          <w:sz w:val="24"/>
          <w:szCs w:val="24"/>
        </w:rPr>
        <w:t>desinsetização</w:t>
      </w:r>
      <w:proofErr w:type="spellEnd"/>
      <w:r w:rsidRPr="00AE264A">
        <w:rPr>
          <w:strike/>
          <w:sz w:val="24"/>
          <w:szCs w:val="24"/>
        </w:rPr>
        <w:t xml:space="preserve"> e desratização de superfícies,</w:t>
      </w:r>
      <w:r w:rsidR="00CD5472">
        <w:rPr>
          <w:strike/>
          <w:sz w:val="24"/>
          <w:szCs w:val="24"/>
        </w:rPr>
        <w:t xml:space="preserve"> </w:t>
      </w:r>
      <w:r w:rsidRPr="00AE264A">
        <w:rPr>
          <w:strike/>
          <w:sz w:val="24"/>
          <w:szCs w:val="24"/>
        </w:rPr>
        <w:t>limpeza e recolhimento de resíduos resultantes do tratamento de águas servidas e dejetos, esgotamento e tratamento de efluentes sanitários, segregação, coleta, acondicionamento, armazenamento, transporte, tratamento e disposição final de resíduos sólidos; lavanderia, atendimento médico, hotelaria, drogarias, farmácias ou ervanários, comércio de materiais e equipamentos hospitalares, salões de barbeiros e cabeleireiros, pedicuros e instituto de beleza e congêneres, nos Portos de Controle Sanitário e as</w:t>
      </w:r>
      <w:r w:rsidR="00CD5472">
        <w:rPr>
          <w:strike/>
          <w:sz w:val="24"/>
          <w:szCs w:val="24"/>
        </w:rPr>
        <w:t xml:space="preserve"> </w:t>
      </w:r>
      <w:r w:rsidRPr="00AE264A">
        <w:rPr>
          <w:strike/>
          <w:sz w:val="24"/>
          <w:szCs w:val="24"/>
        </w:rPr>
        <w:t>que operem o agenciamento de embarcações nestas áreas, deverão ser detentoras de Autorização de Funcionamento de Empresas-AFE, a ser concedida pela área competente da Agência Nacional de Vigilância Sanitária-ANVISA, conforme legislação sanitária federal pertinente.</w:t>
      </w:r>
    </w:p>
    <w:p w:rsidR="00CD5472" w:rsidRDefault="005D30CE" w:rsidP="00CD5472">
      <w:pPr>
        <w:spacing w:after="200"/>
        <w:ind w:firstLine="567"/>
        <w:jc w:val="both"/>
        <w:rPr>
          <w:strike/>
          <w:sz w:val="24"/>
          <w:szCs w:val="24"/>
        </w:rPr>
      </w:pPr>
      <w:r w:rsidRPr="00AE264A">
        <w:rPr>
          <w:strike/>
          <w:sz w:val="24"/>
          <w:szCs w:val="24"/>
        </w:rPr>
        <w:t xml:space="preserve">Art. 109. Todos os produtos sob vigilância sanitária disponibilizados nas áreas de Portos de Controle Sanitário, deverão estar em boas condições de uso, adequadamente </w:t>
      </w:r>
      <w:r w:rsidRPr="00AE264A">
        <w:rPr>
          <w:strike/>
          <w:sz w:val="24"/>
          <w:szCs w:val="24"/>
        </w:rPr>
        <w:lastRenderedPageBreak/>
        <w:t>armazenados, dentro do prazo de validade e registrados no Ministério da Saúde, quando for o caso.</w:t>
      </w:r>
    </w:p>
    <w:p w:rsidR="00CD5472" w:rsidRDefault="005D30CE" w:rsidP="00CD5472">
      <w:pPr>
        <w:spacing w:after="200"/>
        <w:ind w:firstLine="567"/>
        <w:jc w:val="both"/>
        <w:rPr>
          <w:strike/>
          <w:sz w:val="24"/>
          <w:szCs w:val="24"/>
        </w:rPr>
      </w:pPr>
      <w:r w:rsidRPr="00AE264A">
        <w:rPr>
          <w:strike/>
          <w:sz w:val="24"/>
          <w:szCs w:val="24"/>
        </w:rPr>
        <w:t>Parágrafo único.</w:t>
      </w:r>
      <w:r w:rsidR="00CD5472">
        <w:rPr>
          <w:strike/>
          <w:sz w:val="24"/>
          <w:szCs w:val="24"/>
        </w:rPr>
        <w:t xml:space="preserve"> </w:t>
      </w:r>
      <w:r w:rsidRPr="00AE264A">
        <w:rPr>
          <w:strike/>
          <w:sz w:val="24"/>
          <w:szCs w:val="24"/>
        </w:rPr>
        <w:t>Quando do emprego de tais produtos, deverão ser atendidas as recomendações constantes de suas rotulagens quanto ao modo de uso e advertências ao usuário.</w:t>
      </w:r>
    </w:p>
    <w:p w:rsidR="00CD5472" w:rsidRDefault="005D30CE" w:rsidP="00CD5472">
      <w:pPr>
        <w:pStyle w:val="Corpodetexto2"/>
        <w:spacing w:after="200"/>
        <w:ind w:firstLine="567"/>
        <w:rPr>
          <w:strike/>
          <w:sz w:val="24"/>
          <w:szCs w:val="24"/>
        </w:rPr>
      </w:pPr>
      <w:r w:rsidRPr="00AE264A">
        <w:rPr>
          <w:strike/>
          <w:sz w:val="24"/>
          <w:szCs w:val="24"/>
        </w:rPr>
        <w:t xml:space="preserve">Art. 110. Quando </w:t>
      </w:r>
      <w:proofErr w:type="spellStart"/>
      <w:r w:rsidRPr="00AE264A">
        <w:rPr>
          <w:strike/>
          <w:sz w:val="24"/>
          <w:szCs w:val="24"/>
        </w:rPr>
        <w:t>ocorrere</w:t>
      </w:r>
      <w:proofErr w:type="spellEnd"/>
      <w:r w:rsidRPr="00AE264A">
        <w:rPr>
          <w:strike/>
          <w:sz w:val="24"/>
          <w:szCs w:val="24"/>
        </w:rPr>
        <w:t xml:space="preserve"> a bordo de embarcações situações que possam ocasionar riscos à saúde individual ou coletiva, que acarrete a interdição à entrada, à saída ou à permanência de embarcações no Porto de Controle Sanitário, será comunicado o fato, oficialmente, pela autoridade sanitária, às autoridades marítimas e portuárias competentes.</w:t>
      </w:r>
    </w:p>
    <w:p w:rsidR="00CD5472" w:rsidRDefault="005D30CE" w:rsidP="00CD5472">
      <w:pPr>
        <w:spacing w:after="200"/>
        <w:ind w:firstLine="567"/>
        <w:jc w:val="both"/>
        <w:rPr>
          <w:strike/>
          <w:sz w:val="24"/>
          <w:szCs w:val="24"/>
        </w:rPr>
      </w:pPr>
      <w:r w:rsidRPr="00AE264A">
        <w:rPr>
          <w:strike/>
          <w:sz w:val="24"/>
          <w:szCs w:val="24"/>
        </w:rPr>
        <w:t>Art. 111. As informações prestadas pelos administradores de Portos de Controle Sanitário, ou pelo responsável direto ou representante legal pela embarcação, quando do preenchimento dos documentos de que trata este Regulamento, deverão corresponder, exatamente, com aquelas constatadas na inspeção sanitária.</w:t>
      </w:r>
    </w:p>
    <w:p w:rsidR="00CD5472" w:rsidRDefault="005D30CE" w:rsidP="00CD5472">
      <w:pPr>
        <w:spacing w:after="200"/>
        <w:ind w:firstLine="567"/>
        <w:jc w:val="both"/>
        <w:rPr>
          <w:strike/>
          <w:sz w:val="24"/>
          <w:szCs w:val="24"/>
        </w:rPr>
      </w:pPr>
      <w:r w:rsidRPr="00AE264A">
        <w:rPr>
          <w:strike/>
          <w:sz w:val="24"/>
          <w:szCs w:val="24"/>
        </w:rPr>
        <w:t>Art. 112. O veículo terrestre que opere transportes de cargas</w:t>
      </w:r>
      <w:r w:rsidR="00CD5472">
        <w:rPr>
          <w:strike/>
          <w:sz w:val="24"/>
          <w:szCs w:val="24"/>
        </w:rPr>
        <w:t xml:space="preserve"> </w:t>
      </w:r>
      <w:r w:rsidRPr="00AE264A">
        <w:rPr>
          <w:strike/>
          <w:sz w:val="24"/>
          <w:szCs w:val="24"/>
        </w:rPr>
        <w:t>ou de passageiros em Portos de Controle Sanitário, deverá apresentar-se, quando da prestação de serviço, em condições higiênico-sanitárias satisfatórias, bem como deverá atender ao disposto neste Regulamento, quanto às exigências sanitárias relacionadas à qualidade da água ofertada para consumo humano, à ausência de vetores</w:t>
      </w:r>
      <w:r w:rsidR="00CD5472">
        <w:rPr>
          <w:strike/>
          <w:sz w:val="24"/>
          <w:szCs w:val="24"/>
        </w:rPr>
        <w:t xml:space="preserve"> </w:t>
      </w:r>
      <w:r w:rsidRPr="00AE264A">
        <w:rPr>
          <w:strike/>
          <w:sz w:val="24"/>
          <w:szCs w:val="24"/>
        </w:rPr>
        <w:t>ou reservatórios de doenças transmissíveis, à qualidade dos alimentos e dos medicamentos ofertados ao consumo.</w:t>
      </w:r>
    </w:p>
    <w:p w:rsidR="00CD5472" w:rsidRDefault="005D30CE" w:rsidP="00CD5472">
      <w:pPr>
        <w:spacing w:after="200"/>
        <w:ind w:firstLine="567"/>
        <w:jc w:val="both"/>
        <w:rPr>
          <w:strike/>
          <w:sz w:val="24"/>
          <w:szCs w:val="24"/>
        </w:rPr>
      </w:pPr>
      <w:r w:rsidRPr="00AE264A">
        <w:rPr>
          <w:strike/>
          <w:sz w:val="24"/>
          <w:szCs w:val="24"/>
        </w:rPr>
        <w:t xml:space="preserve">Art. 113. A movimentação e armazenagem de cargas nas áreas de Porto de Controle Sanitário, deverá ocorrer de modo a não permitir a ocorrência de potenciais fatores de risco à saúde de indivíduos </w:t>
      </w:r>
      <w:proofErr w:type="spellStart"/>
      <w:r w:rsidRPr="00AE264A">
        <w:rPr>
          <w:strike/>
          <w:sz w:val="24"/>
          <w:szCs w:val="24"/>
        </w:rPr>
        <w:t>ocupacionalmente</w:t>
      </w:r>
      <w:proofErr w:type="spellEnd"/>
      <w:r w:rsidRPr="00AE264A">
        <w:rPr>
          <w:strike/>
          <w:sz w:val="24"/>
          <w:szCs w:val="24"/>
        </w:rPr>
        <w:t xml:space="preserve"> expostos ou não.</w:t>
      </w:r>
    </w:p>
    <w:p w:rsidR="00CD5472" w:rsidRDefault="005D30CE" w:rsidP="00CD5472">
      <w:pPr>
        <w:spacing w:after="200"/>
        <w:ind w:firstLine="567"/>
        <w:jc w:val="both"/>
        <w:rPr>
          <w:strike/>
          <w:sz w:val="24"/>
          <w:szCs w:val="24"/>
        </w:rPr>
      </w:pPr>
      <w:r w:rsidRPr="00AE264A">
        <w:rPr>
          <w:strike/>
          <w:sz w:val="24"/>
          <w:szCs w:val="24"/>
        </w:rPr>
        <w:t>Parágrafo único. Os locais de armazenamento de cargas perigosas, tóxicas e radioativas, deverão apresentar-se em condições operacionais</w:t>
      </w:r>
      <w:r w:rsidR="00CD5472">
        <w:rPr>
          <w:strike/>
          <w:sz w:val="24"/>
          <w:szCs w:val="24"/>
        </w:rPr>
        <w:t xml:space="preserve"> </w:t>
      </w:r>
      <w:r w:rsidRPr="00AE264A">
        <w:rPr>
          <w:strike/>
          <w:sz w:val="24"/>
          <w:szCs w:val="24"/>
        </w:rPr>
        <w:t>e higiênico-sanitárias satisfatórias, respeitadas as normas técnicas específicas referentes às boas práticas de armazenagem, prevenção e controle de agravos `a saúde pública e ao meio ambiente.</w:t>
      </w:r>
    </w:p>
    <w:p w:rsidR="00CD5472" w:rsidRDefault="005D30CE" w:rsidP="00CD5472">
      <w:pPr>
        <w:spacing w:after="200"/>
        <w:ind w:firstLine="567"/>
        <w:jc w:val="both"/>
        <w:rPr>
          <w:strike/>
          <w:sz w:val="24"/>
          <w:szCs w:val="24"/>
        </w:rPr>
      </w:pPr>
      <w:r w:rsidRPr="00AE264A">
        <w:rPr>
          <w:strike/>
          <w:sz w:val="24"/>
          <w:szCs w:val="24"/>
        </w:rPr>
        <w:t>Art. 114. A armazenagem e o transporte de cargas compostas por produtos sujeitos à vigilância sanitária, deverão ocorrer em compartimentos compatíveis e adequados a cada tipo de produto e providos de condições ambientais que evitem riscos à saúde humana.</w:t>
      </w:r>
    </w:p>
    <w:p w:rsidR="00CD5472" w:rsidRDefault="005D30CE" w:rsidP="00CD5472">
      <w:pPr>
        <w:spacing w:after="200"/>
        <w:ind w:firstLine="567"/>
        <w:jc w:val="both"/>
        <w:rPr>
          <w:strike/>
          <w:sz w:val="24"/>
          <w:szCs w:val="24"/>
        </w:rPr>
      </w:pPr>
      <w:r w:rsidRPr="00AE264A">
        <w:rPr>
          <w:strike/>
          <w:sz w:val="24"/>
          <w:szCs w:val="24"/>
        </w:rPr>
        <w:t>Art. 115. As informações da documentação prevista no artigo 2º, do Título II, deste Regulamento, poderão vir a ser apresentadas através de sistema informatizado próprio, mediante normas definidas pela Agência Nacional de Vigilância Sanitária.</w:t>
      </w:r>
    </w:p>
    <w:p w:rsidR="00CD5472" w:rsidRDefault="00CD5472" w:rsidP="00CD5472">
      <w:pPr>
        <w:spacing w:after="200"/>
        <w:jc w:val="both"/>
        <w:rPr>
          <w:b/>
          <w:bCs/>
          <w:strike/>
          <w:color w:val="FF0000"/>
          <w:sz w:val="24"/>
          <w:szCs w:val="24"/>
        </w:rPr>
      </w:pPr>
      <w:r>
        <w:rPr>
          <w:strike/>
          <w:noProof/>
          <w:sz w:val="24"/>
          <w:szCs w:val="24"/>
        </w:rPr>
        <w:lastRenderedPageBreak/>
        <w:pict>
          <v:line id="Conector reto 16" o:spid="_x0000_s1026" style="position:absolute;left:0;text-align:left;flip:x;z-index:251666432;visibility:visible;mso-wrap-style:square;mso-wrap-distance-left:9pt;mso-wrap-distance-top:0;mso-wrap-distance-right:9pt;mso-wrap-distance-bottom:0;mso-position-horizontal:absolute;mso-position-horizontal-relative:text;mso-position-vertical:absolute;mso-position-vertical-relative:text" from="-20.7pt,-8.3pt" to="498.15pt,56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" strokecolor="black [3040]"/>
        </w:pict>
      </w:r>
      <w:r>
        <w:rPr>
          <w:strike/>
          <w:noProof/>
          <w:sz w:val="24"/>
          <w:szCs w:val="24"/>
        </w:rPr>
        <w:pict>
          <v:line id="Conector reto 15" o:spid="_x0000_s1061" style="position:absolute;left:0;text-align:left;z-index:251665408;visibility:visible;mso-wrap-style:square;mso-wrap-distance-left:9pt;mso-wrap-distance-top:0;mso-wrap-distance-right:9pt;mso-wrap-distance-bottom:0;mso-position-horizontal:absolute;mso-position-horizontal-relative:text;mso-position-vertical:absolute;mso-position-vertical-relative:text" from="-14.5pt,-8.3pt" to="498.2pt,58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" strokecolor="black [3213]"/>
        </w:pict>
      </w:r>
      <w:r w:rsidR="009A0044" w:rsidRPr="00AE264A">
        <w:rPr>
          <w:strike/>
          <w:sz w:val="24"/>
          <w:szCs w:val="24"/>
        </w:rPr>
        <w:object w:dxaOrig="10759" w:dyaOrig="1252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79.25pt;height:557.25pt" o:ole="">
            <v:imagedata r:id="rId8" o:title=""/>
          </v:shape>
          <o:OLEObject Type="Embed" ProgID="CorelDraw.Graphic.9" ShapeID="_x0000_i1025" DrawAspect="Content" ObjectID="_1575211241" r:id="rId9"/>
        </w:object>
      </w:r>
    </w:p>
    <w:p w:rsidR="00912DDF" w:rsidRPr="00AE264A" w:rsidRDefault="00CD5472" w:rsidP="00CD5472">
      <w:pPr>
        <w:spacing w:after="200"/>
        <w:jc w:val="both"/>
        <w:rPr>
          <w:b/>
          <w:bCs/>
          <w:strike/>
          <w:color w:val="FF0000"/>
          <w:sz w:val="24"/>
          <w:szCs w:val="24"/>
        </w:rPr>
      </w:pPr>
      <w:r>
        <w:rPr>
          <w:rFonts w:ascii="Arial" w:hAnsi="Arial" w:cs="Arial"/>
          <w:noProof/>
          <w:color w:val="FF0000"/>
        </w:rPr>
        <w:lastRenderedPageBreak/>
        <w:pict>
          <v:line id="_x0000_s1063" style="position:absolute;left:0;text-align:left;flip:x;z-index:251676672;visibility:visible;mso-wrap-style:square;mso-wrap-distance-left:9pt;mso-wrap-distance-top:0;mso-wrap-distance-right:9pt;mso-wrap-distance-bottom:0;mso-position-horizontal-relative:text;mso-position-vertical-relative:text" from="-2.5pt,9.75pt" to="495.05pt,51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" strokecolor="black [3040]"/>
        </w:pict>
      </w:r>
      <w:r>
        <w:rPr>
          <w:rFonts w:ascii="Arial" w:hAnsi="Arial" w:cs="Arial"/>
          <w:noProof/>
          <w:color w:val="FF0000"/>
        </w:rPr>
        <w:pict>
          <v:line id="_x0000_s1062" style="position:absolute;left:0;text-align:left;z-index:251675648;visibility:visible;mso-wrap-style:square;mso-wrap-distance-left:9pt;mso-wrap-distance-top:0;mso-wrap-distance-right:9pt;mso-wrap-distance-bottom:0;mso-position-horizontal-relative:text;mso-position-vertical-relative:text" from="-2.5pt,3.7pt" to="484pt,51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" strokecolor="black [3213]"/>
        </w:pict>
      </w:r>
      <w:r w:rsidR="00C76EA3" w:rsidRPr="009F4715">
        <w:rPr>
          <w:rFonts w:ascii="Arial" w:hAnsi="Arial" w:cs="Arial"/>
          <w:noProof/>
          <w:color w:val="FF0000"/>
        </w:rPr>
        <w:drawing>
          <wp:inline distT="0" distB="0" distL="0" distR="0">
            <wp:extent cx="6120765" cy="6502780"/>
            <wp:effectExtent l="0" t="0" r="0" b="0"/>
            <wp:docPr id="17" name="Imagem 17" descr="C:\Users\talita.ribeiro\Desktop\RDC Nº 89 ANEXO I 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alita.ribeiro\Desktop\RDC Nº 89 ANEXO I A.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120765" cy="6502780"/>
                    </a:xfrm>
                    <a:prstGeom prst="rect">
                      <a:avLst/>
                    </a:prstGeom>
                    <a:noFill/>
                    <a:ln>
                      <a:noFill/>
                    </a:ln>
                  </pic:spPr>
                </pic:pic>
              </a:graphicData>
            </a:graphic>
          </wp:inline>
        </w:drawing>
      </w:r>
    </w:p>
    <w:p w:rsidR="00C76EA3" w:rsidRPr="00AE264A" w:rsidRDefault="00C76EA3" w:rsidP="00CD5472">
      <w:pPr>
        <w:spacing w:after="200"/>
        <w:ind w:firstLine="567"/>
        <w:jc w:val="both"/>
        <w:rPr>
          <w:iCs/>
          <w:strike/>
          <w:sz w:val="24"/>
          <w:szCs w:val="24"/>
        </w:rPr>
      </w:pPr>
      <w:r w:rsidRPr="00AE264A">
        <w:rPr>
          <w:b/>
          <w:strike/>
          <w:color w:val="0000FF"/>
          <w:sz w:val="24"/>
          <w:szCs w:val="24"/>
        </w:rPr>
        <w:t>(Redação dada pela Resolução – RDC nº 89, de 27 de dezembro de 2007).</w:t>
      </w:r>
    </w:p>
    <w:p w:rsidR="00CD5472" w:rsidRDefault="00CD5472" w:rsidP="00CD5472">
      <w:pPr>
        <w:spacing w:after="200"/>
        <w:jc w:val="both"/>
        <w:rPr>
          <w:b/>
          <w:bCs/>
          <w:strike/>
          <w:color w:val="FF0000"/>
          <w:sz w:val="24"/>
          <w:szCs w:val="24"/>
        </w:rPr>
      </w:pPr>
      <w:r>
        <w:rPr>
          <w:strike/>
          <w:noProof/>
          <w:sz w:val="24"/>
          <w:szCs w:val="24"/>
        </w:rPr>
        <w:lastRenderedPageBreak/>
        <w:pict>
          <v:line id="Conector reto 18" o:spid="_x0000_s1058" style="position:absolute;left:0;text-align:left;z-index:251667456;visibility:visible;mso-wrap-style:square;mso-wrap-distance-left:9pt;mso-wrap-distance-top:0;mso-wrap-distance-right:9pt;mso-wrap-distance-bottom:0;mso-position-horizontal:absolute;mso-position-horizontal-relative:text;mso-position-vertical:absolute;mso-position-vertical-relative:text;mso-width-relative:margin;mso-height-relative:margin" from="5.6pt,19.45pt" to="477.05pt,58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" strokecolor="black [3040]"/>
        </w:pict>
      </w:r>
      <w:r>
        <w:rPr>
          <w:strike/>
          <w:noProof/>
          <w:sz w:val="24"/>
          <w:szCs w:val="24"/>
        </w:rPr>
        <w:pict>
          <v:line id="Conector reto 19" o:spid="_x0000_s1059" style="position:absolute;left:0;text-align:left;flip:x;z-index:251668480;visibility:visible;mso-wrap-style:square;mso-wrap-distance-left:9pt;mso-wrap-distance-top:0;mso-wrap-distance-right:9pt;mso-wrap-distance-bottom:0;mso-position-horizontal:absolute;mso-position-horizontal-relative:text;mso-position-vertical:absolute;mso-position-vertical-relative:text" from=".75pt,19.45pt" to="477.05pt,58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" strokecolor="black [3040]"/>
        </w:pict>
      </w:r>
      <w:r w:rsidR="009A0044" w:rsidRPr="00AE264A">
        <w:rPr>
          <w:strike/>
          <w:sz w:val="24"/>
          <w:szCs w:val="24"/>
        </w:rPr>
        <w:object w:dxaOrig="10761" w:dyaOrig="13179">
          <v:shape id="_x0000_i1026" type="#_x0000_t75" style="width:478.5pt;height:586.5pt" o:ole="">
            <v:imagedata r:id="rId11" o:title=""/>
          </v:shape>
          <o:OLEObject Type="Embed" ProgID="CorelDraw.Graphic.9" ShapeID="_x0000_i1026" DrawAspect="Content" ObjectID="_1575211242" r:id="rId12"/>
        </w:object>
      </w:r>
    </w:p>
    <w:p w:rsidR="00C76EA3" w:rsidRPr="00AE264A" w:rsidRDefault="00CD5472" w:rsidP="0033412F">
      <w:pPr>
        <w:spacing w:after="200"/>
        <w:jc w:val="center"/>
        <w:rPr>
          <w:b/>
          <w:strike/>
          <w:color w:val="0000FF"/>
          <w:sz w:val="24"/>
          <w:szCs w:val="24"/>
        </w:rPr>
      </w:pPr>
      <w:r>
        <w:rPr>
          <w:rFonts w:ascii="Arial" w:hAnsi="Arial" w:cs="Arial"/>
          <w:noProof/>
          <w:color w:val="FF0000"/>
        </w:rPr>
        <w:lastRenderedPageBreak/>
        <w:pict>
          <v:shapetype id="_x0000_t32" coordsize="21600,21600" o:spt="32" o:oned="t" path="m,l21600,21600e" filled="f">
            <v:path arrowok="t" fillok="f" o:connecttype="none"/>
            <o:lock v:ext="edit" shapetype="t"/>
          </v:shapetype>
          <v:shape id="_x0000_s1065" type="#_x0000_t32" style="position:absolute;left:0;text-align:left;margin-left:33.35pt;margin-top:-3.4pt;width:466.55pt;height:324.75pt;flip:x;z-index:251678720" o:connectortype="straight"/>
        </w:pict>
      </w:r>
      <w:r>
        <w:rPr>
          <w:rFonts w:ascii="Arial" w:hAnsi="Arial" w:cs="Arial"/>
          <w:noProof/>
          <w:color w:val="FF0000"/>
        </w:rPr>
        <w:pict>
          <v:shape id="_x0000_s1064" type="#_x0000_t32" style="position:absolute;left:0;text-align:left;margin-left:29.85pt;margin-top:.75pt;width:476.3pt;height:324.7pt;z-index:251677696" o:connectortype="straight"/>
        </w:pict>
      </w:r>
      <w:r w:rsidR="00C76EA3" w:rsidRPr="009F4715">
        <w:rPr>
          <w:rFonts w:ascii="Arial" w:hAnsi="Arial" w:cs="Arial"/>
          <w:noProof/>
          <w:color w:val="FF0000"/>
        </w:rPr>
        <w:drawing>
          <wp:inline distT="0" distB="0" distL="0" distR="0">
            <wp:extent cx="6120765" cy="4161213"/>
            <wp:effectExtent l="0" t="0" r="0" b="0"/>
            <wp:docPr id="6" name="Imagem 6" descr="C:\Users\talita.ribeiro\Desktop\RDC Nº 89 ANEXO I 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alita.ribeiro\Desktop\RDC Nº 89 ANEXO I B.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120765" cy="4161213"/>
                    </a:xfrm>
                    <a:prstGeom prst="rect">
                      <a:avLst/>
                    </a:prstGeom>
                    <a:noFill/>
                    <a:ln>
                      <a:noFill/>
                    </a:ln>
                  </pic:spPr>
                </pic:pic>
              </a:graphicData>
            </a:graphic>
          </wp:inline>
        </w:drawing>
      </w:r>
    </w:p>
    <w:p w:rsidR="00CD5472" w:rsidRDefault="00C76EA3" w:rsidP="00CD5472">
      <w:pPr>
        <w:spacing w:after="200"/>
        <w:ind w:firstLine="567"/>
        <w:jc w:val="both"/>
        <w:rPr>
          <w:iCs/>
          <w:strike/>
          <w:sz w:val="24"/>
          <w:szCs w:val="24"/>
        </w:rPr>
      </w:pPr>
      <w:r w:rsidRPr="00AE264A">
        <w:rPr>
          <w:b/>
          <w:strike/>
          <w:color w:val="0000FF"/>
          <w:sz w:val="24"/>
          <w:szCs w:val="24"/>
        </w:rPr>
        <w:t>(Redação dada pela Resolução – RDC nº 89, de 27 de dezembro de 2007).</w:t>
      </w:r>
    </w:p>
    <w:p w:rsidR="00CD5472" w:rsidRDefault="00CD5472" w:rsidP="00CD5472">
      <w:pPr>
        <w:spacing w:after="200"/>
        <w:jc w:val="both"/>
        <w:rPr>
          <w:b/>
          <w:bCs/>
          <w:strike/>
          <w:color w:val="FF0000"/>
          <w:sz w:val="24"/>
          <w:szCs w:val="24"/>
        </w:rPr>
      </w:pPr>
      <w:r>
        <w:rPr>
          <w:strike/>
          <w:noProof/>
          <w:sz w:val="24"/>
          <w:szCs w:val="24"/>
        </w:rPr>
        <w:lastRenderedPageBreak/>
        <w:pict>
          <v:line id="Conector reto 21" o:spid="_x0000_s1056" style="position:absolute;left:0;text-align:left;z-index:251670528;visibility:visible;mso-wrap-style:square;mso-wrap-distance-left:9pt;mso-wrap-distance-top:0;mso-wrap-distance-right:9pt;mso-wrap-distance-bottom:0;mso-position-horizontal:absolute;mso-position-horizontal-relative:text;mso-position-vertical:absolute;mso-position-vertical-relative:text" from="-3.4pt,-3.4pt" to="490.9pt,68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" strokecolor="black [3040]"/>
        </w:pict>
      </w:r>
      <w:r>
        <w:rPr>
          <w:strike/>
          <w:noProof/>
          <w:sz w:val="24"/>
          <w:szCs w:val="24"/>
        </w:rPr>
        <w:pict>
          <v:line id="Conector reto 20" o:spid="_x0000_s1055" style="position:absolute;left:0;text-align:left;flip:x;z-index:251669504;visibility:visible;mso-wrap-style:square;mso-wrap-distance-left:9pt;mso-wrap-distance-top:0;mso-wrap-distance-right:9pt;mso-wrap-distance-bottom:0;mso-position-horizontal:absolute;mso-position-horizontal-relative:text;mso-position-vertical:absolute;mso-position-vertical-relative:text" from="-8.95pt,-3.4pt" to="483.3pt,68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" strokecolor="black [3040]"/>
        </w:pict>
      </w:r>
      <w:r w:rsidR="009A0044" w:rsidRPr="00AE264A">
        <w:rPr>
          <w:strike/>
          <w:sz w:val="24"/>
          <w:szCs w:val="24"/>
        </w:rPr>
        <w:object w:dxaOrig="11467" w:dyaOrig="15931">
          <v:shape id="_x0000_i1027" type="#_x0000_t75" style="width:481.5pt;height:669pt" o:ole="">
            <v:imagedata r:id="rId14" o:title=""/>
          </v:shape>
          <o:OLEObject Type="Embed" ProgID="CorelDraw.Graphic.9" ShapeID="_x0000_i1027" DrawAspect="Content" ObjectID="_1575211243" r:id="rId15"/>
        </w:object>
      </w:r>
    </w:p>
    <w:p w:rsidR="00C76EA3" w:rsidRPr="00AE264A" w:rsidRDefault="00CD5472" w:rsidP="00CD5472">
      <w:pPr>
        <w:spacing w:after="200"/>
        <w:ind w:firstLine="567"/>
        <w:jc w:val="center"/>
        <w:rPr>
          <w:b/>
          <w:strike/>
          <w:color w:val="0000FF"/>
          <w:sz w:val="24"/>
          <w:szCs w:val="24"/>
        </w:rPr>
      </w:pPr>
      <w:r>
        <w:rPr>
          <w:rFonts w:ascii="Arial" w:hAnsi="Arial" w:cs="Arial"/>
          <w:noProof/>
          <w:color w:val="FF0000"/>
        </w:rPr>
        <w:pict>
          <v:shape id="_x0000_s1117" type="#_x0000_t32" style="position:absolute;left:0;text-align:left;margin-left:97pt;margin-top:58.2pt;width:308.05pt;height:377.35pt;flip:y;z-index:251713536" o:connectortype="straight"/>
        </w:pict>
      </w:r>
      <w:r>
        <w:rPr>
          <w:rFonts w:ascii="Arial" w:hAnsi="Arial" w:cs="Arial"/>
          <w:noProof/>
          <w:color w:val="FF0000"/>
        </w:rPr>
        <w:pict>
          <v:shape id="_x0000_s1116" type="#_x0000_t32" style="position:absolute;left:0;text-align:left;margin-left:97pt;margin-top:58.2pt;width:308.05pt;height:377.35pt;z-index:251712512" o:connectortype="straight"/>
        </w:pict>
      </w:r>
      <w:r w:rsidR="00C76EA3" w:rsidRPr="00712D52">
        <w:rPr>
          <w:rFonts w:ascii="Arial" w:hAnsi="Arial" w:cs="Arial"/>
          <w:noProof/>
          <w:color w:val="FF0000"/>
        </w:rPr>
        <w:drawing>
          <wp:inline distT="0" distB="0" distL="0" distR="0">
            <wp:extent cx="4314825" cy="5534025"/>
            <wp:effectExtent l="0" t="0" r="0" b="0"/>
            <wp:docPr id="22" name="Imagem 22" descr="C:\Users\talita.ribeiro\Desktop\RDC Nº 89 ANEXO II 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alita.ribeiro\Desktop\RDC Nº 89 ANEXO II A.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314825" cy="5534025"/>
                    </a:xfrm>
                    <a:prstGeom prst="rect">
                      <a:avLst/>
                    </a:prstGeom>
                    <a:noFill/>
                    <a:ln>
                      <a:noFill/>
                    </a:ln>
                  </pic:spPr>
                </pic:pic>
              </a:graphicData>
            </a:graphic>
          </wp:inline>
        </w:drawing>
      </w:r>
    </w:p>
    <w:p w:rsidR="00C76EA3" w:rsidRPr="00AE264A" w:rsidRDefault="00CD5472" w:rsidP="00CD5472">
      <w:pPr>
        <w:spacing w:after="200"/>
        <w:ind w:firstLine="567"/>
        <w:jc w:val="center"/>
        <w:rPr>
          <w:b/>
          <w:strike/>
          <w:color w:val="0000FF"/>
          <w:sz w:val="24"/>
          <w:szCs w:val="24"/>
        </w:rPr>
      </w:pPr>
      <w:r>
        <w:rPr>
          <w:rFonts w:ascii="Arial" w:hAnsi="Arial" w:cs="Arial"/>
          <w:noProof/>
          <w:color w:val="FF0000"/>
        </w:rPr>
        <w:lastRenderedPageBreak/>
        <w:pict>
          <v:shape id="_x0000_s1115" type="#_x0000_t32" style="position:absolute;left:0;text-align:left;margin-left:98.4pt;margin-top:.05pt;width:310.8pt;height:382.15pt;flip:y;z-index:251711488" o:connectortype="straight"/>
        </w:pict>
      </w:r>
      <w:r>
        <w:rPr>
          <w:rFonts w:ascii="Arial" w:hAnsi="Arial" w:cs="Arial"/>
          <w:noProof/>
          <w:color w:val="FF0000"/>
        </w:rPr>
        <w:pict>
          <v:shape id="_x0000_s1114" type="#_x0000_t32" style="position:absolute;left:0;text-align:left;margin-left:98.4pt;margin-top:.05pt;width:310.8pt;height:382.15pt;z-index:251710464" o:connectortype="straight"/>
        </w:pict>
      </w:r>
      <w:r w:rsidR="00C76EA3" w:rsidRPr="00712D52">
        <w:rPr>
          <w:rFonts w:ascii="Arial" w:hAnsi="Arial" w:cs="Arial"/>
          <w:noProof/>
          <w:color w:val="FF0000"/>
        </w:rPr>
        <w:drawing>
          <wp:inline distT="0" distB="0" distL="0" distR="0">
            <wp:extent cx="4008967" cy="4922015"/>
            <wp:effectExtent l="0" t="0" r="0" b="0"/>
            <wp:docPr id="4" name="Imagem 4" descr="C:\Users\talita.ribeiro\Desktop\RDC Nº 89 ANEXO II 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alita.ribeiro\Desktop\RDC Nº 89 ANEXO II B.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010930" cy="4924425"/>
                    </a:xfrm>
                    <a:prstGeom prst="rect">
                      <a:avLst/>
                    </a:prstGeom>
                    <a:noFill/>
                    <a:ln>
                      <a:noFill/>
                    </a:ln>
                  </pic:spPr>
                </pic:pic>
              </a:graphicData>
            </a:graphic>
          </wp:inline>
        </w:drawing>
      </w:r>
    </w:p>
    <w:p w:rsidR="00CD5472" w:rsidRDefault="00C76EA3" w:rsidP="00CD5472">
      <w:pPr>
        <w:spacing w:after="200"/>
        <w:ind w:firstLine="567"/>
        <w:jc w:val="center"/>
        <w:rPr>
          <w:iCs/>
          <w:strike/>
          <w:sz w:val="24"/>
          <w:szCs w:val="24"/>
        </w:rPr>
      </w:pPr>
      <w:r w:rsidRPr="00AE264A">
        <w:rPr>
          <w:b/>
          <w:strike/>
          <w:color w:val="0000FF"/>
          <w:sz w:val="24"/>
          <w:szCs w:val="24"/>
        </w:rPr>
        <w:t>(Redação dada pela Resolução – RDC nº 89, de 27 de dezembro de 2007)</w:t>
      </w:r>
    </w:p>
    <w:p w:rsidR="00CD5472" w:rsidRDefault="00CD5472" w:rsidP="00CD5472">
      <w:pPr>
        <w:spacing w:after="200"/>
        <w:jc w:val="both"/>
        <w:rPr>
          <w:b/>
          <w:bCs/>
          <w:strike/>
          <w:color w:val="FF0000"/>
          <w:sz w:val="24"/>
          <w:szCs w:val="24"/>
        </w:rPr>
      </w:pPr>
      <w:r>
        <w:rPr>
          <w:strike/>
          <w:noProof/>
          <w:sz w:val="24"/>
          <w:szCs w:val="24"/>
        </w:rPr>
        <w:lastRenderedPageBreak/>
        <w:pict>
          <v:line id="Conector reto 24" o:spid="_x0000_s1052" style="position:absolute;left:0;text-align:left;flip:x;z-index:251671552;visibility:visible;mso-wrap-style:square;mso-wrap-distance-left:9pt;mso-wrap-distance-top:0;mso-wrap-distance-right:9pt;mso-wrap-distance-bottom:0;mso-position-horizontal:absolute;mso-position-horizontal-relative:text;mso-position-vertical:absolute;mso-position-vertical-relative:text" from="-9.6pt,6.6pt" to="480.6pt,67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" strokecolor="black [3040]"/>
        </w:pict>
      </w:r>
      <w:r>
        <w:rPr>
          <w:strike/>
          <w:noProof/>
          <w:sz w:val="24"/>
          <w:szCs w:val="24"/>
        </w:rPr>
        <w:pict>
          <v:line id="Conector reto 25" o:spid="_x0000_s1053" style="position:absolute;left:0;text-align:left;z-index:251672576;visibility:visible;mso-wrap-style:square;mso-wrap-distance-left:9pt;mso-wrap-distance-top:0;mso-wrap-distance-right:9pt;mso-wrap-distance-bottom:0;mso-position-horizontal:absolute;mso-position-horizontal-relative:text;mso-position-vertical:absolute;mso-position-vertical-relative:text" from="-17pt,6.6pt" to="480.6pt,66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" strokecolor="black [3040]"/>
        </w:pict>
      </w:r>
      <w:r w:rsidR="009A0044" w:rsidRPr="00AE264A">
        <w:rPr>
          <w:strike/>
          <w:sz w:val="24"/>
          <w:szCs w:val="24"/>
        </w:rPr>
        <w:object w:dxaOrig="10319" w:dyaOrig="14220">
          <v:shape id="_x0000_i1028" type="#_x0000_t75" style="width:480pt;height:661.5pt" o:ole="">
            <v:imagedata r:id="rId18" o:title=""/>
          </v:shape>
          <o:OLEObject Type="Embed" ProgID="CorelDraw.Graphic.9" ShapeID="_x0000_i1028" DrawAspect="Content" ObjectID="_1575211244" r:id="rId19"/>
        </w:object>
      </w:r>
    </w:p>
    <w:p w:rsidR="00C76EA3" w:rsidRPr="00AE264A" w:rsidRDefault="00CD5472" w:rsidP="00CD5472">
      <w:pPr>
        <w:spacing w:after="200"/>
        <w:jc w:val="center"/>
        <w:rPr>
          <w:b/>
          <w:strike/>
          <w:color w:val="0000FF"/>
          <w:sz w:val="24"/>
          <w:szCs w:val="24"/>
        </w:rPr>
      </w:pPr>
      <w:r>
        <w:rPr>
          <w:rFonts w:ascii="Arial" w:hAnsi="Arial" w:cs="Arial"/>
          <w:noProof/>
          <w:color w:val="FF0000"/>
        </w:rPr>
        <w:pict>
          <v:shape id="_x0000_s1113" type="#_x0000_t32" style="position:absolute;left:0;text-align:left;margin-left:77.6pt;margin-top:85.9pt;width:324.7pt;height:225.7pt;flip:y;z-index:251709440" o:connectortype="straight"/>
        </w:pict>
      </w:r>
      <w:r>
        <w:rPr>
          <w:rFonts w:ascii="Arial" w:hAnsi="Arial" w:cs="Arial"/>
          <w:noProof/>
          <w:color w:val="FF0000"/>
        </w:rPr>
        <w:pict>
          <v:shape id="_x0000_s1112" type="#_x0000_t32" style="position:absolute;left:0;text-align:left;margin-left:77.6pt;margin-top:85.9pt;width:328.15pt;height:225.7pt;z-index:251708416" o:connectortype="straight"/>
        </w:pict>
      </w:r>
      <w:r w:rsidR="00C76EA3" w:rsidRPr="00712D52">
        <w:rPr>
          <w:rFonts w:ascii="Arial" w:hAnsi="Arial" w:cs="Arial"/>
          <w:noProof/>
          <w:color w:val="FF0000"/>
        </w:rPr>
        <w:drawing>
          <wp:inline distT="0" distB="0" distL="0" distR="0">
            <wp:extent cx="4314825" cy="3962400"/>
            <wp:effectExtent l="0" t="0" r="0" b="0"/>
            <wp:docPr id="3" name="Imagem 3" descr="C:\Users\talita.ribeiro\Desktop\RDC Nº 89 ANEXO II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alita.ribeiro\Desktop\RDC Nº 89 ANEXO III.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314825" cy="3962400"/>
                    </a:xfrm>
                    <a:prstGeom prst="rect">
                      <a:avLst/>
                    </a:prstGeom>
                    <a:noFill/>
                    <a:ln>
                      <a:noFill/>
                    </a:ln>
                  </pic:spPr>
                </pic:pic>
              </a:graphicData>
            </a:graphic>
          </wp:inline>
        </w:drawing>
      </w:r>
    </w:p>
    <w:p w:rsidR="00C76EA3" w:rsidRPr="00AE264A" w:rsidRDefault="00C76EA3" w:rsidP="00CD5472">
      <w:pPr>
        <w:spacing w:after="200"/>
        <w:jc w:val="center"/>
        <w:rPr>
          <w:b/>
          <w:bCs/>
          <w:strike/>
          <w:color w:val="FF0000"/>
          <w:sz w:val="24"/>
          <w:szCs w:val="24"/>
        </w:rPr>
      </w:pPr>
      <w:r w:rsidRPr="00AE264A">
        <w:rPr>
          <w:b/>
          <w:strike/>
          <w:color w:val="0000FF"/>
          <w:sz w:val="24"/>
          <w:szCs w:val="24"/>
        </w:rPr>
        <w:t>(Redação dada pela Resolução – RDC nº 89, de 27 de dezembro de 2007)</w:t>
      </w:r>
    </w:p>
    <w:p w:rsidR="00CD5472" w:rsidRDefault="00CD5472" w:rsidP="00CD5472">
      <w:pPr>
        <w:spacing w:after="200"/>
        <w:jc w:val="both"/>
        <w:rPr>
          <w:b/>
          <w:bCs/>
          <w:strike/>
          <w:color w:val="FF0000"/>
          <w:sz w:val="24"/>
          <w:szCs w:val="24"/>
        </w:rPr>
      </w:pPr>
      <w:r>
        <w:rPr>
          <w:strike/>
          <w:noProof/>
          <w:sz w:val="24"/>
          <w:szCs w:val="24"/>
        </w:rPr>
        <w:lastRenderedPageBreak/>
        <w:pict>
          <v:line id="Conector reto 26" o:spid="_x0000_s1049" style="position:absolute;left:0;text-align:left;z-index:251673600;visibility:visible;mso-wrap-style:square;mso-wrap-distance-left:9pt;mso-wrap-distance-top:0;mso-wrap-distance-right:9pt;mso-wrap-distance-bottom:0;mso-position-horizontal:absolute;mso-position-horizontal-relative:text;mso-position-vertical:absolute;mso-position-vertical-relative:text" from="-11pt,61.95pt" to="489.55pt,29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" strokecolor="black [3040]"/>
        </w:pict>
      </w:r>
      <w:r>
        <w:rPr>
          <w:b/>
          <w:strike/>
          <w:noProof/>
          <w:color w:val="0000FF"/>
          <w:sz w:val="24"/>
          <w:szCs w:val="24"/>
        </w:rPr>
        <w:pict>
          <v:line id="Conector reto 27" o:spid="_x0000_s1050" style="position:absolute;left:0;text-align:left;flip:x;z-index:251674624;visibility:visible;mso-wrap-style:square;mso-wrap-distance-left:9pt;mso-wrap-distance-top:0;mso-wrap-distance-right:9pt;mso-wrap-distance-bottom:0;mso-position-horizontal:absolute;mso-position-horizontal-relative:text;mso-position-vertical:absolute;mso-position-vertical-relative:text" from="-11pt,61.95pt" to="489.55pt,299.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" strokecolor="black [3040]"/>
        </w:pict>
      </w:r>
      <w:r w:rsidR="009A0044" w:rsidRPr="004E78F4">
        <w:rPr>
          <w:sz w:val="24"/>
          <w:szCs w:val="24"/>
        </w:rPr>
        <w:object w:dxaOrig="14077" w:dyaOrig="10031">
          <v:shape id="_x0000_i1029" type="#_x0000_t75" style="width:478.5pt;height:341.25pt" o:ole="">
            <v:imagedata r:id="rId21" o:title=""/>
          </v:shape>
          <o:OLEObject Type="Embed" ProgID="CorelDraw.Graphic.9" ShapeID="_x0000_i1029" DrawAspect="Content" ObjectID="_1575211245" r:id="rId22"/>
        </w:object>
      </w:r>
    </w:p>
    <w:p w:rsidR="005D30CE" w:rsidRPr="00AE264A" w:rsidRDefault="005D30CE" w:rsidP="0033412F">
      <w:pPr>
        <w:pStyle w:val="Ttulo"/>
        <w:spacing w:after="200"/>
        <w:ind w:firstLine="567"/>
        <w:jc w:val="both"/>
        <w:rPr>
          <w:rFonts w:ascii="Times New Roman" w:hAnsi="Times New Roman" w:cs="Times New Roman"/>
          <w:b w:val="0"/>
          <w:bCs w:val="0"/>
          <w:smallCaps/>
          <w:strike/>
          <w:sz w:val="24"/>
          <w:szCs w:val="24"/>
        </w:rPr>
      </w:pPr>
      <w:r w:rsidRPr="00AE264A">
        <w:rPr>
          <w:rFonts w:ascii="Times New Roman" w:hAnsi="Times New Roman" w:cs="Times New Roman"/>
          <w:b w:val="0"/>
          <w:bCs w:val="0"/>
          <w:smallCaps/>
          <w:strike/>
          <w:sz w:val="24"/>
          <w:szCs w:val="24"/>
        </w:rPr>
        <w:t>Instruções de Preenchimento</w:t>
      </w:r>
    </w:p>
    <w:p w:rsidR="00CD5472" w:rsidRDefault="005D30CE" w:rsidP="0033412F">
      <w:pPr>
        <w:spacing w:after="200"/>
        <w:ind w:firstLine="567"/>
        <w:jc w:val="both"/>
        <w:rPr>
          <w:strike/>
          <w:sz w:val="24"/>
          <w:szCs w:val="24"/>
        </w:rPr>
      </w:pPr>
      <w:r w:rsidRPr="00AE264A">
        <w:rPr>
          <w:smallCaps/>
          <w:strike/>
          <w:sz w:val="24"/>
          <w:szCs w:val="24"/>
        </w:rPr>
        <w:t>Solicitação de Certificado</w:t>
      </w:r>
    </w:p>
    <w:p w:rsidR="00CD5472" w:rsidRDefault="005D30CE" w:rsidP="0033412F">
      <w:pPr>
        <w:spacing w:after="200"/>
        <w:ind w:firstLine="567"/>
        <w:jc w:val="both"/>
        <w:rPr>
          <w:b/>
          <w:bCs/>
          <w:strike/>
          <w:sz w:val="24"/>
          <w:szCs w:val="24"/>
        </w:rPr>
      </w:pPr>
      <w:r w:rsidRPr="00AE264A">
        <w:rPr>
          <w:b/>
          <w:bCs/>
          <w:strike/>
          <w:sz w:val="24"/>
          <w:szCs w:val="24"/>
        </w:rPr>
        <w:t>1 - Identificação da solicitação</w:t>
      </w:r>
    </w:p>
    <w:p w:rsidR="00CD5472" w:rsidRDefault="005D30CE" w:rsidP="0033412F">
      <w:pPr>
        <w:spacing w:after="200"/>
        <w:ind w:firstLine="567"/>
        <w:jc w:val="both"/>
        <w:rPr>
          <w:smallCaps/>
          <w:strike/>
          <w:sz w:val="24"/>
          <w:szCs w:val="24"/>
        </w:rPr>
      </w:pPr>
      <w:r w:rsidRPr="00AE264A">
        <w:rPr>
          <w:b/>
          <w:bCs/>
          <w:smallCaps/>
          <w:strike/>
          <w:sz w:val="24"/>
          <w:szCs w:val="24"/>
        </w:rPr>
        <w:t xml:space="preserve">Campo </w:t>
      </w:r>
      <w:proofErr w:type="gramStart"/>
      <w:r w:rsidRPr="00AE264A">
        <w:rPr>
          <w:b/>
          <w:bCs/>
          <w:smallCaps/>
          <w:strike/>
          <w:sz w:val="24"/>
          <w:szCs w:val="24"/>
        </w:rPr>
        <w:t>1</w:t>
      </w:r>
      <w:r w:rsidRPr="00AE264A">
        <w:rPr>
          <w:smallCaps/>
          <w:strike/>
          <w:sz w:val="24"/>
          <w:szCs w:val="24"/>
        </w:rPr>
        <w:t>.</w:t>
      </w:r>
      <w:r w:rsidRPr="00AE264A">
        <w:rPr>
          <w:strike/>
          <w:sz w:val="24"/>
          <w:szCs w:val="24"/>
        </w:rPr>
        <w:t>Preencher</w:t>
      </w:r>
      <w:proofErr w:type="gramEnd"/>
      <w:r w:rsidRPr="00AE264A">
        <w:rPr>
          <w:strike/>
          <w:sz w:val="24"/>
          <w:szCs w:val="24"/>
        </w:rPr>
        <w:t xml:space="preserve"> com</w:t>
      </w:r>
      <w:r w:rsidR="00CD5472">
        <w:rPr>
          <w:strike/>
          <w:sz w:val="24"/>
          <w:szCs w:val="24"/>
        </w:rPr>
        <w:t xml:space="preserve"> </w:t>
      </w:r>
      <w:r w:rsidRPr="00AE264A">
        <w:rPr>
          <w:strike/>
          <w:sz w:val="24"/>
          <w:szCs w:val="24"/>
        </w:rPr>
        <w:t>“x” o tipo de Certificado a ser solicitado</w:t>
      </w:r>
      <w:r w:rsidRPr="00AE264A">
        <w:rPr>
          <w:smallCaps/>
          <w:strike/>
          <w:sz w:val="24"/>
          <w:szCs w:val="24"/>
        </w:rPr>
        <w:t>;</w:t>
      </w:r>
    </w:p>
    <w:p w:rsidR="00CD5472" w:rsidRDefault="005D30CE" w:rsidP="0033412F">
      <w:pPr>
        <w:spacing w:after="200"/>
        <w:ind w:firstLine="567"/>
        <w:jc w:val="both"/>
        <w:rPr>
          <w:b/>
          <w:bCs/>
          <w:strike/>
          <w:sz w:val="24"/>
          <w:szCs w:val="24"/>
        </w:rPr>
      </w:pPr>
      <w:r w:rsidRPr="00AE264A">
        <w:rPr>
          <w:b/>
          <w:bCs/>
          <w:smallCaps/>
          <w:strike/>
          <w:sz w:val="24"/>
          <w:szCs w:val="24"/>
        </w:rPr>
        <w:t xml:space="preserve">2 - </w:t>
      </w:r>
      <w:r w:rsidRPr="00AE264A">
        <w:rPr>
          <w:b/>
          <w:bCs/>
          <w:strike/>
          <w:sz w:val="24"/>
          <w:szCs w:val="24"/>
        </w:rPr>
        <w:t>Identificação do Responsável Direto ou Responsável Legal pela Embarcação:</w:t>
      </w:r>
    </w:p>
    <w:p w:rsidR="005D30CE" w:rsidRPr="00AE264A" w:rsidRDefault="005D30CE" w:rsidP="0033412F">
      <w:pPr>
        <w:pStyle w:val="Corpodetexto"/>
        <w:spacing w:after="200"/>
        <w:ind w:firstLine="567"/>
        <w:rPr>
          <w:rFonts w:ascii="Times New Roman" w:hAnsi="Times New Roman" w:cs="Times New Roman"/>
          <w:strike/>
          <w:color w:val="auto"/>
        </w:rPr>
      </w:pPr>
      <w:r w:rsidRPr="00AE264A">
        <w:rPr>
          <w:rFonts w:ascii="Times New Roman" w:hAnsi="Times New Roman" w:cs="Times New Roman"/>
          <w:smallCaps/>
          <w:strike/>
          <w:color w:val="auto"/>
        </w:rPr>
        <w:t>Campo</w:t>
      </w:r>
      <w:r w:rsidRPr="00AE264A">
        <w:rPr>
          <w:rFonts w:ascii="Times New Roman" w:hAnsi="Times New Roman" w:cs="Times New Roman"/>
          <w:strike/>
          <w:color w:val="auto"/>
        </w:rPr>
        <w:t xml:space="preserve"> 2.1 Preencher com o nome do responsável direto ou representante legal.</w:t>
      </w:r>
    </w:p>
    <w:p w:rsidR="005D30CE" w:rsidRPr="00AE264A" w:rsidRDefault="005D30CE" w:rsidP="0033412F">
      <w:pPr>
        <w:pStyle w:val="Corpodetexto"/>
        <w:spacing w:after="200"/>
        <w:ind w:firstLine="567"/>
        <w:rPr>
          <w:rFonts w:ascii="Times New Roman" w:hAnsi="Times New Roman" w:cs="Times New Roman"/>
          <w:strike/>
          <w:color w:val="auto"/>
        </w:rPr>
      </w:pPr>
      <w:r w:rsidRPr="00AE264A">
        <w:rPr>
          <w:rFonts w:ascii="Times New Roman" w:hAnsi="Times New Roman" w:cs="Times New Roman"/>
          <w:smallCaps/>
          <w:strike/>
          <w:color w:val="auto"/>
        </w:rPr>
        <w:t>Campo</w:t>
      </w:r>
      <w:r w:rsidRPr="00AE264A">
        <w:rPr>
          <w:rFonts w:ascii="Times New Roman" w:hAnsi="Times New Roman" w:cs="Times New Roman"/>
          <w:strike/>
          <w:color w:val="auto"/>
        </w:rPr>
        <w:t xml:space="preserve"> 2.2 Preencher com o número do CNPJ, ao qual a empresa solicitante está cadastrada; com número do CPF quando o solicitante </w:t>
      </w:r>
      <w:proofErr w:type="gramStart"/>
      <w:r w:rsidRPr="00AE264A">
        <w:rPr>
          <w:rFonts w:ascii="Times New Roman" w:hAnsi="Times New Roman" w:cs="Times New Roman"/>
          <w:strike/>
          <w:color w:val="auto"/>
        </w:rPr>
        <w:t>tratar-se</w:t>
      </w:r>
      <w:proofErr w:type="gramEnd"/>
      <w:r w:rsidRPr="00AE264A">
        <w:rPr>
          <w:rFonts w:ascii="Times New Roman" w:hAnsi="Times New Roman" w:cs="Times New Roman"/>
          <w:strike/>
          <w:color w:val="auto"/>
        </w:rPr>
        <w:t xml:space="preserve"> de pessoa física de nacionalidade brasileira; com o número do passaporte, quando o solicitante tratar-se de pessoa física de nacionalidade estrangeira.</w:t>
      </w:r>
    </w:p>
    <w:p w:rsidR="005D30CE" w:rsidRPr="00AE264A" w:rsidRDefault="005D30CE" w:rsidP="0033412F">
      <w:pPr>
        <w:pStyle w:val="Corpodetexto"/>
        <w:spacing w:after="200"/>
        <w:ind w:firstLine="567"/>
        <w:rPr>
          <w:rFonts w:ascii="Times New Roman" w:hAnsi="Times New Roman" w:cs="Times New Roman"/>
          <w:strike/>
          <w:color w:val="auto"/>
        </w:rPr>
      </w:pPr>
      <w:r w:rsidRPr="00AE264A">
        <w:rPr>
          <w:rFonts w:ascii="Times New Roman" w:hAnsi="Times New Roman" w:cs="Times New Roman"/>
          <w:smallCaps/>
          <w:strike/>
          <w:color w:val="auto"/>
        </w:rPr>
        <w:t>Campo</w:t>
      </w:r>
      <w:r w:rsidRPr="00AE264A">
        <w:rPr>
          <w:rFonts w:ascii="Times New Roman" w:hAnsi="Times New Roman" w:cs="Times New Roman"/>
          <w:strike/>
          <w:color w:val="auto"/>
        </w:rPr>
        <w:t xml:space="preserve"> 2.3 Preencher com o número de Autorização de Funcionamento de </w:t>
      </w:r>
      <w:proofErr w:type="spellStart"/>
      <w:r w:rsidRPr="00AE264A">
        <w:rPr>
          <w:rFonts w:ascii="Times New Roman" w:hAnsi="Times New Roman" w:cs="Times New Roman"/>
          <w:strike/>
          <w:color w:val="auto"/>
        </w:rPr>
        <w:t>Empresa-AFE</w:t>
      </w:r>
      <w:proofErr w:type="spellEnd"/>
      <w:r w:rsidRPr="00AE264A">
        <w:rPr>
          <w:rFonts w:ascii="Times New Roman" w:hAnsi="Times New Roman" w:cs="Times New Roman"/>
          <w:strike/>
          <w:color w:val="auto"/>
        </w:rPr>
        <w:t>/ANVISA, quando a solicitação for feita pela agência de navegação.</w:t>
      </w:r>
    </w:p>
    <w:p w:rsidR="005D30CE" w:rsidRPr="00AE264A" w:rsidRDefault="005D30CE" w:rsidP="0033412F">
      <w:pPr>
        <w:pStyle w:val="Corpodetexto"/>
        <w:spacing w:after="200"/>
        <w:ind w:firstLine="567"/>
        <w:rPr>
          <w:rFonts w:ascii="Times New Roman" w:hAnsi="Times New Roman" w:cs="Times New Roman"/>
          <w:strike/>
          <w:color w:val="auto"/>
        </w:rPr>
      </w:pPr>
      <w:r w:rsidRPr="00AE264A">
        <w:rPr>
          <w:rFonts w:ascii="Times New Roman" w:hAnsi="Times New Roman" w:cs="Times New Roman"/>
          <w:smallCaps/>
          <w:strike/>
          <w:color w:val="auto"/>
        </w:rPr>
        <w:lastRenderedPageBreak/>
        <w:t>Campo</w:t>
      </w:r>
      <w:r w:rsidRPr="00AE264A">
        <w:rPr>
          <w:rFonts w:ascii="Times New Roman" w:hAnsi="Times New Roman" w:cs="Times New Roman"/>
          <w:strike/>
          <w:color w:val="auto"/>
        </w:rPr>
        <w:t xml:space="preserve"> 2.4 Preencher com o nome da rua onde está localizada a empresa ou a residência do solicitante.</w:t>
      </w:r>
    </w:p>
    <w:p w:rsidR="005D30CE" w:rsidRPr="00AE264A" w:rsidRDefault="005D30CE" w:rsidP="0033412F">
      <w:pPr>
        <w:pStyle w:val="Corpodetexto"/>
        <w:spacing w:after="200"/>
        <w:ind w:firstLine="567"/>
        <w:rPr>
          <w:rFonts w:ascii="Times New Roman" w:hAnsi="Times New Roman" w:cs="Times New Roman"/>
          <w:strike/>
          <w:color w:val="auto"/>
        </w:rPr>
      </w:pPr>
      <w:r w:rsidRPr="00AE264A">
        <w:rPr>
          <w:rFonts w:ascii="Times New Roman" w:hAnsi="Times New Roman" w:cs="Times New Roman"/>
          <w:smallCaps/>
          <w:strike/>
          <w:color w:val="auto"/>
        </w:rPr>
        <w:t>Campo</w:t>
      </w:r>
      <w:r w:rsidRPr="00AE264A">
        <w:rPr>
          <w:rFonts w:ascii="Times New Roman" w:hAnsi="Times New Roman" w:cs="Times New Roman"/>
          <w:strike/>
          <w:color w:val="auto"/>
        </w:rPr>
        <w:t xml:space="preserve"> 2.4.1 Preencher com o respectivo</w:t>
      </w:r>
      <w:r w:rsidR="00CD5472">
        <w:rPr>
          <w:rFonts w:ascii="Times New Roman" w:hAnsi="Times New Roman" w:cs="Times New Roman"/>
          <w:strike/>
          <w:color w:val="auto"/>
        </w:rPr>
        <w:t xml:space="preserve"> </w:t>
      </w:r>
      <w:r w:rsidRPr="00AE264A">
        <w:rPr>
          <w:rFonts w:ascii="Times New Roman" w:hAnsi="Times New Roman" w:cs="Times New Roman"/>
          <w:strike/>
          <w:color w:val="auto"/>
        </w:rPr>
        <w:t>número do endereço.</w:t>
      </w:r>
    </w:p>
    <w:p w:rsidR="005D30CE" w:rsidRPr="00AE264A" w:rsidRDefault="005D30CE" w:rsidP="0033412F">
      <w:pPr>
        <w:pStyle w:val="Corpodetexto"/>
        <w:spacing w:after="200"/>
        <w:ind w:firstLine="567"/>
        <w:rPr>
          <w:rFonts w:ascii="Times New Roman" w:hAnsi="Times New Roman" w:cs="Times New Roman"/>
          <w:strike/>
          <w:color w:val="auto"/>
        </w:rPr>
      </w:pPr>
      <w:r w:rsidRPr="00AE264A">
        <w:rPr>
          <w:rFonts w:ascii="Times New Roman" w:hAnsi="Times New Roman" w:cs="Times New Roman"/>
          <w:smallCaps/>
          <w:strike/>
          <w:color w:val="auto"/>
        </w:rPr>
        <w:t>Campo</w:t>
      </w:r>
      <w:r w:rsidRPr="00AE264A">
        <w:rPr>
          <w:rFonts w:ascii="Times New Roman" w:hAnsi="Times New Roman" w:cs="Times New Roman"/>
          <w:strike/>
          <w:color w:val="auto"/>
        </w:rPr>
        <w:t xml:space="preserve"> 2.4.2 Preencher com o respectivo nome do bairro.</w:t>
      </w:r>
    </w:p>
    <w:p w:rsidR="005D30CE" w:rsidRPr="00AE264A" w:rsidRDefault="005D30CE" w:rsidP="0033412F">
      <w:pPr>
        <w:pStyle w:val="Corpodetexto"/>
        <w:spacing w:after="200"/>
        <w:ind w:firstLine="567"/>
        <w:rPr>
          <w:rFonts w:ascii="Times New Roman" w:hAnsi="Times New Roman" w:cs="Times New Roman"/>
          <w:strike/>
          <w:color w:val="auto"/>
        </w:rPr>
      </w:pPr>
      <w:r w:rsidRPr="00AE264A">
        <w:rPr>
          <w:rFonts w:ascii="Times New Roman" w:hAnsi="Times New Roman" w:cs="Times New Roman"/>
          <w:smallCaps/>
          <w:strike/>
          <w:color w:val="auto"/>
        </w:rPr>
        <w:t>Campo</w:t>
      </w:r>
      <w:r w:rsidRPr="00AE264A">
        <w:rPr>
          <w:rFonts w:ascii="Times New Roman" w:hAnsi="Times New Roman" w:cs="Times New Roman"/>
          <w:strike/>
          <w:color w:val="auto"/>
        </w:rPr>
        <w:t xml:space="preserve"> 2.4.3 Preencher com o respectivo</w:t>
      </w:r>
      <w:r w:rsidR="00CD5472">
        <w:rPr>
          <w:rFonts w:ascii="Times New Roman" w:hAnsi="Times New Roman" w:cs="Times New Roman"/>
          <w:strike/>
          <w:color w:val="auto"/>
        </w:rPr>
        <w:t xml:space="preserve"> </w:t>
      </w:r>
      <w:r w:rsidRPr="00AE264A">
        <w:rPr>
          <w:rFonts w:ascii="Times New Roman" w:hAnsi="Times New Roman" w:cs="Times New Roman"/>
          <w:strike/>
          <w:color w:val="auto"/>
        </w:rPr>
        <w:t>nome do município.</w:t>
      </w:r>
    </w:p>
    <w:p w:rsidR="005D30CE" w:rsidRPr="00AE264A" w:rsidRDefault="005D30CE" w:rsidP="0033412F">
      <w:pPr>
        <w:pStyle w:val="Corpodetexto"/>
        <w:spacing w:after="200"/>
        <w:ind w:firstLine="567"/>
        <w:rPr>
          <w:rFonts w:ascii="Times New Roman" w:hAnsi="Times New Roman" w:cs="Times New Roman"/>
          <w:strike/>
          <w:color w:val="auto"/>
        </w:rPr>
      </w:pPr>
      <w:r w:rsidRPr="00AE264A">
        <w:rPr>
          <w:rFonts w:ascii="Times New Roman" w:hAnsi="Times New Roman" w:cs="Times New Roman"/>
          <w:smallCaps/>
          <w:strike/>
          <w:color w:val="auto"/>
        </w:rPr>
        <w:t>Campo</w:t>
      </w:r>
      <w:r w:rsidRPr="00AE264A">
        <w:rPr>
          <w:rFonts w:ascii="Times New Roman" w:hAnsi="Times New Roman" w:cs="Times New Roman"/>
          <w:strike/>
          <w:color w:val="auto"/>
        </w:rPr>
        <w:t xml:space="preserve"> 2.4.4 Preencher com a respectiva</w:t>
      </w:r>
      <w:r w:rsidR="00CD5472">
        <w:rPr>
          <w:rFonts w:ascii="Times New Roman" w:hAnsi="Times New Roman" w:cs="Times New Roman"/>
          <w:strike/>
          <w:color w:val="auto"/>
        </w:rPr>
        <w:t xml:space="preserve"> </w:t>
      </w:r>
      <w:r w:rsidRPr="00AE264A">
        <w:rPr>
          <w:rFonts w:ascii="Times New Roman" w:hAnsi="Times New Roman" w:cs="Times New Roman"/>
          <w:strike/>
          <w:color w:val="auto"/>
        </w:rPr>
        <w:t>sigla da unidade federada.</w:t>
      </w:r>
    </w:p>
    <w:p w:rsidR="005D30CE" w:rsidRPr="00AE264A" w:rsidRDefault="005D30CE" w:rsidP="0033412F">
      <w:pPr>
        <w:pStyle w:val="Corpodetexto"/>
        <w:spacing w:after="200"/>
        <w:ind w:firstLine="567"/>
        <w:rPr>
          <w:rFonts w:ascii="Times New Roman" w:hAnsi="Times New Roman" w:cs="Times New Roman"/>
          <w:strike/>
          <w:color w:val="auto"/>
        </w:rPr>
      </w:pPr>
      <w:r w:rsidRPr="00AE264A">
        <w:rPr>
          <w:rFonts w:ascii="Times New Roman" w:hAnsi="Times New Roman" w:cs="Times New Roman"/>
          <w:smallCaps/>
          <w:strike/>
          <w:color w:val="auto"/>
        </w:rPr>
        <w:t>Campo</w:t>
      </w:r>
      <w:r w:rsidRPr="00AE264A">
        <w:rPr>
          <w:rFonts w:ascii="Times New Roman" w:hAnsi="Times New Roman" w:cs="Times New Roman"/>
          <w:strike/>
          <w:color w:val="auto"/>
        </w:rPr>
        <w:t xml:space="preserve"> 2.5 Preencher com o número do telefone do solicitante, precedido do código DDD.</w:t>
      </w:r>
    </w:p>
    <w:p w:rsidR="005D30CE" w:rsidRPr="00AE264A" w:rsidRDefault="005D30CE" w:rsidP="0033412F">
      <w:pPr>
        <w:pStyle w:val="Corpodetexto"/>
        <w:spacing w:after="200"/>
        <w:ind w:firstLine="567"/>
        <w:rPr>
          <w:rFonts w:ascii="Times New Roman" w:hAnsi="Times New Roman" w:cs="Times New Roman"/>
          <w:strike/>
          <w:color w:val="auto"/>
        </w:rPr>
      </w:pPr>
      <w:r w:rsidRPr="00AE264A">
        <w:rPr>
          <w:rFonts w:ascii="Times New Roman" w:hAnsi="Times New Roman" w:cs="Times New Roman"/>
          <w:smallCaps/>
          <w:strike/>
          <w:color w:val="auto"/>
        </w:rPr>
        <w:t>Campo</w:t>
      </w:r>
      <w:r w:rsidRPr="00AE264A">
        <w:rPr>
          <w:rFonts w:ascii="Times New Roman" w:hAnsi="Times New Roman" w:cs="Times New Roman"/>
          <w:strike/>
          <w:color w:val="auto"/>
        </w:rPr>
        <w:t xml:space="preserve"> 2.5.1 Preencher com o número do fax do solicitante, precedido do código DDD.</w:t>
      </w:r>
    </w:p>
    <w:p w:rsidR="00CD5472" w:rsidRDefault="005D30CE" w:rsidP="0033412F">
      <w:pPr>
        <w:pStyle w:val="Corpodetexto"/>
        <w:spacing w:after="200"/>
        <w:ind w:firstLine="567"/>
        <w:rPr>
          <w:rFonts w:ascii="Times New Roman" w:hAnsi="Times New Roman" w:cs="Times New Roman"/>
          <w:strike/>
          <w:color w:val="auto"/>
        </w:rPr>
      </w:pPr>
      <w:r w:rsidRPr="00AE264A">
        <w:rPr>
          <w:rFonts w:ascii="Times New Roman" w:hAnsi="Times New Roman" w:cs="Times New Roman"/>
          <w:smallCaps/>
          <w:strike/>
          <w:color w:val="auto"/>
        </w:rPr>
        <w:t>Campo</w:t>
      </w:r>
      <w:r w:rsidRPr="00AE264A">
        <w:rPr>
          <w:rFonts w:ascii="Times New Roman" w:hAnsi="Times New Roman" w:cs="Times New Roman"/>
          <w:strike/>
          <w:color w:val="auto"/>
        </w:rPr>
        <w:t xml:space="preserve"> 2.5.2 Preencher com o endereço eletrônico do solicitante.</w:t>
      </w:r>
    </w:p>
    <w:p w:rsidR="00CD5472" w:rsidRDefault="005D30CE" w:rsidP="0033412F">
      <w:pPr>
        <w:pStyle w:val="Corpodetexto"/>
        <w:spacing w:after="200"/>
        <w:ind w:firstLine="567"/>
        <w:rPr>
          <w:rFonts w:ascii="Times New Roman" w:hAnsi="Times New Roman" w:cs="Times New Roman"/>
          <w:b/>
          <w:bCs/>
          <w:strike/>
          <w:color w:val="auto"/>
        </w:rPr>
      </w:pPr>
      <w:r w:rsidRPr="00AE264A">
        <w:rPr>
          <w:rFonts w:ascii="Times New Roman" w:hAnsi="Times New Roman" w:cs="Times New Roman"/>
          <w:b/>
          <w:bCs/>
          <w:strike/>
          <w:color w:val="auto"/>
        </w:rPr>
        <w:t>3 - Cadastro da Embarcação</w:t>
      </w:r>
    </w:p>
    <w:p w:rsidR="005D30CE" w:rsidRPr="00AE264A" w:rsidRDefault="005D30CE" w:rsidP="0033412F">
      <w:pPr>
        <w:pStyle w:val="Corpodetexto"/>
        <w:spacing w:after="200"/>
        <w:ind w:firstLine="567"/>
        <w:rPr>
          <w:rFonts w:ascii="Times New Roman" w:hAnsi="Times New Roman" w:cs="Times New Roman"/>
          <w:strike/>
          <w:color w:val="auto"/>
        </w:rPr>
      </w:pPr>
      <w:r w:rsidRPr="00AE264A">
        <w:rPr>
          <w:rFonts w:ascii="Times New Roman" w:hAnsi="Times New Roman" w:cs="Times New Roman"/>
          <w:smallCaps/>
          <w:strike/>
          <w:color w:val="auto"/>
        </w:rPr>
        <w:t>Campo</w:t>
      </w:r>
      <w:r w:rsidRPr="00AE264A">
        <w:rPr>
          <w:rFonts w:ascii="Times New Roman" w:hAnsi="Times New Roman" w:cs="Times New Roman"/>
          <w:strike/>
          <w:color w:val="auto"/>
        </w:rPr>
        <w:t xml:space="preserve"> 3.1 Preencher com o nome da embarcação.</w:t>
      </w:r>
    </w:p>
    <w:p w:rsidR="005D30CE" w:rsidRPr="00AE264A" w:rsidRDefault="005D30CE" w:rsidP="0033412F">
      <w:pPr>
        <w:pStyle w:val="Corpodetexto"/>
        <w:spacing w:after="200"/>
        <w:ind w:firstLine="567"/>
        <w:rPr>
          <w:rFonts w:ascii="Times New Roman" w:hAnsi="Times New Roman" w:cs="Times New Roman"/>
          <w:strike/>
          <w:color w:val="auto"/>
        </w:rPr>
      </w:pPr>
      <w:r w:rsidRPr="00AE264A">
        <w:rPr>
          <w:rFonts w:ascii="Times New Roman" w:hAnsi="Times New Roman" w:cs="Times New Roman"/>
          <w:smallCaps/>
          <w:strike/>
          <w:color w:val="auto"/>
        </w:rPr>
        <w:t xml:space="preserve">Campo </w:t>
      </w:r>
      <w:r w:rsidRPr="00AE264A">
        <w:rPr>
          <w:rFonts w:ascii="Times New Roman" w:hAnsi="Times New Roman" w:cs="Times New Roman"/>
          <w:strike/>
          <w:color w:val="auto"/>
        </w:rPr>
        <w:t>3.2 Preencher com o nome da bandeira a qual a embarcação está registrada.</w:t>
      </w:r>
    </w:p>
    <w:p w:rsidR="005D30CE" w:rsidRPr="00AE264A" w:rsidRDefault="005D30CE" w:rsidP="0033412F">
      <w:pPr>
        <w:pStyle w:val="Corpodetexto"/>
        <w:spacing w:after="200"/>
        <w:ind w:firstLine="567"/>
        <w:rPr>
          <w:rFonts w:ascii="Times New Roman" w:hAnsi="Times New Roman" w:cs="Times New Roman"/>
          <w:strike/>
          <w:color w:val="auto"/>
        </w:rPr>
      </w:pPr>
      <w:r w:rsidRPr="00AE264A">
        <w:rPr>
          <w:rFonts w:ascii="Times New Roman" w:hAnsi="Times New Roman" w:cs="Times New Roman"/>
          <w:smallCaps/>
          <w:strike/>
          <w:color w:val="auto"/>
        </w:rPr>
        <w:t>Campo</w:t>
      </w:r>
      <w:r w:rsidRPr="00AE264A">
        <w:rPr>
          <w:rFonts w:ascii="Times New Roman" w:hAnsi="Times New Roman" w:cs="Times New Roman"/>
          <w:strike/>
          <w:color w:val="auto"/>
        </w:rPr>
        <w:t xml:space="preserve"> 3.3 Preencher com o número de registro na IMO ou número da inscrição no Órgão Marítimo competente que identifique a embarcação.</w:t>
      </w:r>
    </w:p>
    <w:p w:rsidR="005D30CE" w:rsidRPr="00AE264A" w:rsidRDefault="005D30CE" w:rsidP="0033412F">
      <w:pPr>
        <w:pStyle w:val="Corpodetexto"/>
        <w:spacing w:after="200"/>
        <w:ind w:firstLine="567"/>
        <w:rPr>
          <w:rFonts w:ascii="Times New Roman" w:hAnsi="Times New Roman" w:cs="Times New Roman"/>
          <w:strike/>
          <w:color w:val="auto"/>
        </w:rPr>
      </w:pPr>
      <w:r w:rsidRPr="00AE264A">
        <w:rPr>
          <w:rFonts w:ascii="Times New Roman" w:hAnsi="Times New Roman" w:cs="Times New Roman"/>
          <w:smallCaps/>
          <w:strike/>
          <w:color w:val="auto"/>
        </w:rPr>
        <w:t>Campo</w:t>
      </w:r>
      <w:r w:rsidRPr="00AE264A">
        <w:rPr>
          <w:rFonts w:ascii="Times New Roman" w:hAnsi="Times New Roman" w:cs="Times New Roman"/>
          <w:strike/>
          <w:color w:val="auto"/>
        </w:rPr>
        <w:t xml:space="preserve"> 3.4 Preencher com a arqueação líquida da embarcação.</w:t>
      </w:r>
    </w:p>
    <w:p w:rsidR="005D30CE" w:rsidRPr="00AE264A" w:rsidRDefault="005D30CE" w:rsidP="0033412F">
      <w:pPr>
        <w:pStyle w:val="Corpodetexto"/>
        <w:spacing w:after="200"/>
        <w:ind w:firstLine="567"/>
        <w:rPr>
          <w:rFonts w:ascii="Times New Roman" w:hAnsi="Times New Roman" w:cs="Times New Roman"/>
          <w:strike/>
          <w:color w:val="auto"/>
        </w:rPr>
      </w:pPr>
      <w:r w:rsidRPr="00AE264A">
        <w:rPr>
          <w:rFonts w:ascii="Times New Roman" w:hAnsi="Times New Roman" w:cs="Times New Roman"/>
          <w:smallCaps/>
          <w:strike/>
          <w:color w:val="auto"/>
        </w:rPr>
        <w:t>Campo</w:t>
      </w:r>
      <w:r w:rsidRPr="00AE264A">
        <w:rPr>
          <w:rFonts w:ascii="Times New Roman" w:hAnsi="Times New Roman" w:cs="Times New Roman"/>
          <w:strike/>
          <w:color w:val="auto"/>
        </w:rPr>
        <w:t xml:space="preserve"> 3.5 Preencher com a arqueação bruta da embarcação.</w:t>
      </w:r>
    </w:p>
    <w:p w:rsidR="005D30CE" w:rsidRPr="00AE264A" w:rsidRDefault="005D30CE" w:rsidP="0033412F">
      <w:pPr>
        <w:pStyle w:val="Corpodetexto"/>
        <w:spacing w:after="200"/>
        <w:ind w:firstLine="567"/>
        <w:rPr>
          <w:rFonts w:ascii="Times New Roman" w:hAnsi="Times New Roman" w:cs="Times New Roman"/>
          <w:strike/>
          <w:color w:val="auto"/>
        </w:rPr>
      </w:pPr>
      <w:r w:rsidRPr="00AE264A">
        <w:rPr>
          <w:rFonts w:ascii="Times New Roman" w:hAnsi="Times New Roman" w:cs="Times New Roman"/>
          <w:smallCaps/>
          <w:strike/>
          <w:color w:val="auto"/>
        </w:rPr>
        <w:t xml:space="preserve">Campo </w:t>
      </w:r>
      <w:r w:rsidRPr="00AE264A">
        <w:rPr>
          <w:rFonts w:ascii="Times New Roman" w:hAnsi="Times New Roman" w:cs="Times New Roman"/>
          <w:strike/>
          <w:color w:val="auto"/>
        </w:rPr>
        <w:t>3.6 Preencher com o tipo de navegação realizada pela embarcação, conforme Anexo XVII deste Regulamento.</w:t>
      </w:r>
    </w:p>
    <w:p w:rsidR="005D30CE" w:rsidRPr="00AE264A" w:rsidRDefault="005D30CE" w:rsidP="0033412F">
      <w:pPr>
        <w:pStyle w:val="Corpodetexto"/>
        <w:spacing w:after="200"/>
        <w:ind w:firstLine="567"/>
        <w:rPr>
          <w:rFonts w:ascii="Times New Roman" w:hAnsi="Times New Roman" w:cs="Times New Roman"/>
          <w:strike/>
          <w:color w:val="auto"/>
        </w:rPr>
      </w:pPr>
      <w:r w:rsidRPr="00AE264A">
        <w:rPr>
          <w:rFonts w:ascii="Times New Roman" w:hAnsi="Times New Roman" w:cs="Times New Roman"/>
          <w:smallCaps/>
          <w:strike/>
          <w:color w:val="auto"/>
        </w:rPr>
        <w:t>Campo</w:t>
      </w:r>
      <w:r w:rsidRPr="00AE264A">
        <w:rPr>
          <w:rFonts w:ascii="Times New Roman" w:hAnsi="Times New Roman" w:cs="Times New Roman"/>
          <w:strike/>
          <w:color w:val="auto"/>
        </w:rPr>
        <w:t xml:space="preserve"> 3.7 Preencher com o tipo de atividade exercida pela embarcação, conforme Anexo XVII deste Regulamento.</w:t>
      </w:r>
    </w:p>
    <w:p w:rsidR="005D30CE" w:rsidRPr="00AE264A" w:rsidRDefault="005D30CE" w:rsidP="0033412F">
      <w:pPr>
        <w:pStyle w:val="Corpodetexto"/>
        <w:spacing w:after="200"/>
        <w:ind w:firstLine="567"/>
        <w:rPr>
          <w:rFonts w:ascii="Times New Roman" w:hAnsi="Times New Roman" w:cs="Times New Roman"/>
          <w:strike/>
          <w:color w:val="auto"/>
        </w:rPr>
      </w:pPr>
      <w:r w:rsidRPr="00AE264A">
        <w:rPr>
          <w:rFonts w:ascii="Times New Roman" w:hAnsi="Times New Roman" w:cs="Times New Roman"/>
          <w:smallCaps/>
          <w:strike/>
          <w:color w:val="auto"/>
        </w:rPr>
        <w:t>Campo</w:t>
      </w:r>
      <w:r w:rsidRPr="00AE264A">
        <w:rPr>
          <w:rFonts w:ascii="Times New Roman" w:hAnsi="Times New Roman" w:cs="Times New Roman"/>
          <w:strike/>
          <w:color w:val="auto"/>
        </w:rPr>
        <w:t xml:space="preserve"> 3.8 Preencher com o tipo de embarcação, conforme Anexo XVII deste Regulamento.</w:t>
      </w:r>
    </w:p>
    <w:p w:rsidR="005D30CE" w:rsidRPr="00AE264A" w:rsidRDefault="005D30CE" w:rsidP="0033412F">
      <w:pPr>
        <w:pStyle w:val="Corpodetexto"/>
        <w:spacing w:after="200"/>
        <w:ind w:firstLine="567"/>
        <w:rPr>
          <w:rFonts w:ascii="Times New Roman" w:hAnsi="Times New Roman" w:cs="Times New Roman"/>
          <w:strike/>
          <w:color w:val="auto"/>
        </w:rPr>
      </w:pPr>
      <w:r w:rsidRPr="00AE264A">
        <w:rPr>
          <w:rFonts w:ascii="Times New Roman" w:hAnsi="Times New Roman" w:cs="Times New Roman"/>
          <w:smallCaps/>
          <w:strike/>
          <w:color w:val="auto"/>
        </w:rPr>
        <w:t>Campo</w:t>
      </w:r>
      <w:r w:rsidRPr="00AE264A">
        <w:rPr>
          <w:rFonts w:ascii="Times New Roman" w:hAnsi="Times New Roman" w:cs="Times New Roman"/>
          <w:strike/>
          <w:color w:val="auto"/>
        </w:rPr>
        <w:t xml:space="preserve"> 3.9 Preencher com o número máximo</w:t>
      </w:r>
      <w:r w:rsidR="00CD5472">
        <w:rPr>
          <w:rFonts w:ascii="Times New Roman" w:hAnsi="Times New Roman" w:cs="Times New Roman"/>
          <w:strike/>
          <w:color w:val="auto"/>
        </w:rPr>
        <w:t xml:space="preserve"> </w:t>
      </w:r>
      <w:r w:rsidRPr="00AE264A">
        <w:rPr>
          <w:rFonts w:ascii="Times New Roman" w:hAnsi="Times New Roman" w:cs="Times New Roman"/>
          <w:strike/>
          <w:color w:val="auto"/>
        </w:rPr>
        <w:t>de tripulantes que a</w:t>
      </w:r>
      <w:r w:rsidR="00CD5472">
        <w:rPr>
          <w:rFonts w:ascii="Times New Roman" w:hAnsi="Times New Roman" w:cs="Times New Roman"/>
          <w:strike/>
          <w:color w:val="auto"/>
        </w:rPr>
        <w:t xml:space="preserve"> </w:t>
      </w:r>
      <w:r w:rsidRPr="00AE264A">
        <w:rPr>
          <w:rFonts w:ascii="Times New Roman" w:hAnsi="Times New Roman" w:cs="Times New Roman"/>
          <w:strike/>
          <w:color w:val="auto"/>
        </w:rPr>
        <w:t>embarcação comporta.</w:t>
      </w:r>
    </w:p>
    <w:p w:rsidR="005D30CE" w:rsidRPr="00AE264A" w:rsidRDefault="005D30CE" w:rsidP="0033412F">
      <w:pPr>
        <w:pStyle w:val="Corpodetexto"/>
        <w:spacing w:after="200"/>
        <w:ind w:firstLine="567"/>
        <w:rPr>
          <w:rFonts w:ascii="Times New Roman" w:hAnsi="Times New Roman" w:cs="Times New Roman"/>
          <w:strike/>
          <w:color w:val="auto"/>
        </w:rPr>
      </w:pPr>
      <w:r w:rsidRPr="00AE264A">
        <w:rPr>
          <w:rFonts w:ascii="Times New Roman" w:hAnsi="Times New Roman" w:cs="Times New Roman"/>
          <w:smallCaps/>
          <w:strike/>
          <w:color w:val="auto"/>
        </w:rPr>
        <w:t xml:space="preserve">Campo 3.10 </w:t>
      </w:r>
      <w:r w:rsidRPr="00AE264A">
        <w:rPr>
          <w:rFonts w:ascii="Times New Roman" w:hAnsi="Times New Roman" w:cs="Times New Roman"/>
          <w:strike/>
          <w:color w:val="auto"/>
        </w:rPr>
        <w:t>Preencher com o número máximo de passageiros que a embarcação comporta.</w:t>
      </w:r>
    </w:p>
    <w:p w:rsidR="005D30CE" w:rsidRPr="00AE264A" w:rsidRDefault="005D30CE" w:rsidP="0033412F">
      <w:pPr>
        <w:pStyle w:val="Corpodetexto"/>
        <w:spacing w:after="200"/>
        <w:ind w:firstLine="567"/>
        <w:rPr>
          <w:rFonts w:ascii="Times New Roman" w:hAnsi="Times New Roman" w:cs="Times New Roman"/>
          <w:strike/>
          <w:color w:val="auto"/>
        </w:rPr>
      </w:pPr>
      <w:r w:rsidRPr="00AE264A">
        <w:rPr>
          <w:rFonts w:ascii="Times New Roman" w:hAnsi="Times New Roman" w:cs="Times New Roman"/>
          <w:smallCaps/>
          <w:strike/>
          <w:color w:val="auto"/>
        </w:rPr>
        <w:t xml:space="preserve">campo 3.11 </w:t>
      </w:r>
      <w:r w:rsidRPr="00AE264A">
        <w:rPr>
          <w:rFonts w:ascii="Times New Roman" w:hAnsi="Times New Roman" w:cs="Times New Roman"/>
          <w:strike/>
          <w:color w:val="auto"/>
        </w:rPr>
        <w:t>Preencher com o número de tanques para lastro que a embarcação possui.</w:t>
      </w:r>
    </w:p>
    <w:p w:rsidR="005D30CE" w:rsidRPr="00AE264A" w:rsidRDefault="005D30CE" w:rsidP="0033412F">
      <w:pPr>
        <w:pStyle w:val="Corpodetexto"/>
        <w:spacing w:after="200"/>
        <w:ind w:firstLine="567"/>
        <w:rPr>
          <w:rFonts w:ascii="Times New Roman" w:hAnsi="Times New Roman" w:cs="Times New Roman"/>
          <w:strike/>
          <w:color w:val="auto"/>
        </w:rPr>
      </w:pPr>
      <w:r w:rsidRPr="00AE264A">
        <w:rPr>
          <w:rFonts w:ascii="Times New Roman" w:hAnsi="Times New Roman" w:cs="Times New Roman"/>
          <w:smallCaps/>
          <w:strike/>
          <w:color w:val="auto"/>
        </w:rPr>
        <w:t>Campo</w:t>
      </w:r>
      <w:r w:rsidRPr="00AE264A">
        <w:rPr>
          <w:rFonts w:ascii="Times New Roman" w:hAnsi="Times New Roman" w:cs="Times New Roman"/>
          <w:strike/>
          <w:color w:val="auto"/>
        </w:rPr>
        <w:t xml:space="preserve"> 3.12 Assinalar se a embarcação possui ou não Plano de Gerenciamento de Água de Lastro.</w:t>
      </w:r>
    </w:p>
    <w:p w:rsidR="005D30CE" w:rsidRPr="00AE264A" w:rsidRDefault="005D30CE" w:rsidP="0033412F">
      <w:pPr>
        <w:pStyle w:val="Corpodetexto"/>
        <w:spacing w:after="200"/>
        <w:ind w:firstLine="567"/>
        <w:rPr>
          <w:rFonts w:ascii="Times New Roman" w:hAnsi="Times New Roman" w:cs="Times New Roman"/>
          <w:strike/>
          <w:color w:val="auto"/>
        </w:rPr>
      </w:pPr>
      <w:r w:rsidRPr="00AE264A">
        <w:rPr>
          <w:rFonts w:ascii="Times New Roman" w:hAnsi="Times New Roman" w:cs="Times New Roman"/>
          <w:smallCaps/>
          <w:strike/>
          <w:color w:val="auto"/>
        </w:rPr>
        <w:lastRenderedPageBreak/>
        <w:t>Campo</w:t>
      </w:r>
      <w:r w:rsidRPr="00AE264A">
        <w:rPr>
          <w:rFonts w:ascii="Times New Roman" w:hAnsi="Times New Roman" w:cs="Times New Roman"/>
          <w:strike/>
          <w:color w:val="auto"/>
        </w:rPr>
        <w:t xml:space="preserve"> 3.13 Assinalar se o Plano de Gerenciamento de Água de Lastro foi implementado ou não.</w:t>
      </w:r>
    </w:p>
    <w:p w:rsidR="00CD5472" w:rsidRDefault="005D30CE" w:rsidP="0033412F">
      <w:pPr>
        <w:pStyle w:val="Corpodetexto"/>
        <w:spacing w:after="200"/>
        <w:ind w:firstLine="567"/>
        <w:rPr>
          <w:rFonts w:ascii="Times New Roman" w:hAnsi="Times New Roman" w:cs="Times New Roman"/>
          <w:strike/>
          <w:color w:val="auto"/>
        </w:rPr>
      </w:pPr>
      <w:r w:rsidRPr="00AE264A">
        <w:rPr>
          <w:rFonts w:ascii="Times New Roman" w:hAnsi="Times New Roman" w:cs="Times New Roman"/>
          <w:smallCaps/>
          <w:strike/>
          <w:color w:val="auto"/>
        </w:rPr>
        <w:t>Campo</w:t>
      </w:r>
      <w:r w:rsidRPr="00AE264A">
        <w:rPr>
          <w:rFonts w:ascii="Times New Roman" w:hAnsi="Times New Roman" w:cs="Times New Roman"/>
          <w:strike/>
          <w:color w:val="auto"/>
        </w:rPr>
        <w:t xml:space="preserve"> 3.14 Assinalar se a embarcação possui diretrizes da IMO ou não.</w:t>
      </w:r>
    </w:p>
    <w:p w:rsidR="00CD5472" w:rsidRDefault="005D30CE" w:rsidP="0033412F">
      <w:pPr>
        <w:pStyle w:val="Corpodetexto"/>
        <w:spacing w:after="200"/>
        <w:ind w:firstLine="567"/>
        <w:rPr>
          <w:rFonts w:ascii="Times New Roman" w:hAnsi="Times New Roman" w:cs="Times New Roman"/>
          <w:b/>
          <w:bCs/>
          <w:strike/>
          <w:color w:val="auto"/>
        </w:rPr>
      </w:pPr>
      <w:r w:rsidRPr="00AE264A">
        <w:rPr>
          <w:rFonts w:ascii="Times New Roman" w:hAnsi="Times New Roman" w:cs="Times New Roman"/>
          <w:b/>
          <w:bCs/>
          <w:strike/>
          <w:color w:val="auto"/>
        </w:rPr>
        <w:t>4 - Informações sobre a Viagem</w:t>
      </w:r>
    </w:p>
    <w:p w:rsidR="005D30CE" w:rsidRPr="00AE264A" w:rsidRDefault="005D30CE" w:rsidP="0033412F">
      <w:pPr>
        <w:pStyle w:val="Corpodetexto"/>
        <w:spacing w:after="200"/>
        <w:ind w:firstLine="567"/>
        <w:rPr>
          <w:rFonts w:ascii="Times New Roman" w:hAnsi="Times New Roman" w:cs="Times New Roman"/>
          <w:strike/>
          <w:color w:val="auto"/>
        </w:rPr>
      </w:pPr>
      <w:r w:rsidRPr="00AE264A">
        <w:rPr>
          <w:rFonts w:ascii="Times New Roman" w:hAnsi="Times New Roman" w:cs="Times New Roman"/>
          <w:smallCaps/>
          <w:strike/>
          <w:color w:val="auto"/>
        </w:rPr>
        <w:t>Campo</w:t>
      </w:r>
      <w:r w:rsidRPr="00AE264A">
        <w:rPr>
          <w:rFonts w:ascii="Times New Roman" w:hAnsi="Times New Roman" w:cs="Times New Roman"/>
          <w:strike/>
          <w:color w:val="auto"/>
        </w:rPr>
        <w:t xml:space="preserve"> 4.1 Preencher com a data provável da chegada da embarcação ao porto.</w:t>
      </w:r>
    </w:p>
    <w:p w:rsidR="005D30CE" w:rsidRPr="00AE264A" w:rsidRDefault="005D30CE" w:rsidP="0033412F">
      <w:pPr>
        <w:pStyle w:val="Corpodetexto"/>
        <w:spacing w:after="200"/>
        <w:ind w:firstLine="567"/>
        <w:rPr>
          <w:rFonts w:ascii="Times New Roman" w:hAnsi="Times New Roman" w:cs="Times New Roman"/>
          <w:strike/>
          <w:color w:val="auto"/>
        </w:rPr>
      </w:pPr>
      <w:r w:rsidRPr="00AE264A">
        <w:rPr>
          <w:rFonts w:ascii="Times New Roman" w:hAnsi="Times New Roman" w:cs="Times New Roman"/>
          <w:smallCaps/>
          <w:strike/>
          <w:color w:val="auto"/>
        </w:rPr>
        <w:t>Campo</w:t>
      </w:r>
      <w:r w:rsidRPr="00AE264A">
        <w:rPr>
          <w:rFonts w:ascii="Times New Roman" w:hAnsi="Times New Roman" w:cs="Times New Roman"/>
          <w:strike/>
          <w:color w:val="auto"/>
        </w:rPr>
        <w:t xml:space="preserve"> 4.2 Preencher com a hora estimada da embarcação no porto – </w:t>
      </w:r>
      <w:proofErr w:type="gramStart"/>
      <w:r w:rsidRPr="00AE264A">
        <w:rPr>
          <w:rFonts w:ascii="Times New Roman" w:hAnsi="Times New Roman" w:cs="Times New Roman"/>
          <w:strike/>
          <w:color w:val="auto"/>
        </w:rPr>
        <w:t>E.T.A. .</w:t>
      </w:r>
      <w:proofErr w:type="gramEnd"/>
    </w:p>
    <w:p w:rsidR="005D30CE" w:rsidRPr="00AE264A" w:rsidRDefault="005D30CE" w:rsidP="0033412F">
      <w:pPr>
        <w:pStyle w:val="Corpodetexto"/>
        <w:spacing w:after="200"/>
        <w:ind w:firstLine="567"/>
        <w:rPr>
          <w:rFonts w:ascii="Times New Roman" w:hAnsi="Times New Roman" w:cs="Times New Roman"/>
          <w:strike/>
          <w:color w:val="auto"/>
        </w:rPr>
      </w:pPr>
      <w:r w:rsidRPr="00AE264A">
        <w:rPr>
          <w:rFonts w:ascii="Times New Roman" w:hAnsi="Times New Roman" w:cs="Times New Roman"/>
          <w:strike/>
          <w:color w:val="auto"/>
        </w:rPr>
        <w:t>C</w:t>
      </w:r>
      <w:r w:rsidRPr="00AE264A">
        <w:rPr>
          <w:rFonts w:ascii="Times New Roman" w:hAnsi="Times New Roman" w:cs="Times New Roman"/>
          <w:smallCaps/>
          <w:strike/>
          <w:color w:val="auto"/>
        </w:rPr>
        <w:t>ampo</w:t>
      </w:r>
      <w:r w:rsidRPr="00AE264A">
        <w:rPr>
          <w:rFonts w:ascii="Times New Roman" w:hAnsi="Times New Roman" w:cs="Times New Roman"/>
          <w:strike/>
          <w:color w:val="auto"/>
        </w:rPr>
        <w:t xml:space="preserve"> 4.3 Preencher com a data estimada da saída da embarcação do porto.</w:t>
      </w:r>
    </w:p>
    <w:p w:rsidR="005D30CE" w:rsidRPr="00AE264A" w:rsidRDefault="005D30CE" w:rsidP="0033412F">
      <w:pPr>
        <w:pStyle w:val="Corpodetexto"/>
        <w:spacing w:after="200"/>
        <w:ind w:firstLine="567"/>
        <w:rPr>
          <w:rFonts w:ascii="Times New Roman" w:hAnsi="Times New Roman" w:cs="Times New Roman"/>
          <w:strike/>
          <w:color w:val="auto"/>
        </w:rPr>
      </w:pPr>
      <w:r w:rsidRPr="00AE264A">
        <w:rPr>
          <w:rFonts w:ascii="Times New Roman" w:hAnsi="Times New Roman" w:cs="Times New Roman"/>
          <w:smallCaps/>
          <w:strike/>
          <w:color w:val="auto"/>
        </w:rPr>
        <w:t>Campo</w:t>
      </w:r>
      <w:r w:rsidRPr="00AE264A">
        <w:rPr>
          <w:rFonts w:ascii="Times New Roman" w:hAnsi="Times New Roman" w:cs="Times New Roman"/>
          <w:strike/>
          <w:color w:val="auto"/>
        </w:rPr>
        <w:t xml:space="preserve"> 4.4 Preencher com o nome do porto de destino da embarcação.</w:t>
      </w:r>
    </w:p>
    <w:p w:rsidR="005D30CE" w:rsidRPr="00AE264A" w:rsidRDefault="005D30CE" w:rsidP="0033412F">
      <w:pPr>
        <w:pStyle w:val="Corpodetexto"/>
        <w:spacing w:after="200"/>
        <w:ind w:firstLine="567"/>
        <w:rPr>
          <w:rFonts w:ascii="Times New Roman" w:hAnsi="Times New Roman" w:cs="Times New Roman"/>
          <w:strike/>
          <w:color w:val="auto"/>
        </w:rPr>
      </w:pPr>
      <w:r w:rsidRPr="00AE264A">
        <w:rPr>
          <w:rFonts w:ascii="Times New Roman" w:hAnsi="Times New Roman" w:cs="Times New Roman"/>
          <w:smallCaps/>
          <w:strike/>
          <w:color w:val="auto"/>
        </w:rPr>
        <w:t>Campo</w:t>
      </w:r>
      <w:r w:rsidRPr="00AE264A">
        <w:rPr>
          <w:rFonts w:ascii="Times New Roman" w:hAnsi="Times New Roman" w:cs="Times New Roman"/>
          <w:strike/>
          <w:color w:val="auto"/>
        </w:rPr>
        <w:t xml:space="preserve"> 4.4.1 Preencher com o nome do País onde encontra-se instalado o porto de destino da embarcação, conforme Anexo XV, deste Regulamento.</w:t>
      </w:r>
    </w:p>
    <w:p w:rsidR="005D30CE" w:rsidRPr="00AE264A" w:rsidRDefault="005D30CE" w:rsidP="0033412F">
      <w:pPr>
        <w:pStyle w:val="Corpodetexto"/>
        <w:spacing w:after="200"/>
        <w:ind w:firstLine="567"/>
        <w:rPr>
          <w:rFonts w:ascii="Times New Roman" w:hAnsi="Times New Roman" w:cs="Times New Roman"/>
          <w:strike/>
          <w:color w:val="auto"/>
        </w:rPr>
      </w:pPr>
      <w:r w:rsidRPr="00AE264A">
        <w:rPr>
          <w:rFonts w:ascii="Times New Roman" w:hAnsi="Times New Roman" w:cs="Times New Roman"/>
          <w:smallCaps/>
          <w:strike/>
          <w:color w:val="auto"/>
        </w:rPr>
        <w:t>Campo</w:t>
      </w:r>
      <w:r w:rsidRPr="00AE264A">
        <w:rPr>
          <w:rFonts w:ascii="Times New Roman" w:hAnsi="Times New Roman" w:cs="Times New Roman"/>
          <w:strike/>
          <w:color w:val="auto"/>
        </w:rPr>
        <w:t xml:space="preserve"> 4.4.2 Preencher com a sigla da unidade federada, onde encontra-se instalado o porto de destino, quando tratar-se de porto nacional, conforme Anexo XIV deste Regulamento.</w:t>
      </w:r>
    </w:p>
    <w:p w:rsidR="005D30CE" w:rsidRPr="00AE264A" w:rsidRDefault="005D30CE" w:rsidP="0033412F">
      <w:pPr>
        <w:pStyle w:val="Corpodetexto"/>
        <w:spacing w:after="200"/>
        <w:ind w:firstLine="567"/>
        <w:rPr>
          <w:rFonts w:ascii="Times New Roman" w:hAnsi="Times New Roman" w:cs="Times New Roman"/>
          <w:strike/>
          <w:color w:val="auto"/>
        </w:rPr>
      </w:pPr>
      <w:r w:rsidRPr="00AE264A">
        <w:rPr>
          <w:rFonts w:ascii="Times New Roman" w:hAnsi="Times New Roman" w:cs="Times New Roman"/>
          <w:smallCaps/>
          <w:strike/>
          <w:color w:val="auto"/>
        </w:rPr>
        <w:t>Campo</w:t>
      </w:r>
      <w:r w:rsidRPr="00AE264A">
        <w:rPr>
          <w:rFonts w:ascii="Times New Roman" w:hAnsi="Times New Roman" w:cs="Times New Roman"/>
          <w:strike/>
          <w:color w:val="auto"/>
        </w:rPr>
        <w:t xml:space="preserve"> 4.5 Preencher com o número de tripulantes a bordo da embarcação.</w:t>
      </w:r>
    </w:p>
    <w:p w:rsidR="005D30CE" w:rsidRPr="00AE264A" w:rsidRDefault="005D30CE" w:rsidP="0033412F">
      <w:pPr>
        <w:pStyle w:val="Corpodetexto"/>
        <w:spacing w:after="200"/>
        <w:ind w:firstLine="567"/>
        <w:rPr>
          <w:rFonts w:ascii="Times New Roman" w:hAnsi="Times New Roman" w:cs="Times New Roman"/>
          <w:strike/>
          <w:color w:val="auto"/>
        </w:rPr>
      </w:pPr>
      <w:r w:rsidRPr="00AE264A">
        <w:rPr>
          <w:rFonts w:ascii="Times New Roman" w:hAnsi="Times New Roman" w:cs="Times New Roman"/>
          <w:smallCaps/>
          <w:strike/>
          <w:color w:val="auto"/>
        </w:rPr>
        <w:t>Campo</w:t>
      </w:r>
      <w:r w:rsidRPr="00AE264A">
        <w:rPr>
          <w:rFonts w:ascii="Times New Roman" w:hAnsi="Times New Roman" w:cs="Times New Roman"/>
          <w:strike/>
          <w:color w:val="auto"/>
        </w:rPr>
        <w:t xml:space="preserve"> 4.6 Preencher com o número de passageiros a bordo da embarcação.</w:t>
      </w:r>
    </w:p>
    <w:p w:rsidR="005D30CE" w:rsidRPr="00AE264A" w:rsidRDefault="005D30CE" w:rsidP="0033412F">
      <w:pPr>
        <w:pStyle w:val="Corpodetexto"/>
        <w:spacing w:after="200"/>
        <w:ind w:firstLine="567"/>
        <w:rPr>
          <w:rFonts w:ascii="Times New Roman" w:hAnsi="Times New Roman" w:cs="Times New Roman"/>
          <w:strike/>
          <w:color w:val="auto"/>
        </w:rPr>
      </w:pPr>
      <w:r w:rsidRPr="00AE264A">
        <w:rPr>
          <w:rFonts w:ascii="Times New Roman" w:hAnsi="Times New Roman" w:cs="Times New Roman"/>
          <w:smallCaps/>
          <w:strike/>
          <w:color w:val="auto"/>
        </w:rPr>
        <w:t>Campo</w:t>
      </w:r>
      <w:r w:rsidRPr="00AE264A">
        <w:rPr>
          <w:rFonts w:ascii="Times New Roman" w:hAnsi="Times New Roman" w:cs="Times New Roman"/>
          <w:strike/>
          <w:color w:val="auto"/>
        </w:rPr>
        <w:t xml:space="preserve"> 4.7 Preencher com o nome dos portos de escala da embarcação, nos últimos 30 dias, em ordem</w:t>
      </w:r>
      <w:r w:rsidR="00CD5472">
        <w:rPr>
          <w:rFonts w:ascii="Times New Roman" w:hAnsi="Times New Roman" w:cs="Times New Roman"/>
          <w:strike/>
          <w:color w:val="auto"/>
        </w:rPr>
        <w:t xml:space="preserve"> </w:t>
      </w:r>
      <w:r w:rsidRPr="00AE264A">
        <w:rPr>
          <w:rFonts w:ascii="Times New Roman" w:hAnsi="Times New Roman" w:cs="Times New Roman"/>
          <w:strike/>
          <w:color w:val="auto"/>
        </w:rPr>
        <w:t>cronológica decrescente, indicando o nome do porto, o país, estado ou província e datas de partidas.</w:t>
      </w:r>
    </w:p>
    <w:p w:rsidR="005D30CE" w:rsidRPr="00AE264A" w:rsidRDefault="005D30CE" w:rsidP="0033412F">
      <w:pPr>
        <w:pStyle w:val="Corpodetexto"/>
        <w:spacing w:after="200"/>
        <w:ind w:firstLine="567"/>
        <w:rPr>
          <w:rFonts w:ascii="Times New Roman" w:hAnsi="Times New Roman" w:cs="Times New Roman"/>
          <w:strike/>
          <w:color w:val="auto"/>
        </w:rPr>
      </w:pPr>
      <w:r w:rsidRPr="00AE264A">
        <w:rPr>
          <w:rFonts w:ascii="Times New Roman" w:hAnsi="Times New Roman" w:cs="Times New Roman"/>
          <w:smallCaps/>
          <w:strike/>
          <w:color w:val="auto"/>
        </w:rPr>
        <w:t>Campo</w:t>
      </w:r>
      <w:r w:rsidRPr="00AE264A">
        <w:rPr>
          <w:rFonts w:ascii="Times New Roman" w:hAnsi="Times New Roman" w:cs="Times New Roman"/>
          <w:strike/>
          <w:color w:val="auto"/>
        </w:rPr>
        <w:t xml:space="preserve"> 4.7.1 Preencher com o tipo de trânsito que a embarcação efetua (trânsito Interestadual, intermunicipal, internacional ou municipal).</w:t>
      </w:r>
    </w:p>
    <w:p w:rsidR="005D30CE" w:rsidRPr="00AE264A" w:rsidRDefault="005D30CE" w:rsidP="0033412F">
      <w:pPr>
        <w:pStyle w:val="Corpodetexto"/>
        <w:spacing w:after="200"/>
        <w:ind w:firstLine="567"/>
        <w:rPr>
          <w:rFonts w:ascii="Times New Roman" w:hAnsi="Times New Roman" w:cs="Times New Roman"/>
          <w:strike/>
          <w:color w:val="auto"/>
        </w:rPr>
      </w:pPr>
      <w:r w:rsidRPr="00AE264A">
        <w:rPr>
          <w:rFonts w:ascii="Times New Roman" w:hAnsi="Times New Roman" w:cs="Times New Roman"/>
          <w:smallCaps/>
          <w:strike/>
          <w:color w:val="auto"/>
        </w:rPr>
        <w:t>Campo</w:t>
      </w:r>
      <w:r w:rsidRPr="00AE264A">
        <w:rPr>
          <w:rFonts w:ascii="Times New Roman" w:hAnsi="Times New Roman" w:cs="Times New Roman"/>
          <w:strike/>
          <w:color w:val="auto"/>
        </w:rPr>
        <w:t xml:space="preserve"> 4.7.2 Preencher com o tipo de deslocamento realizado pela embarcação (fluvial, fluvial-lacustre, lacustre, marítimo, marítimo-fluvial, marítimo-lacustre).</w:t>
      </w:r>
    </w:p>
    <w:p w:rsidR="005D30CE" w:rsidRPr="00AE264A" w:rsidRDefault="005D30CE" w:rsidP="0033412F">
      <w:pPr>
        <w:pStyle w:val="Corpodetexto"/>
        <w:spacing w:after="200"/>
        <w:ind w:firstLine="567"/>
        <w:rPr>
          <w:rFonts w:ascii="Times New Roman" w:hAnsi="Times New Roman" w:cs="Times New Roman"/>
          <w:strike/>
          <w:color w:val="auto"/>
        </w:rPr>
      </w:pPr>
      <w:r w:rsidRPr="00AE264A">
        <w:rPr>
          <w:rFonts w:ascii="Times New Roman" w:hAnsi="Times New Roman" w:cs="Times New Roman"/>
          <w:smallCaps/>
          <w:strike/>
          <w:color w:val="auto"/>
        </w:rPr>
        <w:t>Campo</w:t>
      </w:r>
      <w:r w:rsidRPr="00AE264A">
        <w:rPr>
          <w:rFonts w:ascii="Times New Roman" w:hAnsi="Times New Roman" w:cs="Times New Roman"/>
          <w:strike/>
          <w:color w:val="auto"/>
        </w:rPr>
        <w:t xml:space="preserve"> 4.8 Preencher com o nome do comandante da embarcação.</w:t>
      </w:r>
    </w:p>
    <w:p w:rsidR="005D30CE" w:rsidRPr="00AE264A" w:rsidRDefault="005D30CE" w:rsidP="0033412F">
      <w:pPr>
        <w:pStyle w:val="Corpodetexto"/>
        <w:spacing w:after="200"/>
        <w:ind w:firstLine="567"/>
        <w:rPr>
          <w:rFonts w:ascii="Times New Roman" w:hAnsi="Times New Roman" w:cs="Times New Roman"/>
          <w:strike/>
          <w:color w:val="auto"/>
        </w:rPr>
      </w:pPr>
      <w:r w:rsidRPr="00AE264A">
        <w:rPr>
          <w:rFonts w:ascii="Times New Roman" w:hAnsi="Times New Roman" w:cs="Times New Roman"/>
          <w:smallCaps/>
          <w:strike/>
          <w:color w:val="auto"/>
        </w:rPr>
        <w:t>Campo</w:t>
      </w:r>
      <w:r w:rsidRPr="00AE264A">
        <w:rPr>
          <w:rFonts w:ascii="Times New Roman" w:hAnsi="Times New Roman" w:cs="Times New Roman"/>
          <w:strike/>
          <w:color w:val="auto"/>
        </w:rPr>
        <w:t xml:space="preserve"> 4.8.1 Preencher com a nacionalidade do comandante da embarcação.</w:t>
      </w:r>
    </w:p>
    <w:p w:rsidR="005D30CE" w:rsidRPr="00AE264A" w:rsidRDefault="005D30CE" w:rsidP="0033412F">
      <w:pPr>
        <w:pStyle w:val="Corpodetexto"/>
        <w:spacing w:after="200"/>
        <w:ind w:firstLine="567"/>
        <w:rPr>
          <w:rFonts w:ascii="Times New Roman" w:hAnsi="Times New Roman" w:cs="Times New Roman"/>
          <w:strike/>
          <w:color w:val="auto"/>
        </w:rPr>
      </w:pPr>
      <w:r w:rsidRPr="00AE264A">
        <w:rPr>
          <w:rFonts w:ascii="Times New Roman" w:hAnsi="Times New Roman" w:cs="Times New Roman"/>
          <w:smallCaps/>
          <w:strike/>
          <w:color w:val="auto"/>
        </w:rPr>
        <w:t>Campo</w:t>
      </w:r>
      <w:r w:rsidRPr="00AE264A">
        <w:rPr>
          <w:rFonts w:ascii="Times New Roman" w:hAnsi="Times New Roman" w:cs="Times New Roman"/>
          <w:strike/>
          <w:color w:val="auto"/>
        </w:rPr>
        <w:t xml:space="preserve"> 4.9 Assinalar a ocorrência ou não de óbito a bordo.</w:t>
      </w:r>
    </w:p>
    <w:p w:rsidR="005D30CE" w:rsidRPr="00AE264A" w:rsidRDefault="005D30CE" w:rsidP="0033412F">
      <w:pPr>
        <w:pStyle w:val="Corpodetexto"/>
        <w:spacing w:after="200"/>
        <w:ind w:firstLine="567"/>
        <w:rPr>
          <w:rFonts w:ascii="Times New Roman" w:hAnsi="Times New Roman" w:cs="Times New Roman"/>
          <w:strike/>
          <w:color w:val="auto"/>
        </w:rPr>
      </w:pPr>
      <w:r w:rsidRPr="00AE264A">
        <w:rPr>
          <w:rFonts w:ascii="Times New Roman" w:hAnsi="Times New Roman" w:cs="Times New Roman"/>
          <w:smallCaps/>
          <w:strike/>
          <w:color w:val="auto"/>
        </w:rPr>
        <w:t>Campo</w:t>
      </w:r>
      <w:r w:rsidRPr="00AE264A">
        <w:rPr>
          <w:rFonts w:ascii="Times New Roman" w:hAnsi="Times New Roman" w:cs="Times New Roman"/>
          <w:strike/>
          <w:color w:val="auto"/>
        </w:rPr>
        <w:t xml:space="preserve"> 4.10 Assinalar se houve ou não sepultamento em alto mar.</w:t>
      </w:r>
    </w:p>
    <w:p w:rsidR="005D30CE" w:rsidRPr="00AE264A" w:rsidRDefault="005D30CE" w:rsidP="0033412F">
      <w:pPr>
        <w:pStyle w:val="Corpodetexto"/>
        <w:spacing w:after="200"/>
        <w:ind w:firstLine="567"/>
        <w:rPr>
          <w:rFonts w:ascii="Times New Roman" w:hAnsi="Times New Roman" w:cs="Times New Roman"/>
          <w:strike/>
          <w:color w:val="auto"/>
        </w:rPr>
      </w:pPr>
      <w:r w:rsidRPr="00AE264A">
        <w:rPr>
          <w:rFonts w:ascii="Times New Roman" w:hAnsi="Times New Roman" w:cs="Times New Roman"/>
          <w:smallCaps/>
          <w:strike/>
          <w:color w:val="auto"/>
        </w:rPr>
        <w:t>Campo</w:t>
      </w:r>
      <w:r w:rsidRPr="00AE264A">
        <w:rPr>
          <w:rFonts w:ascii="Times New Roman" w:hAnsi="Times New Roman" w:cs="Times New Roman"/>
          <w:strike/>
          <w:color w:val="auto"/>
        </w:rPr>
        <w:t xml:space="preserve"> 4.11 Assinalar a ocorrência ou não de doença a bordo.</w:t>
      </w:r>
    </w:p>
    <w:p w:rsidR="005D30CE" w:rsidRPr="00AE264A" w:rsidRDefault="005D30CE" w:rsidP="0033412F">
      <w:pPr>
        <w:pStyle w:val="Corpodetexto"/>
        <w:spacing w:after="200"/>
        <w:ind w:firstLine="567"/>
        <w:rPr>
          <w:rFonts w:ascii="Times New Roman" w:hAnsi="Times New Roman" w:cs="Times New Roman"/>
          <w:strike/>
          <w:color w:val="auto"/>
        </w:rPr>
      </w:pPr>
      <w:r w:rsidRPr="00AE264A">
        <w:rPr>
          <w:rFonts w:ascii="Times New Roman" w:hAnsi="Times New Roman" w:cs="Times New Roman"/>
          <w:smallCaps/>
          <w:strike/>
          <w:color w:val="auto"/>
        </w:rPr>
        <w:t>Campo</w:t>
      </w:r>
      <w:r w:rsidRPr="00AE264A">
        <w:rPr>
          <w:rFonts w:ascii="Times New Roman" w:hAnsi="Times New Roman" w:cs="Times New Roman"/>
          <w:strike/>
          <w:color w:val="auto"/>
        </w:rPr>
        <w:t xml:space="preserve"> 4.11.1 Assinalar a ocorrência ou não, de doença a bordo com sinais de febre ou hemorragia.</w:t>
      </w:r>
    </w:p>
    <w:p w:rsidR="005D30CE" w:rsidRPr="00AE264A" w:rsidRDefault="005D30CE" w:rsidP="0033412F">
      <w:pPr>
        <w:pStyle w:val="Corpodetexto"/>
        <w:spacing w:after="200"/>
        <w:ind w:firstLine="567"/>
        <w:rPr>
          <w:rFonts w:ascii="Times New Roman" w:hAnsi="Times New Roman" w:cs="Times New Roman"/>
          <w:strike/>
          <w:color w:val="auto"/>
        </w:rPr>
      </w:pPr>
      <w:r w:rsidRPr="00AE264A">
        <w:rPr>
          <w:rFonts w:ascii="Times New Roman" w:hAnsi="Times New Roman" w:cs="Times New Roman"/>
          <w:strike/>
          <w:color w:val="auto"/>
        </w:rPr>
        <w:t>C</w:t>
      </w:r>
      <w:r w:rsidRPr="00AE264A">
        <w:rPr>
          <w:rFonts w:ascii="Times New Roman" w:hAnsi="Times New Roman" w:cs="Times New Roman"/>
          <w:smallCaps/>
          <w:strike/>
          <w:color w:val="auto"/>
        </w:rPr>
        <w:t>ampo</w:t>
      </w:r>
      <w:r w:rsidRPr="00AE264A">
        <w:rPr>
          <w:rFonts w:ascii="Times New Roman" w:hAnsi="Times New Roman" w:cs="Times New Roman"/>
          <w:strike/>
          <w:color w:val="auto"/>
        </w:rPr>
        <w:t xml:space="preserve"> 4.11.2 Assinalar a ocorrência ou não, de doença a bordo com sinais de icterícia.</w:t>
      </w:r>
    </w:p>
    <w:p w:rsidR="005D30CE" w:rsidRPr="00AE264A" w:rsidRDefault="005D30CE" w:rsidP="0033412F">
      <w:pPr>
        <w:pStyle w:val="Corpodetexto"/>
        <w:spacing w:after="200"/>
        <w:ind w:firstLine="567"/>
        <w:rPr>
          <w:rFonts w:ascii="Times New Roman" w:hAnsi="Times New Roman" w:cs="Times New Roman"/>
          <w:strike/>
          <w:color w:val="auto"/>
        </w:rPr>
      </w:pPr>
      <w:r w:rsidRPr="00AE264A">
        <w:rPr>
          <w:rFonts w:ascii="Times New Roman" w:hAnsi="Times New Roman" w:cs="Times New Roman"/>
          <w:smallCaps/>
          <w:strike/>
          <w:color w:val="auto"/>
        </w:rPr>
        <w:lastRenderedPageBreak/>
        <w:t>Campo</w:t>
      </w:r>
      <w:r w:rsidRPr="00AE264A">
        <w:rPr>
          <w:rFonts w:ascii="Times New Roman" w:hAnsi="Times New Roman" w:cs="Times New Roman"/>
          <w:strike/>
          <w:color w:val="auto"/>
        </w:rPr>
        <w:t xml:space="preserve"> 4.11.3 Assinalar a ocorrência ou não, de doença a bordo com sinais de </w:t>
      </w:r>
      <w:proofErr w:type="spellStart"/>
      <w:r w:rsidRPr="00AE264A">
        <w:rPr>
          <w:rFonts w:ascii="Times New Roman" w:hAnsi="Times New Roman" w:cs="Times New Roman"/>
          <w:strike/>
          <w:color w:val="auto"/>
        </w:rPr>
        <w:t>diarréia</w:t>
      </w:r>
      <w:proofErr w:type="spellEnd"/>
      <w:r w:rsidRPr="00AE264A">
        <w:rPr>
          <w:rFonts w:ascii="Times New Roman" w:hAnsi="Times New Roman" w:cs="Times New Roman"/>
          <w:strike/>
          <w:color w:val="auto"/>
        </w:rPr>
        <w:t>.</w:t>
      </w:r>
    </w:p>
    <w:p w:rsidR="005D30CE" w:rsidRPr="00AE264A" w:rsidRDefault="005D30CE" w:rsidP="0033412F">
      <w:pPr>
        <w:pStyle w:val="Corpodetexto"/>
        <w:spacing w:after="200"/>
        <w:ind w:firstLine="567"/>
        <w:rPr>
          <w:rFonts w:ascii="Times New Roman" w:hAnsi="Times New Roman" w:cs="Times New Roman"/>
          <w:strike/>
          <w:color w:val="auto"/>
        </w:rPr>
      </w:pPr>
      <w:r w:rsidRPr="00AE264A">
        <w:rPr>
          <w:rFonts w:ascii="Times New Roman" w:hAnsi="Times New Roman" w:cs="Times New Roman"/>
          <w:smallCaps/>
          <w:strike/>
          <w:color w:val="auto"/>
        </w:rPr>
        <w:t>Campo</w:t>
      </w:r>
      <w:r w:rsidRPr="00AE264A">
        <w:rPr>
          <w:rFonts w:ascii="Times New Roman" w:hAnsi="Times New Roman" w:cs="Times New Roman"/>
          <w:strike/>
          <w:color w:val="auto"/>
        </w:rPr>
        <w:t xml:space="preserve"> 4.11.4 Assinalar a ocorrência ou não, de doença a bordo com sinais de disfunções neurológicas.</w:t>
      </w:r>
    </w:p>
    <w:p w:rsidR="005D30CE" w:rsidRPr="00AE264A" w:rsidRDefault="005D30CE" w:rsidP="0033412F">
      <w:pPr>
        <w:pStyle w:val="Corpodetexto"/>
        <w:spacing w:after="200"/>
        <w:ind w:firstLine="567"/>
        <w:rPr>
          <w:rFonts w:ascii="Times New Roman" w:hAnsi="Times New Roman" w:cs="Times New Roman"/>
          <w:strike/>
          <w:color w:val="auto"/>
        </w:rPr>
      </w:pPr>
      <w:r w:rsidRPr="00AE264A">
        <w:rPr>
          <w:rFonts w:ascii="Times New Roman" w:hAnsi="Times New Roman" w:cs="Times New Roman"/>
          <w:smallCaps/>
          <w:strike/>
          <w:color w:val="auto"/>
        </w:rPr>
        <w:t>Campo</w:t>
      </w:r>
      <w:r w:rsidRPr="00AE264A">
        <w:rPr>
          <w:rFonts w:ascii="Times New Roman" w:hAnsi="Times New Roman" w:cs="Times New Roman"/>
          <w:strike/>
          <w:color w:val="auto"/>
        </w:rPr>
        <w:t xml:space="preserve"> 4.11.5 Assinalar a ocorrência ou não, de doença a bordo com sinais de tosse ou dificuldades respiratórias.</w:t>
      </w:r>
    </w:p>
    <w:p w:rsidR="005D30CE" w:rsidRPr="00AE264A" w:rsidRDefault="005D30CE" w:rsidP="0033412F">
      <w:pPr>
        <w:pStyle w:val="Corpodetexto"/>
        <w:spacing w:after="200"/>
        <w:ind w:firstLine="567"/>
        <w:rPr>
          <w:rFonts w:ascii="Times New Roman" w:hAnsi="Times New Roman" w:cs="Times New Roman"/>
          <w:strike/>
          <w:color w:val="auto"/>
        </w:rPr>
      </w:pPr>
      <w:r w:rsidRPr="00AE264A">
        <w:rPr>
          <w:rFonts w:ascii="Times New Roman" w:hAnsi="Times New Roman" w:cs="Times New Roman"/>
          <w:smallCaps/>
          <w:strike/>
          <w:color w:val="auto"/>
        </w:rPr>
        <w:t>Campo</w:t>
      </w:r>
      <w:r w:rsidRPr="00AE264A">
        <w:rPr>
          <w:rFonts w:ascii="Times New Roman" w:hAnsi="Times New Roman" w:cs="Times New Roman"/>
          <w:strike/>
          <w:color w:val="auto"/>
        </w:rPr>
        <w:t xml:space="preserve"> 4.12 Assinalar a ocorrência ou não de acidente a bordo.</w:t>
      </w:r>
    </w:p>
    <w:p w:rsidR="005D30CE" w:rsidRPr="00AE264A" w:rsidRDefault="005D30CE" w:rsidP="0033412F">
      <w:pPr>
        <w:pStyle w:val="Corpodetexto"/>
        <w:spacing w:after="200"/>
        <w:ind w:firstLine="567"/>
        <w:rPr>
          <w:rFonts w:ascii="Times New Roman" w:hAnsi="Times New Roman" w:cs="Times New Roman"/>
          <w:strike/>
          <w:color w:val="auto"/>
        </w:rPr>
      </w:pPr>
      <w:r w:rsidRPr="00AE264A">
        <w:rPr>
          <w:rFonts w:ascii="Times New Roman" w:hAnsi="Times New Roman" w:cs="Times New Roman"/>
          <w:smallCaps/>
          <w:strike/>
          <w:color w:val="auto"/>
        </w:rPr>
        <w:t>Campo</w:t>
      </w:r>
      <w:r w:rsidRPr="00AE264A">
        <w:rPr>
          <w:rFonts w:ascii="Times New Roman" w:hAnsi="Times New Roman" w:cs="Times New Roman"/>
          <w:strike/>
          <w:color w:val="auto"/>
        </w:rPr>
        <w:t xml:space="preserve"> 4.13 Assinalar a ocorrência ou não de mortandade de roedores a bordo.</w:t>
      </w:r>
    </w:p>
    <w:p w:rsidR="005D30CE" w:rsidRPr="00AE264A" w:rsidRDefault="005D30CE" w:rsidP="0033412F">
      <w:pPr>
        <w:pStyle w:val="Corpodetexto"/>
        <w:spacing w:after="200"/>
        <w:ind w:firstLine="567"/>
        <w:rPr>
          <w:rFonts w:ascii="Times New Roman" w:hAnsi="Times New Roman" w:cs="Times New Roman"/>
          <w:strike/>
          <w:color w:val="auto"/>
        </w:rPr>
      </w:pPr>
      <w:r w:rsidRPr="00AE264A">
        <w:rPr>
          <w:rFonts w:ascii="Times New Roman" w:hAnsi="Times New Roman" w:cs="Times New Roman"/>
          <w:smallCaps/>
          <w:strike/>
          <w:color w:val="auto"/>
        </w:rPr>
        <w:t>Campo</w:t>
      </w:r>
      <w:r w:rsidRPr="00AE264A">
        <w:rPr>
          <w:rFonts w:ascii="Times New Roman" w:hAnsi="Times New Roman" w:cs="Times New Roman"/>
          <w:strike/>
          <w:color w:val="auto"/>
        </w:rPr>
        <w:t xml:space="preserve"> 4.13.1 Preencher, em caso afirmativo, indicando os compartimentos onde ocorreu mortandade de roedores.</w:t>
      </w:r>
    </w:p>
    <w:p w:rsidR="005D30CE" w:rsidRPr="00AE264A" w:rsidRDefault="005D30CE" w:rsidP="0033412F">
      <w:pPr>
        <w:pStyle w:val="Corpodetexto"/>
        <w:spacing w:after="200"/>
        <w:ind w:firstLine="567"/>
        <w:rPr>
          <w:rFonts w:ascii="Times New Roman" w:hAnsi="Times New Roman" w:cs="Times New Roman"/>
          <w:strike/>
          <w:color w:val="auto"/>
        </w:rPr>
      </w:pPr>
      <w:r w:rsidRPr="00AE264A">
        <w:rPr>
          <w:rFonts w:ascii="Times New Roman" w:hAnsi="Times New Roman" w:cs="Times New Roman"/>
          <w:smallCaps/>
          <w:strike/>
          <w:color w:val="auto"/>
        </w:rPr>
        <w:t>Campo</w:t>
      </w:r>
      <w:r w:rsidRPr="00AE264A">
        <w:rPr>
          <w:rFonts w:ascii="Times New Roman" w:hAnsi="Times New Roman" w:cs="Times New Roman"/>
          <w:strike/>
          <w:color w:val="auto"/>
        </w:rPr>
        <w:t xml:space="preserve"> 4.14 Preencher com a data de validade do Certificado de Desratização ou de Isenção de Desratização, no formato dia/mês/ano.</w:t>
      </w:r>
    </w:p>
    <w:p w:rsidR="005D30CE" w:rsidRPr="00AE264A" w:rsidRDefault="005D30CE" w:rsidP="0033412F">
      <w:pPr>
        <w:pStyle w:val="Corpodetexto"/>
        <w:spacing w:after="200"/>
        <w:ind w:firstLine="567"/>
        <w:rPr>
          <w:rFonts w:ascii="Times New Roman" w:hAnsi="Times New Roman" w:cs="Times New Roman"/>
          <w:strike/>
          <w:color w:val="auto"/>
        </w:rPr>
      </w:pPr>
      <w:r w:rsidRPr="00AE264A">
        <w:rPr>
          <w:rFonts w:ascii="Times New Roman" w:hAnsi="Times New Roman" w:cs="Times New Roman"/>
          <w:smallCaps/>
          <w:strike/>
          <w:color w:val="auto"/>
        </w:rPr>
        <w:t xml:space="preserve">Campo 4.14.1 </w:t>
      </w:r>
      <w:r w:rsidRPr="00AE264A">
        <w:rPr>
          <w:rFonts w:ascii="Times New Roman" w:hAnsi="Times New Roman" w:cs="Times New Roman"/>
          <w:strike/>
          <w:color w:val="auto"/>
        </w:rPr>
        <w:t>Preencher com o nome do porto e país onde foi emitido o Certificado de Desratização ou de Isenção de Desratização.</w:t>
      </w:r>
    </w:p>
    <w:p w:rsidR="005D30CE" w:rsidRPr="00AE264A" w:rsidRDefault="005D30CE" w:rsidP="0033412F">
      <w:pPr>
        <w:pStyle w:val="Corpodetexto"/>
        <w:spacing w:after="200"/>
        <w:ind w:firstLine="567"/>
        <w:rPr>
          <w:rFonts w:ascii="Times New Roman" w:hAnsi="Times New Roman" w:cs="Times New Roman"/>
          <w:strike/>
          <w:color w:val="auto"/>
        </w:rPr>
      </w:pPr>
      <w:r w:rsidRPr="00AE264A">
        <w:rPr>
          <w:rFonts w:ascii="Times New Roman" w:hAnsi="Times New Roman" w:cs="Times New Roman"/>
          <w:smallCaps/>
          <w:strike/>
          <w:color w:val="auto"/>
        </w:rPr>
        <w:t>Campo</w:t>
      </w:r>
      <w:r w:rsidRPr="00AE264A">
        <w:rPr>
          <w:rFonts w:ascii="Times New Roman" w:hAnsi="Times New Roman" w:cs="Times New Roman"/>
          <w:strike/>
          <w:color w:val="auto"/>
        </w:rPr>
        <w:t xml:space="preserve"> 4.15 Assinalar a ocorrência ou não de consumo de medicamentos durante a viagem.</w:t>
      </w:r>
    </w:p>
    <w:p w:rsidR="00CD5472" w:rsidRDefault="005D30CE" w:rsidP="0033412F">
      <w:pPr>
        <w:pStyle w:val="Corpodetexto"/>
        <w:spacing w:after="200"/>
        <w:ind w:firstLine="567"/>
        <w:rPr>
          <w:rFonts w:ascii="Times New Roman" w:hAnsi="Times New Roman" w:cs="Times New Roman"/>
          <w:strike/>
          <w:color w:val="auto"/>
        </w:rPr>
      </w:pPr>
      <w:r w:rsidRPr="00AE264A">
        <w:rPr>
          <w:rFonts w:ascii="Times New Roman" w:hAnsi="Times New Roman" w:cs="Times New Roman"/>
          <w:smallCaps/>
          <w:strike/>
          <w:color w:val="auto"/>
        </w:rPr>
        <w:t>Campo</w:t>
      </w:r>
      <w:r w:rsidRPr="00AE264A">
        <w:rPr>
          <w:rFonts w:ascii="Times New Roman" w:hAnsi="Times New Roman" w:cs="Times New Roman"/>
          <w:strike/>
          <w:color w:val="auto"/>
        </w:rPr>
        <w:t xml:space="preserve"> 4.15.1 Preencher, em caso afirmativo, com o nome da medicação administrada.</w:t>
      </w:r>
    </w:p>
    <w:p w:rsidR="00CD5472" w:rsidRDefault="005D30CE" w:rsidP="0033412F">
      <w:pPr>
        <w:pStyle w:val="Corpodetexto"/>
        <w:spacing w:after="200"/>
        <w:ind w:firstLine="567"/>
        <w:rPr>
          <w:rFonts w:ascii="Times New Roman" w:hAnsi="Times New Roman" w:cs="Times New Roman"/>
          <w:b/>
          <w:bCs/>
          <w:strike/>
          <w:color w:val="auto"/>
        </w:rPr>
      </w:pPr>
      <w:r w:rsidRPr="00AE264A">
        <w:rPr>
          <w:rFonts w:ascii="Times New Roman" w:hAnsi="Times New Roman" w:cs="Times New Roman"/>
          <w:b/>
          <w:bCs/>
          <w:strike/>
          <w:color w:val="auto"/>
        </w:rPr>
        <w:t>5 – Campo a ser preenchido somente quando for o caso de solicitação do Certificado de Livre Prática</w:t>
      </w:r>
    </w:p>
    <w:p w:rsidR="005D30CE" w:rsidRPr="00AE264A" w:rsidRDefault="005D30CE" w:rsidP="0033412F">
      <w:pPr>
        <w:pStyle w:val="Corpodetexto"/>
        <w:spacing w:after="200"/>
        <w:ind w:firstLine="567"/>
        <w:rPr>
          <w:rFonts w:ascii="Times New Roman" w:hAnsi="Times New Roman" w:cs="Times New Roman"/>
          <w:strike/>
          <w:color w:val="auto"/>
        </w:rPr>
      </w:pPr>
      <w:r w:rsidRPr="00AE264A">
        <w:rPr>
          <w:rFonts w:ascii="Times New Roman" w:hAnsi="Times New Roman" w:cs="Times New Roman"/>
          <w:smallCaps/>
          <w:strike/>
          <w:color w:val="auto"/>
        </w:rPr>
        <w:t>Campo</w:t>
      </w:r>
      <w:r w:rsidRPr="00AE264A">
        <w:rPr>
          <w:rFonts w:ascii="Times New Roman" w:hAnsi="Times New Roman" w:cs="Times New Roman"/>
          <w:strike/>
          <w:color w:val="auto"/>
        </w:rPr>
        <w:t xml:space="preserve"> 5.1 Assinalar se a embarcação</w:t>
      </w:r>
      <w:r w:rsidR="00CD5472">
        <w:rPr>
          <w:rFonts w:ascii="Times New Roman" w:hAnsi="Times New Roman" w:cs="Times New Roman"/>
          <w:strike/>
          <w:color w:val="auto"/>
        </w:rPr>
        <w:t xml:space="preserve"> </w:t>
      </w:r>
      <w:r w:rsidRPr="00AE264A">
        <w:rPr>
          <w:rFonts w:ascii="Times New Roman" w:hAnsi="Times New Roman" w:cs="Times New Roman"/>
          <w:strike/>
          <w:color w:val="auto"/>
        </w:rPr>
        <w:t>produz ou não água</w:t>
      </w:r>
      <w:r w:rsidR="00CD5472">
        <w:rPr>
          <w:rFonts w:ascii="Times New Roman" w:hAnsi="Times New Roman" w:cs="Times New Roman"/>
          <w:strike/>
          <w:color w:val="auto"/>
        </w:rPr>
        <w:t xml:space="preserve"> </w:t>
      </w:r>
      <w:r w:rsidRPr="00AE264A">
        <w:rPr>
          <w:rFonts w:ascii="Times New Roman" w:hAnsi="Times New Roman" w:cs="Times New Roman"/>
          <w:strike/>
          <w:color w:val="auto"/>
        </w:rPr>
        <w:t>potável a bordo.</w:t>
      </w:r>
    </w:p>
    <w:p w:rsidR="005D30CE" w:rsidRPr="00AE264A" w:rsidRDefault="005D30CE" w:rsidP="0033412F">
      <w:pPr>
        <w:pStyle w:val="Corpodetexto"/>
        <w:spacing w:after="200"/>
        <w:ind w:firstLine="567"/>
        <w:rPr>
          <w:rFonts w:ascii="Times New Roman" w:hAnsi="Times New Roman" w:cs="Times New Roman"/>
          <w:strike/>
          <w:color w:val="auto"/>
        </w:rPr>
      </w:pPr>
      <w:r w:rsidRPr="00AE264A">
        <w:rPr>
          <w:rFonts w:ascii="Times New Roman" w:hAnsi="Times New Roman" w:cs="Times New Roman"/>
          <w:smallCaps/>
          <w:strike/>
          <w:color w:val="auto"/>
        </w:rPr>
        <w:t>Campo</w:t>
      </w:r>
      <w:r w:rsidRPr="00AE264A">
        <w:rPr>
          <w:rFonts w:ascii="Times New Roman" w:hAnsi="Times New Roman" w:cs="Times New Roman"/>
          <w:strike/>
          <w:color w:val="auto"/>
        </w:rPr>
        <w:t xml:space="preserve"> 5.2 Preencher com o nome do porto e país onde a embarcação realizou o último abastecimento de água potável.</w:t>
      </w:r>
    </w:p>
    <w:p w:rsidR="005D30CE" w:rsidRPr="00AE264A" w:rsidRDefault="005D30CE" w:rsidP="0033412F">
      <w:pPr>
        <w:pStyle w:val="Corpodetexto"/>
        <w:spacing w:after="200"/>
        <w:ind w:firstLine="567"/>
        <w:rPr>
          <w:rFonts w:ascii="Times New Roman" w:hAnsi="Times New Roman" w:cs="Times New Roman"/>
          <w:strike/>
          <w:color w:val="auto"/>
        </w:rPr>
      </w:pPr>
      <w:r w:rsidRPr="00AE264A">
        <w:rPr>
          <w:rFonts w:ascii="Times New Roman" w:hAnsi="Times New Roman" w:cs="Times New Roman"/>
          <w:smallCaps/>
          <w:strike/>
          <w:color w:val="auto"/>
        </w:rPr>
        <w:t>Campo</w:t>
      </w:r>
      <w:r w:rsidRPr="00AE264A">
        <w:rPr>
          <w:rFonts w:ascii="Times New Roman" w:hAnsi="Times New Roman" w:cs="Times New Roman"/>
          <w:strike/>
          <w:color w:val="auto"/>
        </w:rPr>
        <w:t xml:space="preserve"> 5.3 Assinalar se a embarcação possui ou não sistema de tratamento de água potável.</w:t>
      </w:r>
    </w:p>
    <w:p w:rsidR="005D30CE" w:rsidRPr="00AE264A" w:rsidRDefault="005D30CE" w:rsidP="0033412F">
      <w:pPr>
        <w:pStyle w:val="Corpodetexto"/>
        <w:spacing w:after="200"/>
        <w:ind w:firstLine="567"/>
        <w:rPr>
          <w:rFonts w:ascii="Times New Roman" w:hAnsi="Times New Roman" w:cs="Times New Roman"/>
          <w:strike/>
          <w:color w:val="auto"/>
        </w:rPr>
      </w:pPr>
      <w:r w:rsidRPr="00AE264A">
        <w:rPr>
          <w:rFonts w:ascii="Times New Roman" w:hAnsi="Times New Roman" w:cs="Times New Roman"/>
          <w:smallCaps/>
          <w:strike/>
          <w:color w:val="auto"/>
        </w:rPr>
        <w:t>Campo</w:t>
      </w:r>
      <w:r w:rsidRPr="00AE264A">
        <w:rPr>
          <w:rFonts w:ascii="Times New Roman" w:hAnsi="Times New Roman" w:cs="Times New Roman"/>
          <w:strike/>
          <w:color w:val="auto"/>
        </w:rPr>
        <w:t xml:space="preserve"> 5.4 Preencher indicando a capacidade máxima de armazenamento de água </w:t>
      </w:r>
      <w:proofErr w:type="spellStart"/>
      <w:proofErr w:type="gramStart"/>
      <w:r w:rsidRPr="00AE264A">
        <w:rPr>
          <w:rFonts w:ascii="Times New Roman" w:hAnsi="Times New Roman" w:cs="Times New Roman"/>
          <w:strike/>
          <w:color w:val="auto"/>
        </w:rPr>
        <w:t>potável,em</w:t>
      </w:r>
      <w:proofErr w:type="spellEnd"/>
      <w:proofErr w:type="gramEnd"/>
      <w:r w:rsidRPr="00AE264A">
        <w:rPr>
          <w:rFonts w:ascii="Times New Roman" w:hAnsi="Times New Roman" w:cs="Times New Roman"/>
          <w:strike/>
          <w:color w:val="auto"/>
        </w:rPr>
        <w:t xml:space="preserve"> litros ou metros cúbicos, da embarcação.</w:t>
      </w:r>
    </w:p>
    <w:p w:rsidR="005D30CE" w:rsidRPr="00AE264A" w:rsidRDefault="005D30CE" w:rsidP="0033412F">
      <w:pPr>
        <w:pStyle w:val="Corpodetexto"/>
        <w:spacing w:after="200"/>
        <w:ind w:firstLine="567"/>
        <w:rPr>
          <w:rFonts w:ascii="Times New Roman" w:hAnsi="Times New Roman" w:cs="Times New Roman"/>
          <w:strike/>
          <w:color w:val="auto"/>
        </w:rPr>
      </w:pPr>
      <w:r w:rsidRPr="00AE264A">
        <w:rPr>
          <w:rFonts w:ascii="Times New Roman" w:hAnsi="Times New Roman" w:cs="Times New Roman"/>
          <w:smallCaps/>
          <w:strike/>
          <w:color w:val="auto"/>
        </w:rPr>
        <w:t>Campo</w:t>
      </w:r>
      <w:r w:rsidRPr="00AE264A">
        <w:rPr>
          <w:rFonts w:ascii="Times New Roman" w:hAnsi="Times New Roman" w:cs="Times New Roman"/>
          <w:strike/>
          <w:color w:val="auto"/>
        </w:rPr>
        <w:t xml:space="preserve"> 5.5 Assinalar se a embarcação possui ou não água de lastro.</w:t>
      </w:r>
    </w:p>
    <w:p w:rsidR="005D30CE" w:rsidRPr="00AE264A" w:rsidRDefault="005D30CE" w:rsidP="0033412F">
      <w:pPr>
        <w:pStyle w:val="Corpodetexto"/>
        <w:spacing w:after="200"/>
        <w:ind w:firstLine="567"/>
        <w:rPr>
          <w:rFonts w:ascii="Times New Roman" w:hAnsi="Times New Roman" w:cs="Times New Roman"/>
          <w:strike/>
          <w:color w:val="auto"/>
        </w:rPr>
      </w:pPr>
      <w:r w:rsidRPr="00AE264A">
        <w:rPr>
          <w:rFonts w:ascii="Times New Roman" w:hAnsi="Times New Roman" w:cs="Times New Roman"/>
          <w:smallCaps/>
          <w:strike/>
          <w:color w:val="auto"/>
        </w:rPr>
        <w:t>Campo</w:t>
      </w:r>
      <w:r w:rsidRPr="00AE264A">
        <w:rPr>
          <w:rFonts w:ascii="Times New Roman" w:hAnsi="Times New Roman" w:cs="Times New Roman"/>
          <w:strike/>
          <w:color w:val="auto"/>
        </w:rPr>
        <w:t xml:space="preserve"> 5.5.1 Preencher, caso a embarcação possua água de lastro, indicando o local onde foi feita a capitação, informando</w:t>
      </w:r>
      <w:r w:rsidR="00CD5472">
        <w:rPr>
          <w:rFonts w:ascii="Times New Roman" w:hAnsi="Times New Roman" w:cs="Times New Roman"/>
          <w:strike/>
          <w:color w:val="auto"/>
        </w:rPr>
        <w:t xml:space="preserve"> </w:t>
      </w:r>
      <w:r w:rsidRPr="00AE264A">
        <w:rPr>
          <w:rFonts w:ascii="Times New Roman" w:hAnsi="Times New Roman" w:cs="Times New Roman"/>
          <w:strike/>
          <w:color w:val="auto"/>
        </w:rPr>
        <w:t>a respectiva</w:t>
      </w:r>
      <w:r w:rsidR="00CD5472">
        <w:rPr>
          <w:rFonts w:ascii="Times New Roman" w:hAnsi="Times New Roman" w:cs="Times New Roman"/>
          <w:strike/>
          <w:color w:val="auto"/>
        </w:rPr>
        <w:t xml:space="preserve"> </w:t>
      </w:r>
      <w:r w:rsidRPr="00AE264A">
        <w:rPr>
          <w:rFonts w:ascii="Times New Roman" w:hAnsi="Times New Roman" w:cs="Times New Roman"/>
          <w:strike/>
          <w:color w:val="auto"/>
        </w:rPr>
        <w:t>latitude e</w:t>
      </w:r>
      <w:r w:rsidR="00CD5472">
        <w:rPr>
          <w:rFonts w:ascii="Times New Roman" w:hAnsi="Times New Roman" w:cs="Times New Roman"/>
          <w:strike/>
          <w:color w:val="auto"/>
        </w:rPr>
        <w:t xml:space="preserve"> </w:t>
      </w:r>
      <w:r w:rsidRPr="00AE264A">
        <w:rPr>
          <w:rFonts w:ascii="Times New Roman" w:hAnsi="Times New Roman" w:cs="Times New Roman"/>
          <w:strike/>
          <w:color w:val="auto"/>
        </w:rPr>
        <w:t>longitude ou o nome do porto</w:t>
      </w:r>
      <w:r w:rsidR="00CD5472">
        <w:rPr>
          <w:rFonts w:ascii="Times New Roman" w:hAnsi="Times New Roman" w:cs="Times New Roman"/>
          <w:strike/>
          <w:color w:val="auto"/>
        </w:rPr>
        <w:t xml:space="preserve"> </w:t>
      </w:r>
      <w:r w:rsidRPr="00AE264A">
        <w:rPr>
          <w:rFonts w:ascii="Times New Roman" w:hAnsi="Times New Roman" w:cs="Times New Roman"/>
          <w:strike/>
          <w:color w:val="auto"/>
        </w:rPr>
        <w:t>e país, conforme o caso.</w:t>
      </w:r>
    </w:p>
    <w:p w:rsidR="005D30CE" w:rsidRPr="00AE264A" w:rsidRDefault="005D30CE" w:rsidP="0033412F">
      <w:pPr>
        <w:pStyle w:val="Corpodetexto"/>
        <w:spacing w:after="200"/>
        <w:ind w:firstLine="567"/>
        <w:rPr>
          <w:rFonts w:ascii="Times New Roman" w:hAnsi="Times New Roman" w:cs="Times New Roman"/>
          <w:strike/>
          <w:color w:val="auto"/>
        </w:rPr>
      </w:pPr>
      <w:r w:rsidRPr="00AE264A">
        <w:rPr>
          <w:rFonts w:ascii="Times New Roman" w:hAnsi="Times New Roman" w:cs="Times New Roman"/>
          <w:smallCaps/>
          <w:strike/>
          <w:color w:val="auto"/>
        </w:rPr>
        <w:t xml:space="preserve">Campo 5.5.2 </w:t>
      </w:r>
      <w:r w:rsidRPr="00AE264A">
        <w:rPr>
          <w:rFonts w:ascii="Times New Roman" w:hAnsi="Times New Roman" w:cs="Times New Roman"/>
          <w:strike/>
          <w:color w:val="auto"/>
        </w:rPr>
        <w:t>Assinalar se a embarcação realizou a substituição ou não da água de lastro.</w:t>
      </w:r>
    </w:p>
    <w:p w:rsidR="005D30CE" w:rsidRPr="00AE264A" w:rsidRDefault="005D30CE" w:rsidP="0033412F">
      <w:pPr>
        <w:pStyle w:val="Corpodetexto"/>
        <w:spacing w:after="200"/>
        <w:ind w:firstLine="567"/>
        <w:rPr>
          <w:rFonts w:ascii="Times New Roman" w:hAnsi="Times New Roman" w:cs="Times New Roman"/>
          <w:strike/>
          <w:color w:val="auto"/>
        </w:rPr>
      </w:pPr>
      <w:r w:rsidRPr="00AE264A">
        <w:rPr>
          <w:rFonts w:ascii="Times New Roman" w:hAnsi="Times New Roman" w:cs="Times New Roman"/>
          <w:smallCaps/>
          <w:strike/>
          <w:color w:val="auto"/>
        </w:rPr>
        <w:lastRenderedPageBreak/>
        <w:t>Campo</w:t>
      </w:r>
      <w:r w:rsidRPr="00AE264A">
        <w:rPr>
          <w:rFonts w:ascii="Times New Roman" w:hAnsi="Times New Roman" w:cs="Times New Roman"/>
          <w:strike/>
          <w:color w:val="auto"/>
        </w:rPr>
        <w:t xml:space="preserve"> 5.5.3 Preencher, caso a embarcação tenha substituído a água de lastro, indicando o local onde foi feita a substituição, informando</w:t>
      </w:r>
      <w:r w:rsidR="00CD5472">
        <w:rPr>
          <w:rFonts w:ascii="Times New Roman" w:hAnsi="Times New Roman" w:cs="Times New Roman"/>
          <w:strike/>
          <w:color w:val="auto"/>
        </w:rPr>
        <w:t xml:space="preserve"> </w:t>
      </w:r>
      <w:r w:rsidRPr="00AE264A">
        <w:rPr>
          <w:rFonts w:ascii="Times New Roman" w:hAnsi="Times New Roman" w:cs="Times New Roman"/>
          <w:strike/>
          <w:color w:val="auto"/>
        </w:rPr>
        <w:t>a respectiva latitude e</w:t>
      </w:r>
      <w:r w:rsidR="00CD5472">
        <w:rPr>
          <w:rFonts w:ascii="Times New Roman" w:hAnsi="Times New Roman" w:cs="Times New Roman"/>
          <w:strike/>
          <w:color w:val="auto"/>
        </w:rPr>
        <w:t xml:space="preserve"> </w:t>
      </w:r>
      <w:r w:rsidRPr="00AE264A">
        <w:rPr>
          <w:rFonts w:ascii="Times New Roman" w:hAnsi="Times New Roman" w:cs="Times New Roman"/>
          <w:strike/>
          <w:color w:val="auto"/>
        </w:rPr>
        <w:t>longitude, ou nome do porto e país.</w:t>
      </w:r>
    </w:p>
    <w:p w:rsidR="005D30CE" w:rsidRPr="00AE264A" w:rsidRDefault="005D30CE" w:rsidP="0033412F">
      <w:pPr>
        <w:pStyle w:val="Corpodetexto"/>
        <w:spacing w:after="200"/>
        <w:ind w:firstLine="567"/>
        <w:rPr>
          <w:rFonts w:ascii="Times New Roman" w:hAnsi="Times New Roman" w:cs="Times New Roman"/>
          <w:strike/>
          <w:color w:val="auto"/>
        </w:rPr>
      </w:pPr>
      <w:r w:rsidRPr="00AE264A">
        <w:rPr>
          <w:rFonts w:ascii="Times New Roman" w:hAnsi="Times New Roman" w:cs="Times New Roman"/>
          <w:smallCaps/>
          <w:strike/>
          <w:color w:val="auto"/>
        </w:rPr>
        <w:t>Campo</w:t>
      </w:r>
      <w:r w:rsidRPr="00AE264A">
        <w:rPr>
          <w:rFonts w:ascii="Times New Roman" w:hAnsi="Times New Roman" w:cs="Times New Roman"/>
          <w:strike/>
          <w:color w:val="auto"/>
        </w:rPr>
        <w:t xml:space="preserve"> 5.5.4 Preencher indicando o local onde foi realizado o último deslastro, informando a respectiva</w:t>
      </w:r>
      <w:r w:rsidR="00CD5472">
        <w:rPr>
          <w:rFonts w:ascii="Times New Roman" w:hAnsi="Times New Roman" w:cs="Times New Roman"/>
          <w:strike/>
          <w:color w:val="auto"/>
        </w:rPr>
        <w:t xml:space="preserve"> </w:t>
      </w:r>
      <w:r w:rsidRPr="00AE264A">
        <w:rPr>
          <w:rFonts w:ascii="Times New Roman" w:hAnsi="Times New Roman" w:cs="Times New Roman"/>
          <w:strike/>
          <w:color w:val="auto"/>
        </w:rPr>
        <w:t>latitude e</w:t>
      </w:r>
      <w:r w:rsidR="00CD5472">
        <w:rPr>
          <w:rFonts w:ascii="Times New Roman" w:hAnsi="Times New Roman" w:cs="Times New Roman"/>
          <w:strike/>
          <w:color w:val="auto"/>
        </w:rPr>
        <w:t xml:space="preserve"> </w:t>
      </w:r>
      <w:r w:rsidRPr="00AE264A">
        <w:rPr>
          <w:rFonts w:ascii="Times New Roman" w:hAnsi="Times New Roman" w:cs="Times New Roman"/>
          <w:strike/>
          <w:color w:val="auto"/>
        </w:rPr>
        <w:t>longitude ou o nome do porto e país, conforme o caso.</w:t>
      </w:r>
    </w:p>
    <w:p w:rsidR="005D30CE" w:rsidRPr="00AE264A" w:rsidRDefault="005D30CE" w:rsidP="0033412F">
      <w:pPr>
        <w:pStyle w:val="Corpodetexto"/>
        <w:spacing w:after="200"/>
        <w:ind w:firstLine="567"/>
        <w:rPr>
          <w:rFonts w:ascii="Times New Roman" w:hAnsi="Times New Roman" w:cs="Times New Roman"/>
          <w:strike/>
          <w:color w:val="auto"/>
        </w:rPr>
      </w:pPr>
      <w:r w:rsidRPr="00AE264A">
        <w:rPr>
          <w:rFonts w:ascii="Times New Roman" w:hAnsi="Times New Roman" w:cs="Times New Roman"/>
          <w:smallCaps/>
          <w:strike/>
          <w:color w:val="auto"/>
        </w:rPr>
        <w:t>Campo</w:t>
      </w:r>
      <w:r w:rsidRPr="00AE264A">
        <w:rPr>
          <w:rFonts w:ascii="Times New Roman" w:hAnsi="Times New Roman" w:cs="Times New Roman"/>
          <w:strike/>
          <w:color w:val="auto"/>
        </w:rPr>
        <w:t xml:space="preserve"> 5.5.5 Assinalar se haverá ou não deslastro no porto.</w:t>
      </w:r>
    </w:p>
    <w:p w:rsidR="005D30CE" w:rsidRPr="00AE264A" w:rsidRDefault="005D30CE" w:rsidP="0033412F">
      <w:pPr>
        <w:pStyle w:val="Corpodetexto"/>
        <w:spacing w:after="200"/>
        <w:ind w:firstLine="567"/>
        <w:rPr>
          <w:rFonts w:ascii="Times New Roman" w:hAnsi="Times New Roman" w:cs="Times New Roman"/>
          <w:strike/>
          <w:color w:val="auto"/>
        </w:rPr>
      </w:pPr>
      <w:r w:rsidRPr="00AE264A">
        <w:rPr>
          <w:rFonts w:ascii="Times New Roman" w:hAnsi="Times New Roman" w:cs="Times New Roman"/>
          <w:smallCaps/>
          <w:strike/>
          <w:color w:val="auto"/>
        </w:rPr>
        <w:t>Campo</w:t>
      </w:r>
      <w:r w:rsidRPr="00AE264A">
        <w:rPr>
          <w:rFonts w:ascii="Times New Roman" w:hAnsi="Times New Roman" w:cs="Times New Roman"/>
          <w:strike/>
          <w:color w:val="auto"/>
        </w:rPr>
        <w:t xml:space="preserve"> 5.6 Assinalar se a embarcação possui ou não tanque de retenção de efluentes sanitários.</w:t>
      </w:r>
    </w:p>
    <w:p w:rsidR="005D30CE" w:rsidRPr="00AE264A" w:rsidRDefault="005D30CE" w:rsidP="0033412F">
      <w:pPr>
        <w:pStyle w:val="Corpodetexto"/>
        <w:spacing w:after="200"/>
        <w:ind w:firstLine="567"/>
        <w:rPr>
          <w:rFonts w:ascii="Times New Roman" w:hAnsi="Times New Roman" w:cs="Times New Roman"/>
          <w:strike/>
          <w:color w:val="auto"/>
        </w:rPr>
      </w:pPr>
      <w:r w:rsidRPr="00AE264A">
        <w:rPr>
          <w:rFonts w:ascii="Times New Roman" w:hAnsi="Times New Roman" w:cs="Times New Roman"/>
          <w:smallCaps/>
          <w:strike/>
          <w:color w:val="auto"/>
        </w:rPr>
        <w:t>Campo</w:t>
      </w:r>
      <w:r w:rsidRPr="00AE264A">
        <w:rPr>
          <w:rFonts w:ascii="Times New Roman" w:hAnsi="Times New Roman" w:cs="Times New Roman"/>
          <w:strike/>
          <w:color w:val="auto"/>
        </w:rPr>
        <w:t xml:space="preserve"> 5.6.1 Preencher indicando a capacidade máxima de armazenamento dos efluentes sanitários, em metros cúbicos.</w:t>
      </w:r>
    </w:p>
    <w:p w:rsidR="005D30CE" w:rsidRPr="00AE264A" w:rsidRDefault="005D30CE" w:rsidP="0033412F">
      <w:pPr>
        <w:pStyle w:val="Corpodetexto"/>
        <w:spacing w:after="200"/>
        <w:ind w:firstLine="567"/>
        <w:rPr>
          <w:rFonts w:ascii="Times New Roman" w:hAnsi="Times New Roman" w:cs="Times New Roman"/>
          <w:strike/>
          <w:color w:val="auto"/>
        </w:rPr>
      </w:pPr>
      <w:r w:rsidRPr="00AE264A">
        <w:rPr>
          <w:rFonts w:ascii="Times New Roman" w:hAnsi="Times New Roman" w:cs="Times New Roman"/>
          <w:strike/>
          <w:color w:val="auto"/>
        </w:rPr>
        <w:t>Campo 5.6.2 Preencher com o número máximo de dias que o tanque de retenção pode armazenar os efluentes sanitários sem a necessidade de descarga, levando em consideração o número de viajantes a bordo.</w:t>
      </w:r>
    </w:p>
    <w:p w:rsidR="005D30CE" w:rsidRPr="00AE264A" w:rsidRDefault="005D30CE" w:rsidP="0033412F">
      <w:pPr>
        <w:pStyle w:val="Corpodetexto"/>
        <w:spacing w:after="200"/>
        <w:ind w:firstLine="567"/>
        <w:rPr>
          <w:rFonts w:ascii="Times New Roman" w:hAnsi="Times New Roman" w:cs="Times New Roman"/>
          <w:strike/>
          <w:color w:val="auto"/>
        </w:rPr>
      </w:pPr>
      <w:r w:rsidRPr="00AE264A">
        <w:rPr>
          <w:rFonts w:ascii="Times New Roman" w:hAnsi="Times New Roman" w:cs="Times New Roman"/>
          <w:strike/>
          <w:color w:val="auto"/>
        </w:rPr>
        <w:t>Campo 5.7 Assinalar se a embarcação transporta ou não carga perigosa.</w:t>
      </w:r>
    </w:p>
    <w:p w:rsidR="005D30CE" w:rsidRPr="00AE264A" w:rsidRDefault="005D30CE" w:rsidP="0033412F">
      <w:pPr>
        <w:pStyle w:val="Corpodetexto"/>
        <w:spacing w:after="200"/>
        <w:ind w:firstLine="567"/>
        <w:rPr>
          <w:rFonts w:ascii="Times New Roman" w:hAnsi="Times New Roman" w:cs="Times New Roman"/>
          <w:strike/>
          <w:color w:val="auto"/>
        </w:rPr>
      </w:pPr>
      <w:r w:rsidRPr="00AE264A">
        <w:rPr>
          <w:rFonts w:ascii="Times New Roman" w:hAnsi="Times New Roman" w:cs="Times New Roman"/>
          <w:strike/>
          <w:color w:val="auto"/>
        </w:rPr>
        <w:t xml:space="preserve">Campo 5.8 Assinalar se foi ou não realizada </w:t>
      </w:r>
      <w:proofErr w:type="spellStart"/>
      <w:r w:rsidRPr="00AE264A">
        <w:rPr>
          <w:rFonts w:ascii="Times New Roman" w:hAnsi="Times New Roman" w:cs="Times New Roman"/>
          <w:strike/>
          <w:color w:val="auto"/>
        </w:rPr>
        <w:t>desinsetização</w:t>
      </w:r>
      <w:proofErr w:type="spellEnd"/>
      <w:r w:rsidRPr="00AE264A">
        <w:rPr>
          <w:rFonts w:ascii="Times New Roman" w:hAnsi="Times New Roman" w:cs="Times New Roman"/>
          <w:strike/>
          <w:color w:val="auto"/>
        </w:rPr>
        <w:t>/ fumigação da</w:t>
      </w:r>
      <w:r w:rsidR="00CD5472">
        <w:rPr>
          <w:rFonts w:ascii="Times New Roman" w:hAnsi="Times New Roman" w:cs="Times New Roman"/>
          <w:strike/>
          <w:color w:val="auto"/>
        </w:rPr>
        <w:t xml:space="preserve"> </w:t>
      </w:r>
      <w:r w:rsidRPr="00AE264A">
        <w:rPr>
          <w:rFonts w:ascii="Times New Roman" w:hAnsi="Times New Roman" w:cs="Times New Roman"/>
          <w:strike/>
          <w:color w:val="auto"/>
        </w:rPr>
        <w:t>carga transportada.</w:t>
      </w:r>
    </w:p>
    <w:p w:rsidR="005D30CE" w:rsidRPr="00AE264A" w:rsidRDefault="005D30CE" w:rsidP="0033412F">
      <w:pPr>
        <w:pStyle w:val="Corpodetexto"/>
        <w:spacing w:after="200"/>
        <w:ind w:firstLine="567"/>
        <w:rPr>
          <w:rFonts w:ascii="Times New Roman" w:hAnsi="Times New Roman" w:cs="Times New Roman"/>
          <w:strike/>
          <w:color w:val="auto"/>
        </w:rPr>
      </w:pPr>
      <w:r w:rsidRPr="00AE264A">
        <w:rPr>
          <w:rFonts w:ascii="Times New Roman" w:hAnsi="Times New Roman" w:cs="Times New Roman"/>
          <w:strike/>
          <w:color w:val="auto"/>
        </w:rPr>
        <w:t>Campo 5.8.1 Preencher, em caso afirmativo,</w:t>
      </w:r>
      <w:r w:rsidR="00CD5472">
        <w:rPr>
          <w:rFonts w:ascii="Times New Roman" w:hAnsi="Times New Roman" w:cs="Times New Roman"/>
          <w:strike/>
          <w:color w:val="auto"/>
        </w:rPr>
        <w:t xml:space="preserve"> </w:t>
      </w:r>
      <w:r w:rsidRPr="00AE264A">
        <w:rPr>
          <w:rFonts w:ascii="Times New Roman" w:hAnsi="Times New Roman" w:cs="Times New Roman"/>
          <w:strike/>
          <w:color w:val="auto"/>
        </w:rPr>
        <w:t xml:space="preserve">com o nome do produto utilizado na </w:t>
      </w:r>
      <w:proofErr w:type="spellStart"/>
      <w:r w:rsidRPr="00AE264A">
        <w:rPr>
          <w:rFonts w:ascii="Times New Roman" w:hAnsi="Times New Roman" w:cs="Times New Roman"/>
          <w:strike/>
          <w:color w:val="auto"/>
        </w:rPr>
        <w:t>desinsetização</w:t>
      </w:r>
      <w:proofErr w:type="spellEnd"/>
      <w:r w:rsidRPr="00AE264A">
        <w:rPr>
          <w:rFonts w:ascii="Times New Roman" w:hAnsi="Times New Roman" w:cs="Times New Roman"/>
          <w:strike/>
          <w:color w:val="auto"/>
        </w:rPr>
        <w:t>/ fumigação, bem como a data em que foi realizada.</w:t>
      </w:r>
    </w:p>
    <w:p w:rsidR="005D30CE" w:rsidRPr="00AE264A" w:rsidRDefault="005D30CE" w:rsidP="0033412F">
      <w:pPr>
        <w:pStyle w:val="Corpodetexto"/>
        <w:spacing w:after="200"/>
        <w:ind w:firstLine="567"/>
        <w:rPr>
          <w:rFonts w:ascii="Times New Roman" w:hAnsi="Times New Roman" w:cs="Times New Roman"/>
          <w:strike/>
          <w:color w:val="auto"/>
        </w:rPr>
      </w:pPr>
      <w:r w:rsidRPr="00AE264A">
        <w:rPr>
          <w:rFonts w:ascii="Times New Roman" w:hAnsi="Times New Roman" w:cs="Times New Roman"/>
          <w:strike/>
          <w:color w:val="auto"/>
        </w:rPr>
        <w:t xml:space="preserve">Campo 5.9 Assinalar se a embarcação </w:t>
      </w:r>
      <w:proofErr w:type="spellStart"/>
      <w:r w:rsidRPr="00AE264A">
        <w:rPr>
          <w:rFonts w:ascii="Times New Roman" w:hAnsi="Times New Roman" w:cs="Times New Roman"/>
          <w:strike/>
          <w:color w:val="auto"/>
        </w:rPr>
        <w:t>esta</w:t>
      </w:r>
      <w:proofErr w:type="spellEnd"/>
      <w:r w:rsidRPr="00AE264A">
        <w:rPr>
          <w:rFonts w:ascii="Times New Roman" w:hAnsi="Times New Roman" w:cs="Times New Roman"/>
          <w:strike/>
          <w:color w:val="auto"/>
        </w:rPr>
        <w:t xml:space="preserve"> isenta ou não da Taxa de Fiscalização Sanitária referente ao Certificado de Livre Prática.</w:t>
      </w:r>
    </w:p>
    <w:p w:rsidR="00CD5472" w:rsidRDefault="005D30CE" w:rsidP="0033412F">
      <w:pPr>
        <w:pStyle w:val="Corpodetexto"/>
        <w:spacing w:after="200"/>
        <w:ind w:firstLine="567"/>
        <w:rPr>
          <w:rFonts w:ascii="Times New Roman" w:hAnsi="Times New Roman" w:cs="Times New Roman"/>
          <w:strike/>
          <w:color w:val="auto"/>
        </w:rPr>
      </w:pPr>
      <w:r w:rsidRPr="00AE264A">
        <w:rPr>
          <w:rFonts w:ascii="Times New Roman" w:hAnsi="Times New Roman" w:cs="Times New Roman"/>
          <w:strike/>
          <w:color w:val="auto"/>
        </w:rPr>
        <w:t>Campo 5.9.1 Preencher com a data em que foi realizado o depósito da Taxa de Fiscalização Sanitária referente ao Certificado de Livre Prática, no formato dia/mês/ano.</w:t>
      </w:r>
    </w:p>
    <w:p w:rsidR="00CD5472" w:rsidRDefault="005D30CE" w:rsidP="0033412F">
      <w:pPr>
        <w:pStyle w:val="Corpodetexto"/>
        <w:spacing w:after="200"/>
        <w:ind w:firstLine="567"/>
        <w:rPr>
          <w:rFonts w:ascii="Times New Roman" w:hAnsi="Times New Roman" w:cs="Times New Roman"/>
          <w:strike/>
          <w:color w:val="auto"/>
        </w:rPr>
      </w:pPr>
      <w:r w:rsidRPr="00AE264A">
        <w:rPr>
          <w:rFonts w:ascii="Times New Roman" w:hAnsi="Times New Roman" w:cs="Times New Roman"/>
          <w:strike/>
          <w:color w:val="auto"/>
        </w:rPr>
        <w:t>Campo 5.9.2 Preencher com o nome do posto portuário, conforme Anexo XVI desta Resolução, onde foi realizado o recolhimento da Taxa de Fiscalização Sanitária, referente ao Certificado de Livre Prática.</w:t>
      </w:r>
    </w:p>
    <w:p w:rsidR="00CD5472" w:rsidRDefault="005D30CE" w:rsidP="0033412F">
      <w:pPr>
        <w:pStyle w:val="Corpodetexto"/>
        <w:spacing w:after="200"/>
        <w:ind w:firstLine="567"/>
        <w:rPr>
          <w:rFonts w:ascii="Times New Roman" w:hAnsi="Times New Roman" w:cs="Times New Roman"/>
          <w:b/>
          <w:bCs/>
          <w:strike/>
          <w:color w:val="auto"/>
        </w:rPr>
      </w:pPr>
      <w:r w:rsidRPr="00AE264A">
        <w:rPr>
          <w:rFonts w:ascii="Times New Roman" w:hAnsi="Times New Roman" w:cs="Times New Roman"/>
          <w:b/>
          <w:bCs/>
          <w:strike/>
          <w:color w:val="auto"/>
        </w:rPr>
        <w:t>6 – Campo a ser preenchido somente quando for o caso de solicitação de Certificado de Desratização ou Isenção de Desratização</w:t>
      </w:r>
    </w:p>
    <w:p w:rsidR="005D30CE" w:rsidRPr="00AE264A" w:rsidRDefault="005D30CE" w:rsidP="0033412F">
      <w:pPr>
        <w:pStyle w:val="Corpodetexto"/>
        <w:spacing w:after="200"/>
        <w:ind w:firstLine="567"/>
        <w:rPr>
          <w:rFonts w:ascii="Times New Roman" w:hAnsi="Times New Roman" w:cs="Times New Roman"/>
          <w:strike/>
          <w:color w:val="auto"/>
        </w:rPr>
      </w:pPr>
      <w:r w:rsidRPr="00AE264A">
        <w:rPr>
          <w:rFonts w:ascii="Times New Roman" w:hAnsi="Times New Roman" w:cs="Times New Roman"/>
          <w:strike/>
          <w:color w:val="auto"/>
        </w:rPr>
        <w:t>Campo 6.1 Assinalar o tipo de Certificado de Desratização ou Isenção solicitado.</w:t>
      </w:r>
    </w:p>
    <w:p w:rsidR="005D30CE" w:rsidRPr="00AE264A" w:rsidRDefault="005D30CE" w:rsidP="0033412F">
      <w:pPr>
        <w:pStyle w:val="Corpodetexto"/>
        <w:spacing w:after="200"/>
        <w:ind w:firstLine="567"/>
        <w:rPr>
          <w:rFonts w:ascii="Times New Roman" w:hAnsi="Times New Roman" w:cs="Times New Roman"/>
          <w:strike/>
          <w:color w:val="auto"/>
        </w:rPr>
      </w:pPr>
      <w:r w:rsidRPr="00AE264A">
        <w:rPr>
          <w:rFonts w:ascii="Times New Roman" w:hAnsi="Times New Roman" w:cs="Times New Roman"/>
          <w:strike/>
          <w:color w:val="auto"/>
        </w:rPr>
        <w:t xml:space="preserve">Campo 6.2 Assinalar se a embarcação está isenta ou não da Taxa de Fiscalização Sanitária referente ao Certificado de Desratização ou Isenção de Desratização. </w:t>
      </w:r>
    </w:p>
    <w:p w:rsidR="005D30CE" w:rsidRPr="00AE264A" w:rsidRDefault="005D30CE" w:rsidP="0033412F">
      <w:pPr>
        <w:pStyle w:val="Corpodetexto"/>
        <w:spacing w:after="200"/>
        <w:ind w:firstLine="567"/>
        <w:rPr>
          <w:rFonts w:ascii="Times New Roman" w:hAnsi="Times New Roman" w:cs="Times New Roman"/>
          <w:strike/>
          <w:color w:val="auto"/>
        </w:rPr>
      </w:pPr>
      <w:r w:rsidRPr="00AE264A">
        <w:rPr>
          <w:rFonts w:ascii="Times New Roman" w:hAnsi="Times New Roman" w:cs="Times New Roman"/>
          <w:smallCaps/>
          <w:strike/>
          <w:color w:val="auto"/>
        </w:rPr>
        <w:t>Campo</w:t>
      </w:r>
      <w:r w:rsidR="00CD5472">
        <w:rPr>
          <w:rFonts w:ascii="Times New Roman" w:hAnsi="Times New Roman" w:cs="Times New Roman"/>
          <w:smallCaps/>
          <w:strike/>
          <w:color w:val="auto"/>
        </w:rPr>
        <w:t xml:space="preserve"> </w:t>
      </w:r>
      <w:r w:rsidRPr="00AE264A">
        <w:rPr>
          <w:rFonts w:ascii="Times New Roman" w:hAnsi="Times New Roman" w:cs="Times New Roman"/>
          <w:smallCaps/>
          <w:strike/>
          <w:color w:val="auto"/>
        </w:rPr>
        <w:t xml:space="preserve">6.2.1 </w:t>
      </w:r>
      <w:r w:rsidRPr="00AE264A">
        <w:rPr>
          <w:rFonts w:ascii="Times New Roman" w:hAnsi="Times New Roman" w:cs="Times New Roman"/>
          <w:strike/>
          <w:color w:val="auto"/>
        </w:rPr>
        <w:t>Preencher com a data em que foi realizado o depósito da Taxa de Fiscalização Sanitária referente ao Certificado de Desratização ou Isenção de Desratização, no formato dia/mês/ano.</w:t>
      </w:r>
    </w:p>
    <w:p w:rsidR="005D30CE" w:rsidRPr="00AE264A" w:rsidRDefault="005D30CE" w:rsidP="0033412F">
      <w:pPr>
        <w:pStyle w:val="Corpodetexto"/>
        <w:spacing w:after="200"/>
        <w:ind w:firstLine="567"/>
        <w:rPr>
          <w:rFonts w:ascii="Times New Roman" w:hAnsi="Times New Roman" w:cs="Times New Roman"/>
          <w:strike/>
          <w:color w:val="auto"/>
        </w:rPr>
      </w:pPr>
      <w:r w:rsidRPr="00AE264A">
        <w:rPr>
          <w:rFonts w:ascii="Times New Roman" w:hAnsi="Times New Roman" w:cs="Times New Roman"/>
          <w:strike/>
          <w:color w:val="auto"/>
        </w:rPr>
        <w:lastRenderedPageBreak/>
        <w:t>Campo 6.2.2 Preencher com o nome do posto portuário, conforme Anexo XVI desta Resolução, onde foi realizado o recolhimento da Taxa de Fiscalização Sanitária referente ao Certificado de Desratização ou Isenção de Desratização.</w:t>
      </w:r>
    </w:p>
    <w:p w:rsidR="00CD5472" w:rsidRDefault="005D30CE" w:rsidP="0033412F">
      <w:pPr>
        <w:pStyle w:val="Corpodetexto"/>
        <w:spacing w:after="200"/>
        <w:ind w:firstLine="567"/>
        <w:rPr>
          <w:rFonts w:ascii="Times New Roman" w:hAnsi="Times New Roman" w:cs="Times New Roman"/>
          <w:b/>
          <w:bCs/>
          <w:strike/>
          <w:color w:val="auto"/>
        </w:rPr>
      </w:pPr>
      <w:r w:rsidRPr="00AE264A">
        <w:rPr>
          <w:rFonts w:ascii="Times New Roman" w:hAnsi="Times New Roman" w:cs="Times New Roman"/>
          <w:b/>
          <w:bCs/>
          <w:strike/>
          <w:color w:val="auto"/>
        </w:rPr>
        <w:t>7- Termo de Responsabilidade</w:t>
      </w:r>
    </w:p>
    <w:p w:rsidR="00CD5472" w:rsidRDefault="005D30CE" w:rsidP="0033412F">
      <w:pPr>
        <w:pStyle w:val="Corpodetexto"/>
        <w:spacing w:after="200"/>
        <w:ind w:firstLine="567"/>
        <w:rPr>
          <w:rFonts w:ascii="Times New Roman" w:hAnsi="Times New Roman" w:cs="Times New Roman"/>
          <w:b/>
          <w:bCs/>
          <w:strike/>
          <w:color w:val="auto"/>
        </w:rPr>
      </w:pPr>
      <w:r w:rsidRPr="00AE264A">
        <w:rPr>
          <w:rFonts w:ascii="Times New Roman" w:hAnsi="Times New Roman" w:cs="Times New Roman"/>
          <w:b/>
          <w:bCs/>
          <w:strike/>
          <w:color w:val="auto"/>
        </w:rPr>
        <w:t>8 - Identificação do Requerente ou seu Representante Legal</w:t>
      </w:r>
    </w:p>
    <w:p w:rsidR="005D30CE" w:rsidRPr="00AE264A" w:rsidRDefault="005D30CE" w:rsidP="0033412F">
      <w:pPr>
        <w:pStyle w:val="Corpodetexto"/>
        <w:spacing w:after="200"/>
        <w:ind w:firstLine="567"/>
        <w:rPr>
          <w:rFonts w:ascii="Times New Roman" w:hAnsi="Times New Roman" w:cs="Times New Roman"/>
          <w:strike/>
          <w:color w:val="auto"/>
        </w:rPr>
      </w:pPr>
      <w:r w:rsidRPr="00AE264A">
        <w:rPr>
          <w:rFonts w:ascii="Times New Roman" w:hAnsi="Times New Roman" w:cs="Times New Roman"/>
          <w:strike/>
          <w:color w:val="auto"/>
        </w:rPr>
        <w:t>Campo 8.1 Preencher com o nome da cidade onde encontra-se o requerente, ou representante legal.</w:t>
      </w:r>
    </w:p>
    <w:p w:rsidR="005D30CE" w:rsidRPr="00AE264A" w:rsidRDefault="005D30CE" w:rsidP="0033412F">
      <w:pPr>
        <w:pStyle w:val="Corpodetexto"/>
        <w:spacing w:after="200"/>
        <w:ind w:firstLine="567"/>
        <w:rPr>
          <w:rFonts w:ascii="Times New Roman" w:hAnsi="Times New Roman" w:cs="Times New Roman"/>
          <w:strike/>
          <w:color w:val="auto"/>
        </w:rPr>
      </w:pPr>
      <w:r w:rsidRPr="00AE264A">
        <w:rPr>
          <w:rFonts w:ascii="Times New Roman" w:hAnsi="Times New Roman" w:cs="Times New Roman"/>
          <w:strike/>
          <w:color w:val="auto"/>
        </w:rPr>
        <w:t>Campo 8.2 Preencher indicando a data em que foi realizado o preenchimento da solicitação do Certificado, no formato dia/mês/ano.</w:t>
      </w:r>
    </w:p>
    <w:p w:rsidR="005D30CE" w:rsidRPr="00AE264A" w:rsidRDefault="005D30CE" w:rsidP="0033412F">
      <w:pPr>
        <w:pStyle w:val="Corpodetexto"/>
        <w:spacing w:after="200"/>
        <w:ind w:firstLine="567"/>
        <w:rPr>
          <w:rFonts w:ascii="Times New Roman" w:hAnsi="Times New Roman" w:cs="Times New Roman"/>
          <w:strike/>
          <w:color w:val="auto"/>
        </w:rPr>
      </w:pPr>
      <w:r w:rsidRPr="00AE264A">
        <w:rPr>
          <w:rFonts w:ascii="Times New Roman" w:hAnsi="Times New Roman" w:cs="Times New Roman"/>
          <w:strike/>
          <w:color w:val="auto"/>
        </w:rPr>
        <w:t>Campo 8.3 Preencher com o número do CPF quando brasileiro, ou com o número do passaporte, quando estrangeiro.</w:t>
      </w:r>
    </w:p>
    <w:p w:rsidR="005D30CE" w:rsidRPr="00AE264A" w:rsidRDefault="005D30CE" w:rsidP="0033412F">
      <w:pPr>
        <w:pStyle w:val="Corpodetexto"/>
        <w:spacing w:after="200"/>
        <w:ind w:firstLine="567"/>
        <w:rPr>
          <w:rFonts w:ascii="Times New Roman" w:hAnsi="Times New Roman" w:cs="Times New Roman"/>
          <w:strike/>
          <w:color w:val="auto"/>
        </w:rPr>
      </w:pPr>
      <w:r w:rsidRPr="00AE264A">
        <w:rPr>
          <w:rFonts w:ascii="Times New Roman" w:hAnsi="Times New Roman" w:cs="Times New Roman"/>
          <w:strike/>
          <w:color w:val="auto"/>
        </w:rPr>
        <w:t>Campo 8.4 Preencher com o nome completo do requerente ou de seu representante legal.</w:t>
      </w:r>
    </w:p>
    <w:p w:rsidR="00CD5472" w:rsidRDefault="005D30CE" w:rsidP="0033412F">
      <w:pPr>
        <w:pStyle w:val="Corpodetexto"/>
        <w:spacing w:after="200"/>
        <w:ind w:firstLine="567"/>
        <w:rPr>
          <w:rFonts w:ascii="Times New Roman" w:hAnsi="Times New Roman" w:cs="Times New Roman"/>
          <w:strike/>
          <w:color w:val="auto"/>
        </w:rPr>
      </w:pPr>
      <w:r w:rsidRPr="00AE264A">
        <w:rPr>
          <w:rFonts w:ascii="Times New Roman" w:hAnsi="Times New Roman" w:cs="Times New Roman"/>
          <w:strike/>
          <w:color w:val="auto"/>
        </w:rPr>
        <w:t>Campo 8.5 Assinatura do requerente ou de seu representante legal.</w:t>
      </w:r>
    </w:p>
    <w:p w:rsidR="005D30CE" w:rsidRPr="00AE264A" w:rsidRDefault="005D30CE" w:rsidP="0033412F">
      <w:pPr>
        <w:pStyle w:val="Corpodetexto"/>
        <w:spacing w:after="200"/>
        <w:ind w:firstLine="567"/>
        <w:rPr>
          <w:rFonts w:ascii="Times New Roman" w:hAnsi="Times New Roman" w:cs="Times New Roman"/>
          <w:b/>
          <w:bCs/>
          <w:strike/>
          <w:color w:val="auto"/>
        </w:rPr>
      </w:pPr>
      <w:r w:rsidRPr="00AE264A">
        <w:rPr>
          <w:rFonts w:ascii="Times New Roman" w:hAnsi="Times New Roman" w:cs="Times New Roman"/>
          <w:b/>
          <w:bCs/>
          <w:strike/>
          <w:color w:val="auto"/>
        </w:rPr>
        <w:t>9 – Recebimento pela Autoridade Sanitária</w:t>
      </w:r>
    </w:p>
    <w:p w:rsidR="00CD5472" w:rsidRDefault="005D30CE" w:rsidP="0033412F">
      <w:pPr>
        <w:pStyle w:val="Corpodetexto"/>
        <w:spacing w:after="200"/>
        <w:ind w:firstLine="567"/>
        <w:rPr>
          <w:rFonts w:ascii="Times New Roman" w:hAnsi="Times New Roman" w:cs="Times New Roman"/>
          <w:strike/>
          <w:color w:val="auto"/>
        </w:rPr>
      </w:pPr>
      <w:r w:rsidRPr="00AE264A">
        <w:rPr>
          <w:rFonts w:ascii="Times New Roman" w:hAnsi="Times New Roman" w:cs="Times New Roman"/>
          <w:strike/>
          <w:color w:val="auto"/>
        </w:rPr>
        <w:t>Campo a ser preenchimento pela Autoridade Sanitária.</w:t>
      </w:r>
    </w:p>
    <w:p w:rsidR="00CD5472" w:rsidRDefault="005D30CE" w:rsidP="0033412F">
      <w:pPr>
        <w:pStyle w:val="Corpodetexto"/>
        <w:spacing w:after="200"/>
        <w:ind w:firstLine="567"/>
        <w:rPr>
          <w:rFonts w:ascii="Times New Roman" w:hAnsi="Times New Roman" w:cs="Times New Roman"/>
          <w:strike/>
          <w:color w:val="auto"/>
        </w:rPr>
      </w:pPr>
      <w:r w:rsidRPr="00AE264A">
        <w:rPr>
          <w:rFonts w:ascii="Times New Roman" w:hAnsi="Times New Roman" w:cs="Times New Roman"/>
          <w:b/>
          <w:bCs/>
          <w:strike/>
          <w:color w:val="auto"/>
        </w:rPr>
        <w:t xml:space="preserve">Observação: </w:t>
      </w:r>
      <w:r w:rsidRPr="00AE264A">
        <w:rPr>
          <w:rFonts w:ascii="Times New Roman" w:hAnsi="Times New Roman" w:cs="Times New Roman"/>
          <w:strike/>
          <w:color w:val="auto"/>
        </w:rPr>
        <w:t>Preencher o formulário em duas vias.</w:t>
      </w:r>
    </w:p>
    <w:p w:rsidR="00CD5472" w:rsidRDefault="00CD5472" w:rsidP="00CD5472">
      <w:pPr>
        <w:spacing w:after="200"/>
        <w:jc w:val="both"/>
        <w:rPr>
          <w:b/>
          <w:bCs/>
          <w:strike/>
          <w:color w:val="FF0000"/>
          <w:sz w:val="24"/>
          <w:szCs w:val="24"/>
        </w:rPr>
      </w:pPr>
      <w:r>
        <w:rPr>
          <w:strike/>
          <w:noProof/>
          <w:sz w:val="24"/>
          <w:szCs w:val="24"/>
        </w:rPr>
        <w:lastRenderedPageBreak/>
        <w:pict>
          <v:line id="Conector reto 7" o:spid="_x0000_s1047" style="position:absolute;left:0;text-align:left;flip:x;z-index:251660288;visibility:visible;mso-wrap-style:square;mso-wrap-distance-left:9pt;mso-wrap-distance-top:0;mso-wrap-distance-right:9pt;mso-wrap-distance-bottom:0;mso-position-horizontal:absolute;mso-position-horizontal-relative:text;mso-position-vertical:absolute;mso-position-vertical-relative:text" from="-15.75pt,15.3pt" to="481.9pt,58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" strokecolor="black [3213]"/>
        </w:pict>
      </w:r>
      <w:r>
        <w:rPr>
          <w:strike/>
          <w:noProof/>
          <w:sz w:val="24"/>
          <w:szCs w:val="24"/>
        </w:rPr>
        <w:pict>
          <v:line id="Conector reto 5" o:spid="_x0000_s1046" style="position:absolute;left:0;text-align:left;z-index:251659264;visibility:visible;mso-wrap-style:square;mso-wrap-distance-left:9pt;mso-wrap-distance-top:0;mso-wrap-distance-right:9pt;mso-wrap-distance-bottom:0;mso-position-horizontal:absolute;mso-position-horizontal-relative:text;mso-position-vertical:absolute;mso-position-vertical-relative:text" from="-6.85pt,15.3pt" to="488.15pt,58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" strokecolor="black [3213]"/>
        </w:pict>
      </w:r>
      <w:r w:rsidR="009A0044" w:rsidRPr="00AE264A">
        <w:rPr>
          <w:strike/>
          <w:sz w:val="24"/>
          <w:szCs w:val="24"/>
        </w:rPr>
        <w:object w:dxaOrig="10473" w:dyaOrig="12393">
          <v:shape id="_x0000_i1030" type="#_x0000_t75" style="width:481.5pt;height:569.25pt" o:ole="">
            <v:imagedata r:id="rId23" o:title=""/>
          </v:shape>
          <o:OLEObject Type="Embed" ProgID="CorelDraw.Graphic.9" ShapeID="_x0000_i1030" DrawAspect="Content" ObjectID="_1575211246" r:id="rId24"/>
        </w:object>
      </w:r>
    </w:p>
    <w:p w:rsidR="00CD5472" w:rsidRDefault="00CD5472" w:rsidP="00CD5472">
      <w:pPr>
        <w:spacing w:after="200"/>
        <w:jc w:val="both"/>
        <w:rPr>
          <w:b/>
          <w:bCs/>
          <w:strike/>
          <w:color w:val="FF0000"/>
          <w:sz w:val="24"/>
          <w:szCs w:val="24"/>
        </w:rPr>
      </w:pPr>
      <w:r>
        <w:rPr>
          <w:strike/>
          <w:noProof/>
          <w:sz w:val="24"/>
          <w:szCs w:val="24"/>
        </w:rPr>
        <w:lastRenderedPageBreak/>
        <w:pict>
          <v:line id="Conector reto 8" o:spid="_x0000_s1043" style="position:absolute;left:0;text-align:left;z-index:251661312;visibility:visible;mso-wrap-style:square;mso-wrap-distance-left:9pt;mso-wrap-distance-top:0;mso-wrap-distance-right:9pt;mso-wrap-distance-bottom:0;mso-position-horizontal:absolute;mso-position-horizontal-relative:text;mso-position-vertical:absolute;mso-position-vertical-relative:text" from="-6.15pt,-8.25pt" to="484.7pt,57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" strokecolor="black [3213]"/>
        </w:pict>
      </w:r>
      <w:r>
        <w:rPr>
          <w:strike/>
          <w:noProof/>
          <w:sz w:val="24"/>
          <w:szCs w:val="24"/>
        </w:rPr>
        <w:pict>
          <v:line id="Conector reto 9" o:spid="_x0000_s1044" style="position:absolute;left:0;text-align:left;flip:x;z-index:251662336;visibility:visible;mso-wrap-style:square;mso-wrap-distance-left:9pt;mso-wrap-distance-top:0;mso-wrap-distance-right:9pt;mso-wrap-distance-bottom:0;mso-position-horizontal:absolute;mso-position-horizontal-relative:text;mso-position-vertical:absolute;mso-position-vertical-relative:text" from="-6.15pt,-8.25pt" to="484.7pt,57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" strokecolor="black [3040]"/>
        </w:pict>
      </w:r>
      <w:r w:rsidR="009A0044" w:rsidRPr="00AE264A">
        <w:rPr>
          <w:strike/>
          <w:sz w:val="24"/>
          <w:szCs w:val="24"/>
        </w:rPr>
        <w:object w:dxaOrig="10406" w:dyaOrig="12304">
          <v:shape id="_x0000_i1031" type="#_x0000_t75" style="width:478.5pt;height:566.25pt" o:ole="">
            <v:imagedata r:id="rId25" o:title=""/>
          </v:shape>
          <o:OLEObject Type="Embed" ProgID="CorelDraw.Graphic.9" ShapeID="_x0000_i1031" DrawAspect="Content" ObjectID="_1575211247" r:id="rId26"/>
        </w:object>
      </w:r>
    </w:p>
    <w:p w:rsidR="001847B6" w:rsidRPr="00AE264A" w:rsidRDefault="00CD5472" w:rsidP="00CD5472">
      <w:pPr>
        <w:spacing w:after="200"/>
        <w:jc w:val="center"/>
        <w:rPr>
          <w:b/>
          <w:bCs/>
          <w:strike/>
          <w:color w:val="FF0000"/>
          <w:sz w:val="24"/>
          <w:szCs w:val="24"/>
        </w:rPr>
      </w:pPr>
      <w:r>
        <w:rPr>
          <w:b/>
          <w:bCs/>
          <w:noProof/>
          <w:color w:val="FF0000"/>
          <w:sz w:val="24"/>
          <w:szCs w:val="24"/>
        </w:rPr>
        <w:lastRenderedPageBreak/>
        <w:pict>
          <v:shape id="_x0000_s1109" type="#_x0000_t32" style="position:absolute;left:0;text-align:left;margin-left:59.6pt;margin-top:18.75pt;width:357.95pt;height:534.45pt;flip:y;z-index:251705344" o:connectortype="straight"/>
        </w:pict>
      </w:r>
      <w:r>
        <w:rPr>
          <w:b/>
          <w:bCs/>
          <w:noProof/>
          <w:color w:val="FF0000"/>
          <w:sz w:val="24"/>
          <w:szCs w:val="24"/>
        </w:rPr>
        <w:pict>
          <v:shape id="_x0000_s1108" type="#_x0000_t32" style="position:absolute;left:0;text-align:left;margin-left:55.45pt;margin-top:22.9pt;width:362.1pt;height:530.3pt;z-index:251704320" o:connectortype="straight"/>
        </w:pict>
      </w:r>
      <w:r w:rsidR="001847B6" w:rsidRPr="00712D52">
        <w:rPr>
          <w:b/>
          <w:bCs/>
          <w:noProof/>
          <w:color w:val="FF0000"/>
          <w:sz w:val="24"/>
          <w:szCs w:val="24"/>
        </w:rPr>
        <w:drawing>
          <wp:inline distT="0" distB="0" distL="0" distR="0">
            <wp:extent cx="4950460" cy="7204710"/>
            <wp:effectExtent l="0" t="0" r="254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950460" cy="7204710"/>
                    </a:xfrm>
                    <a:prstGeom prst="rect">
                      <a:avLst/>
                    </a:prstGeom>
                    <a:noFill/>
                    <a:ln>
                      <a:noFill/>
                    </a:ln>
                  </pic:spPr>
                </pic:pic>
              </a:graphicData>
            </a:graphic>
          </wp:inline>
        </w:drawing>
      </w:r>
    </w:p>
    <w:p w:rsidR="001847B6" w:rsidRPr="00AE264A" w:rsidRDefault="00CD5472" w:rsidP="00CD5472">
      <w:pPr>
        <w:spacing w:after="200"/>
        <w:jc w:val="center"/>
        <w:rPr>
          <w:b/>
          <w:bCs/>
          <w:strike/>
          <w:color w:val="FF0000"/>
          <w:sz w:val="24"/>
          <w:szCs w:val="24"/>
        </w:rPr>
      </w:pPr>
      <w:r>
        <w:rPr>
          <w:b/>
          <w:bCs/>
          <w:noProof/>
          <w:color w:val="FF0000"/>
          <w:sz w:val="24"/>
          <w:szCs w:val="24"/>
        </w:rPr>
        <w:lastRenderedPageBreak/>
        <w:pict>
          <v:shape id="_x0000_s1107" type="#_x0000_t32" style="position:absolute;left:0;text-align:left;margin-left:43.7pt;margin-top:2.85pt;width:372.45pt;height:555.2pt;flip:y;z-index:251703296" o:connectortype="straight"/>
        </w:pict>
      </w:r>
      <w:r>
        <w:rPr>
          <w:b/>
          <w:bCs/>
          <w:noProof/>
          <w:color w:val="FF0000"/>
          <w:sz w:val="24"/>
          <w:szCs w:val="24"/>
        </w:rPr>
        <w:pict>
          <v:shape id="_x0000_s1106" type="#_x0000_t32" style="position:absolute;left:0;text-align:left;margin-left:43.7pt;margin-top:2.85pt;width:372.45pt;height:555.2pt;z-index:251702272" o:connectortype="straight"/>
        </w:pict>
      </w:r>
      <w:r w:rsidR="001847B6" w:rsidRPr="00712D52">
        <w:rPr>
          <w:b/>
          <w:bCs/>
          <w:noProof/>
          <w:color w:val="FF0000"/>
          <w:sz w:val="24"/>
          <w:szCs w:val="24"/>
        </w:rPr>
        <w:drawing>
          <wp:inline distT="0" distB="0" distL="0" distR="0">
            <wp:extent cx="5202555" cy="7456805"/>
            <wp:effectExtent l="0" t="0" r="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02555" cy="7456805"/>
                    </a:xfrm>
                    <a:prstGeom prst="rect">
                      <a:avLst/>
                    </a:prstGeom>
                    <a:noFill/>
                    <a:ln>
                      <a:noFill/>
                    </a:ln>
                  </pic:spPr>
                </pic:pic>
              </a:graphicData>
            </a:graphic>
          </wp:inline>
        </w:drawing>
      </w:r>
    </w:p>
    <w:p w:rsidR="00CD5472" w:rsidRDefault="001847B6" w:rsidP="00CD5472">
      <w:pPr>
        <w:spacing w:after="200"/>
        <w:jc w:val="center"/>
        <w:rPr>
          <w:b/>
          <w:bCs/>
          <w:strike/>
          <w:color w:val="0000FF"/>
          <w:sz w:val="24"/>
          <w:szCs w:val="24"/>
        </w:rPr>
      </w:pPr>
      <w:r w:rsidRPr="00AE264A">
        <w:rPr>
          <w:b/>
          <w:bCs/>
          <w:strike/>
          <w:color w:val="0000FF"/>
          <w:sz w:val="24"/>
          <w:szCs w:val="24"/>
        </w:rPr>
        <w:t>(Redação dada p</w:t>
      </w:r>
      <w:r w:rsidR="0033412F">
        <w:rPr>
          <w:b/>
          <w:bCs/>
          <w:strike/>
          <w:color w:val="0000FF"/>
          <w:sz w:val="24"/>
          <w:szCs w:val="24"/>
        </w:rPr>
        <w:t>ela Resolução – RDC nº 35, de 8</w:t>
      </w:r>
      <w:r w:rsidRPr="00AE264A">
        <w:rPr>
          <w:b/>
          <w:bCs/>
          <w:strike/>
          <w:color w:val="0000FF"/>
          <w:sz w:val="24"/>
          <w:szCs w:val="24"/>
        </w:rPr>
        <w:t xml:space="preserve"> de fevereiro de 2002)</w:t>
      </w:r>
    </w:p>
    <w:p w:rsidR="00CD5472" w:rsidRDefault="00CD5472" w:rsidP="00CD5472">
      <w:pPr>
        <w:spacing w:after="200"/>
        <w:jc w:val="center"/>
        <w:rPr>
          <w:b/>
          <w:bCs/>
          <w:strike/>
          <w:color w:val="0000FF"/>
          <w:sz w:val="24"/>
          <w:szCs w:val="24"/>
        </w:rPr>
      </w:pPr>
      <w:r>
        <w:rPr>
          <w:b/>
          <w:bCs/>
          <w:noProof/>
          <w:color w:val="0000FF"/>
          <w:sz w:val="24"/>
          <w:szCs w:val="24"/>
        </w:rPr>
        <w:lastRenderedPageBreak/>
        <w:pict>
          <v:shape id="_x0000_s1118" type="#_x0000_t32" style="position:absolute;left:0;text-align:left;margin-left:72.05pt;margin-top:11.85pt;width:332.35pt;height:445.85pt;z-index:251714560" o:connectortype="straight"/>
        </w:pict>
      </w:r>
      <w:r>
        <w:rPr>
          <w:b/>
          <w:bCs/>
          <w:noProof/>
          <w:color w:val="0000FF"/>
          <w:sz w:val="24"/>
          <w:szCs w:val="24"/>
        </w:rPr>
        <w:pict>
          <v:shape id="_x0000_s1119" type="#_x0000_t32" style="position:absolute;left:0;text-align:left;margin-left:76.2pt;margin-top:11.85pt;width:328.2pt;height:445.85pt;flip:y;z-index:251715584" o:connectortype="straight"/>
        </w:pict>
      </w:r>
      <w:r w:rsidR="00D440A3" w:rsidRPr="00D440A3">
        <w:rPr>
          <w:b/>
          <w:bCs/>
          <w:noProof/>
          <w:color w:val="0000FF"/>
          <w:sz w:val="24"/>
          <w:szCs w:val="24"/>
        </w:rPr>
        <w:drawing>
          <wp:inline distT="0" distB="0" distL="0" distR="0">
            <wp:extent cx="4314825" cy="5895975"/>
            <wp:effectExtent l="0" t="0" r="0" b="0"/>
            <wp:docPr id="1" name="Imagem 28" descr="C:\Users\talita.ribeiro\Desktop\RDC Nº 89 ANEXO I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alita.ribeiro\Desktop\RDC Nº 89 ANEXO IV.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314825" cy="5895975"/>
                    </a:xfrm>
                    <a:prstGeom prst="rect">
                      <a:avLst/>
                    </a:prstGeom>
                    <a:noFill/>
                    <a:ln>
                      <a:noFill/>
                    </a:ln>
                  </pic:spPr>
                </pic:pic>
              </a:graphicData>
            </a:graphic>
          </wp:inline>
        </w:drawing>
      </w:r>
    </w:p>
    <w:p w:rsidR="00CD5472" w:rsidRDefault="00D440A3" w:rsidP="00CD5472">
      <w:pPr>
        <w:spacing w:after="200"/>
        <w:jc w:val="center"/>
        <w:rPr>
          <w:b/>
          <w:bCs/>
          <w:strike/>
          <w:color w:val="FF0000"/>
          <w:sz w:val="24"/>
          <w:szCs w:val="24"/>
        </w:rPr>
      </w:pPr>
      <w:r w:rsidRPr="00AE264A">
        <w:rPr>
          <w:b/>
          <w:strike/>
          <w:color w:val="0000FF"/>
          <w:sz w:val="24"/>
          <w:szCs w:val="24"/>
        </w:rPr>
        <w:t>(Redação dada pela Resolução – RDC nº 89, de 27 de dezembro de 2007)</w:t>
      </w:r>
    </w:p>
    <w:p w:rsidR="00D440A3" w:rsidRPr="00D440A3" w:rsidRDefault="00D440A3" w:rsidP="00CD5472">
      <w:pPr>
        <w:tabs>
          <w:tab w:val="left" w:pos="1897"/>
        </w:tabs>
        <w:spacing w:after="200"/>
        <w:rPr>
          <w:sz w:val="24"/>
          <w:szCs w:val="24"/>
        </w:rPr>
      </w:pPr>
      <w:r>
        <w:rPr>
          <w:sz w:val="24"/>
          <w:szCs w:val="24"/>
        </w:rPr>
        <w:tab/>
      </w:r>
    </w:p>
    <w:p w:rsidR="00CD5472" w:rsidRDefault="00CD5472" w:rsidP="00CD5472">
      <w:pPr>
        <w:spacing w:after="200"/>
        <w:jc w:val="both"/>
        <w:rPr>
          <w:b/>
          <w:bCs/>
          <w:strike/>
          <w:color w:val="FF0000"/>
          <w:sz w:val="24"/>
          <w:szCs w:val="24"/>
        </w:rPr>
      </w:pPr>
      <w:r>
        <w:rPr>
          <w:strike/>
          <w:noProof/>
          <w:sz w:val="24"/>
          <w:szCs w:val="24"/>
        </w:rPr>
        <w:lastRenderedPageBreak/>
        <w:pict>
          <v:shape id="_x0000_s1105" type="#_x0000_t32" style="position:absolute;left:0;text-align:left;margin-left:1.45pt;margin-top:130.2pt;width:464.55pt;height:469.4pt;flip:y;z-index:251701248" o:connectortype="straight"/>
        </w:pict>
      </w:r>
      <w:r>
        <w:rPr>
          <w:strike/>
          <w:noProof/>
          <w:sz w:val="24"/>
          <w:szCs w:val="24"/>
        </w:rPr>
        <w:pict>
          <v:shape id="_x0000_s1104" type="#_x0000_t32" style="position:absolute;left:0;text-align:left;margin-left:1.45pt;margin-top:130.2pt;width:464.55pt;height:469.4pt;z-index:251700224" o:connectortype="straight"/>
        </w:pict>
      </w:r>
      <w:r w:rsidR="009A0044" w:rsidRPr="00AE264A">
        <w:rPr>
          <w:strike/>
          <w:sz w:val="24"/>
          <w:szCs w:val="24"/>
        </w:rPr>
        <w:object w:dxaOrig="10610" w:dyaOrig="13420">
          <v:shape id="_x0000_i1032" type="#_x0000_t75" style="width:477.75pt;height:603.75pt" o:ole="">
            <v:imagedata r:id="rId30" o:title=""/>
          </v:shape>
          <o:OLEObject Type="Embed" ProgID="CorelDraw.Graphic.9" ShapeID="_x0000_i1032" DrawAspect="Content" ObjectID="_1575211248" r:id="rId31"/>
        </w:object>
      </w:r>
    </w:p>
    <w:p w:rsidR="00CD5472" w:rsidRDefault="00CD5472" w:rsidP="00CD5472">
      <w:pPr>
        <w:spacing w:after="200"/>
        <w:jc w:val="both"/>
        <w:rPr>
          <w:b/>
          <w:bCs/>
          <w:strike/>
          <w:color w:val="FF0000"/>
          <w:sz w:val="24"/>
          <w:szCs w:val="24"/>
        </w:rPr>
      </w:pPr>
      <w:r>
        <w:rPr>
          <w:strike/>
          <w:noProof/>
          <w:sz w:val="24"/>
          <w:szCs w:val="24"/>
        </w:rPr>
        <w:lastRenderedPageBreak/>
        <w:pict>
          <v:shape id="_x0000_s1103" type="#_x0000_t32" style="position:absolute;left:0;text-align:left;margin-left:3.55pt;margin-top:6.3pt;width:472.85pt;height:658.4pt;flip:y;z-index:251699200" o:connectortype="straight"/>
        </w:pict>
      </w:r>
      <w:r>
        <w:rPr>
          <w:strike/>
          <w:noProof/>
          <w:sz w:val="24"/>
          <w:szCs w:val="24"/>
        </w:rPr>
        <w:pict>
          <v:shape id="_x0000_s1102" type="#_x0000_t32" style="position:absolute;left:0;text-align:left;margin-left:3.55pt;margin-top:2.15pt;width:472.85pt;height:662.55pt;z-index:251698176" o:connectortype="straight"/>
        </w:pict>
      </w:r>
      <w:r w:rsidR="009A0044" w:rsidRPr="00AE264A">
        <w:rPr>
          <w:strike/>
          <w:sz w:val="24"/>
          <w:szCs w:val="24"/>
        </w:rPr>
        <w:object w:dxaOrig="11452" w:dyaOrig="15916">
          <v:shape id="_x0000_i1033" type="#_x0000_t75" style="width:480.75pt;height:668.25pt" o:ole="">
            <v:imagedata r:id="rId32" o:title=""/>
          </v:shape>
          <o:OLEObject Type="Embed" ProgID="CorelDraw.Graphic.9" ShapeID="_x0000_i1033" DrawAspect="Content" ObjectID="_1575211249" r:id="rId33"/>
        </w:object>
      </w:r>
    </w:p>
    <w:p w:rsidR="005D30CE" w:rsidRPr="00AE264A" w:rsidRDefault="005D30CE" w:rsidP="0033412F">
      <w:pPr>
        <w:pStyle w:val="Ttulo"/>
        <w:spacing w:after="200"/>
        <w:ind w:firstLine="567"/>
        <w:jc w:val="both"/>
        <w:rPr>
          <w:rFonts w:ascii="Times New Roman" w:hAnsi="Times New Roman" w:cs="Times New Roman"/>
          <w:b w:val="0"/>
          <w:bCs w:val="0"/>
          <w:smallCaps/>
          <w:strike/>
          <w:sz w:val="24"/>
          <w:szCs w:val="24"/>
        </w:rPr>
      </w:pPr>
      <w:r w:rsidRPr="00AE264A">
        <w:rPr>
          <w:rFonts w:ascii="Times New Roman" w:hAnsi="Times New Roman" w:cs="Times New Roman"/>
          <w:b w:val="0"/>
          <w:bCs w:val="0"/>
          <w:smallCaps/>
          <w:strike/>
          <w:sz w:val="24"/>
          <w:szCs w:val="24"/>
        </w:rPr>
        <w:t>Instruções de Preenchimento</w:t>
      </w:r>
    </w:p>
    <w:p w:rsidR="00CD5472" w:rsidRDefault="005D30CE" w:rsidP="0033412F">
      <w:pPr>
        <w:pStyle w:val="Subttulo"/>
        <w:spacing w:after="200"/>
        <w:ind w:firstLine="567"/>
        <w:jc w:val="both"/>
        <w:rPr>
          <w:rFonts w:ascii="Times New Roman" w:hAnsi="Times New Roman" w:cs="Times New Roman"/>
          <w:strike/>
          <w:sz w:val="24"/>
          <w:szCs w:val="24"/>
        </w:rPr>
      </w:pPr>
      <w:r w:rsidRPr="00AE264A">
        <w:rPr>
          <w:rFonts w:ascii="Times New Roman" w:hAnsi="Times New Roman" w:cs="Times New Roman"/>
          <w:strike/>
          <w:sz w:val="24"/>
          <w:szCs w:val="24"/>
        </w:rPr>
        <w:t>Comunicação de chegada de embarcação</w:t>
      </w:r>
    </w:p>
    <w:p w:rsidR="00CD5472" w:rsidRDefault="005D30CE" w:rsidP="0033412F">
      <w:pPr>
        <w:pStyle w:val="Corpodetexto"/>
        <w:spacing w:after="200"/>
        <w:ind w:firstLine="567"/>
        <w:rPr>
          <w:rFonts w:ascii="Times New Roman" w:hAnsi="Times New Roman" w:cs="Times New Roman"/>
          <w:strike/>
          <w:color w:val="auto"/>
        </w:rPr>
      </w:pPr>
      <w:r w:rsidRPr="00AE264A">
        <w:rPr>
          <w:rFonts w:ascii="Times New Roman" w:hAnsi="Times New Roman" w:cs="Times New Roman"/>
          <w:b/>
          <w:bCs/>
          <w:strike/>
          <w:color w:val="auto"/>
        </w:rPr>
        <w:t xml:space="preserve">1 – Dados da embarcação </w:t>
      </w:r>
    </w:p>
    <w:p w:rsidR="005D30CE" w:rsidRPr="00AE264A" w:rsidRDefault="005D30CE" w:rsidP="0033412F">
      <w:pPr>
        <w:pStyle w:val="Corpodetexto"/>
        <w:spacing w:after="200"/>
        <w:ind w:firstLine="567"/>
        <w:rPr>
          <w:rFonts w:ascii="Times New Roman" w:hAnsi="Times New Roman" w:cs="Times New Roman"/>
          <w:strike/>
          <w:color w:val="auto"/>
        </w:rPr>
      </w:pPr>
      <w:r w:rsidRPr="00AE264A">
        <w:rPr>
          <w:rFonts w:ascii="Times New Roman" w:hAnsi="Times New Roman" w:cs="Times New Roman"/>
          <w:strike/>
          <w:color w:val="auto"/>
        </w:rPr>
        <w:t xml:space="preserve">Campo 1 - Preencher nos espaços disponíveis na seguinte </w:t>
      </w:r>
      <w:proofErr w:type="spellStart"/>
      <w:r w:rsidRPr="00AE264A">
        <w:rPr>
          <w:rFonts w:ascii="Times New Roman" w:hAnsi="Times New Roman" w:cs="Times New Roman"/>
          <w:strike/>
          <w:color w:val="auto"/>
        </w:rPr>
        <w:t>seqüência</w:t>
      </w:r>
      <w:proofErr w:type="spellEnd"/>
      <w:r w:rsidRPr="00AE264A">
        <w:rPr>
          <w:rFonts w:ascii="Times New Roman" w:hAnsi="Times New Roman" w:cs="Times New Roman"/>
          <w:strike/>
          <w:color w:val="auto"/>
        </w:rPr>
        <w:t>:</w:t>
      </w:r>
    </w:p>
    <w:p w:rsidR="005D30CE" w:rsidRPr="00AE264A" w:rsidRDefault="005D30CE" w:rsidP="0033412F">
      <w:pPr>
        <w:pStyle w:val="Corpodetexto"/>
        <w:spacing w:after="200"/>
        <w:ind w:firstLine="567"/>
        <w:rPr>
          <w:rFonts w:ascii="Times New Roman" w:hAnsi="Times New Roman" w:cs="Times New Roman"/>
          <w:strike/>
          <w:color w:val="auto"/>
        </w:rPr>
      </w:pPr>
      <w:r w:rsidRPr="00AE264A">
        <w:rPr>
          <w:rFonts w:ascii="Times New Roman" w:hAnsi="Times New Roman" w:cs="Times New Roman"/>
          <w:strike/>
          <w:color w:val="auto"/>
        </w:rPr>
        <w:t xml:space="preserve">- </w:t>
      </w:r>
      <w:proofErr w:type="gramStart"/>
      <w:r w:rsidRPr="00AE264A">
        <w:rPr>
          <w:rFonts w:ascii="Times New Roman" w:hAnsi="Times New Roman" w:cs="Times New Roman"/>
          <w:strike/>
          <w:color w:val="auto"/>
        </w:rPr>
        <w:t>o</w:t>
      </w:r>
      <w:proofErr w:type="gramEnd"/>
      <w:r w:rsidRPr="00AE264A">
        <w:rPr>
          <w:rFonts w:ascii="Times New Roman" w:hAnsi="Times New Roman" w:cs="Times New Roman"/>
          <w:strike/>
          <w:color w:val="auto"/>
        </w:rPr>
        <w:t xml:space="preserve"> nome da embarcação.</w:t>
      </w:r>
    </w:p>
    <w:p w:rsidR="005D30CE" w:rsidRPr="00AE264A" w:rsidRDefault="005D30CE" w:rsidP="0033412F">
      <w:pPr>
        <w:pStyle w:val="Corpodetexto"/>
        <w:spacing w:after="200"/>
        <w:ind w:firstLine="567"/>
        <w:rPr>
          <w:rFonts w:ascii="Times New Roman" w:hAnsi="Times New Roman" w:cs="Times New Roman"/>
          <w:strike/>
          <w:color w:val="auto"/>
        </w:rPr>
      </w:pPr>
      <w:r w:rsidRPr="00AE264A">
        <w:rPr>
          <w:rFonts w:ascii="Times New Roman" w:hAnsi="Times New Roman" w:cs="Times New Roman"/>
          <w:strike/>
          <w:color w:val="auto"/>
        </w:rPr>
        <w:t xml:space="preserve">- </w:t>
      </w:r>
      <w:proofErr w:type="gramStart"/>
      <w:r w:rsidRPr="00AE264A">
        <w:rPr>
          <w:rFonts w:ascii="Times New Roman" w:hAnsi="Times New Roman" w:cs="Times New Roman"/>
          <w:strike/>
          <w:color w:val="auto"/>
        </w:rPr>
        <w:t>o</w:t>
      </w:r>
      <w:proofErr w:type="gramEnd"/>
      <w:r w:rsidRPr="00AE264A">
        <w:rPr>
          <w:rFonts w:ascii="Times New Roman" w:hAnsi="Times New Roman" w:cs="Times New Roman"/>
          <w:strike/>
          <w:color w:val="auto"/>
        </w:rPr>
        <w:t xml:space="preserve"> número de registro na IMO ou número da inscrição no órgão Marítimo competente que identifique a embarcação.</w:t>
      </w:r>
    </w:p>
    <w:p w:rsidR="005D30CE" w:rsidRPr="00AE264A" w:rsidRDefault="005D30CE" w:rsidP="0033412F">
      <w:pPr>
        <w:pStyle w:val="Corpodetexto"/>
        <w:spacing w:after="200"/>
        <w:ind w:firstLine="567"/>
        <w:rPr>
          <w:rFonts w:ascii="Times New Roman" w:hAnsi="Times New Roman" w:cs="Times New Roman"/>
          <w:strike/>
          <w:color w:val="auto"/>
        </w:rPr>
      </w:pPr>
      <w:r w:rsidRPr="00AE264A">
        <w:rPr>
          <w:rFonts w:ascii="Times New Roman" w:hAnsi="Times New Roman" w:cs="Times New Roman"/>
          <w:strike/>
          <w:color w:val="auto"/>
        </w:rPr>
        <w:t xml:space="preserve">- </w:t>
      </w:r>
      <w:proofErr w:type="gramStart"/>
      <w:r w:rsidRPr="00AE264A">
        <w:rPr>
          <w:rFonts w:ascii="Times New Roman" w:hAnsi="Times New Roman" w:cs="Times New Roman"/>
          <w:strike/>
          <w:color w:val="auto"/>
        </w:rPr>
        <w:t>a</w:t>
      </w:r>
      <w:proofErr w:type="gramEnd"/>
      <w:r w:rsidRPr="00AE264A">
        <w:rPr>
          <w:rFonts w:ascii="Times New Roman" w:hAnsi="Times New Roman" w:cs="Times New Roman"/>
          <w:strike/>
          <w:color w:val="auto"/>
        </w:rPr>
        <w:t xml:space="preserve"> data de chegada ao Porto, no formato dia/mês/ano.</w:t>
      </w:r>
    </w:p>
    <w:p w:rsidR="005D30CE" w:rsidRPr="00AE264A" w:rsidRDefault="005D30CE" w:rsidP="0033412F">
      <w:pPr>
        <w:pStyle w:val="Corpodetexto"/>
        <w:spacing w:after="200"/>
        <w:ind w:firstLine="567"/>
        <w:rPr>
          <w:rFonts w:ascii="Times New Roman" w:hAnsi="Times New Roman" w:cs="Times New Roman"/>
          <w:strike/>
          <w:color w:val="auto"/>
        </w:rPr>
      </w:pPr>
      <w:r w:rsidRPr="00AE264A">
        <w:rPr>
          <w:rFonts w:ascii="Times New Roman" w:hAnsi="Times New Roman" w:cs="Times New Roman"/>
          <w:strike/>
          <w:color w:val="auto"/>
        </w:rPr>
        <w:t xml:space="preserve">- </w:t>
      </w:r>
      <w:proofErr w:type="gramStart"/>
      <w:r w:rsidRPr="00AE264A">
        <w:rPr>
          <w:rFonts w:ascii="Times New Roman" w:hAnsi="Times New Roman" w:cs="Times New Roman"/>
          <w:strike/>
          <w:color w:val="auto"/>
        </w:rPr>
        <w:t>nome</w:t>
      </w:r>
      <w:proofErr w:type="gramEnd"/>
      <w:r w:rsidRPr="00AE264A">
        <w:rPr>
          <w:rFonts w:ascii="Times New Roman" w:hAnsi="Times New Roman" w:cs="Times New Roman"/>
          <w:strike/>
          <w:color w:val="auto"/>
        </w:rPr>
        <w:t xml:space="preserve"> do porto de destino.</w:t>
      </w:r>
    </w:p>
    <w:p w:rsidR="005D30CE" w:rsidRPr="00AE264A" w:rsidRDefault="005D30CE" w:rsidP="0033412F">
      <w:pPr>
        <w:pStyle w:val="Corpodetexto"/>
        <w:spacing w:after="200"/>
        <w:ind w:firstLine="567"/>
        <w:rPr>
          <w:rFonts w:ascii="Times New Roman" w:hAnsi="Times New Roman" w:cs="Times New Roman"/>
          <w:strike/>
          <w:color w:val="auto"/>
        </w:rPr>
      </w:pPr>
      <w:r w:rsidRPr="00AE264A">
        <w:rPr>
          <w:rFonts w:ascii="Times New Roman" w:hAnsi="Times New Roman" w:cs="Times New Roman"/>
          <w:strike/>
          <w:color w:val="auto"/>
        </w:rPr>
        <w:t xml:space="preserve">- </w:t>
      </w:r>
      <w:proofErr w:type="gramStart"/>
      <w:r w:rsidRPr="00AE264A">
        <w:rPr>
          <w:rFonts w:ascii="Times New Roman" w:hAnsi="Times New Roman" w:cs="Times New Roman"/>
          <w:strike/>
          <w:color w:val="auto"/>
        </w:rPr>
        <w:t>horário</w:t>
      </w:r>
      <w:proofErr w:type="gramEnd"/>
      <w:r w:rsidRPr="00AE264A">
        <w:rPr>
          <w:rFonts w:ascii="Times New Roman" w:hAnsi="Times New Roman" w:cs="Times New Roman"/>
          <w:strike/>
          <w:color w:val="auto"/>
        </w:rPr>
        <w:t xml:space="preserve"> estimado da chegada.</w:t>
      </w:r>
    </w:p>
    <w:p w:rsidR="005D30CE" w:rsidRPr="00AE264A" w:rsidRDefault="005D30CE" w:rsidP="0033412F">
      <w:pPr>
        <w:pStyle w:val="Corpodetexto"/>
        <w:spacing w:after="200"/>
        <w:ind w:firstLine="567"/>
        <w:rPr>
          <w:rFonts w:ascii="Times New Roman" w:hAnsi="Times New Roman" w:cs="Times New Roman"/>
          <w:strike/>
          <w:color w:val="auto"/>
        </w:rPr>
      </w:pPr>
      <w:r w:rsidRPr="00AE264A">
        <w:rPr>
          <w:rFonts w:ascii="Times New Roman" w:hAnsi="Times New Roman" w:cs="Times New Roman"/>
          <w:strike/>
          <w:color w:val="auto"/>
        </w:rPr>
        <w:t xml:space="preserve">- </w:t>
      </w:r>
      <w:proofErr w:type="gramStart"/>
      <w:r w:rsidRPr="00AE264A">
        <w:rPr>
          <w:rFonts w:ascii="Times New Roman" w:hAnsi="Times New Roman" w:cs="Times New Roman"/>
          <w:strike/>
          <w:color w:val="auto"/>
        </w:rPr>
        <w:t>número</w:t>
      </w:r>
      <w:proofErr w:type="gramEnd"/>
      <w:r w:rsidRPr="00AE264A">
        <w:rPr>
          <w:rFonts w:ascii="Times New Roman" w:hAnsi="Times New Roman" w:cs="Times New Roman"/>
          <w:strike/>
          <w:color w:val="auto"/>
        </w:rPr>
        <w:t xml:space="preserve"> do Certificado de Livre Prática.</w:t>
      </w:r>
    </w:p>
    <w:p w:rsidR="005D30CE" w:rsidRPr="00AE264A" w:rsidRDefault="005D30CE" w:rsidP="0033412F">
      <w:pPr>
        <w:pStyle w:val="Corpodetexto"/>
        <w:spacing w:after="200"/>
        <w:ind w:firstLine="567"/>
        <w:rPr>
          <w:rFonts w:ascii="Times New Roman" w:hAnsi="Times New Roman" w:cs="Times New Roman"/>
          <w:strike/>
          <w:color w:val="auto"/>
        </w:rPr>
      </w:pPr>
      <w:r w:rsidRPr="00AE264A">
        <w:rPr>
          <w:rFonts w:ascii="Times New Roman" w:hAnsi="Times New Roman" w:cs="Times New Roman"/>
          <w:strike/>
          <w:color w:val="auto"/>
        </w:rPr>
        <w:t xml:space="preserve">- </w:t>
      </w:r>
      <w:proofErr w:type="gramStart"/>
      <w:r w:rsidRPr="00AE264A">
        <w:rPr>
          <w:rFonts w:ascii="Times New Roman" w:hAnsi="Times New Roman" w:cs="Times New Roman"/>
          <w:strike/>
          <w:color w:val="auto"/>
        </w:rPr>
        <w:t>data</w:t>
      </w:r>
      <w:proofErr w:type="gramEnd"/>
      <w:r w:rsidRPr="00AE264A">
        <w:rPr>
          <w:rFonts w:ascii="Times New Roman" w:hAnsi="Times New Roman" w:cs="Times New Roman"/>
          <w:strike/>
          <w:color w:val="auto"/>
        </w:rPr>
        <w:t xml:space="preserve"> de validade do Certificado de Livre Prática.</w:t>
      </w:r>
    </w:p>
    <w:p w:rsidR="005D30CE" w:rsidRPr="00AE264A" w:rsidRDefault="005D30CE" w:rsidP="0033412F">
      <w:pPr>
        <w:pStyle w:val="Corpodetexto"/>
        <w:spacing w:after="200"/>
        <w:ind w:firstLine="567"/>
        <w:rPr>
          <w:rFonts w:ascii="Times New Roman" w:hAnsi="Times New Roman" w:cs="Times New Roman"/>
          <w:strike/>
          <w:color w:val="auto"/>
        </w:rPr>
      </w:pPr>
      <w:r w:rsidRPr="00AE264A">
        <w:rPr>
          <w:rFonts w:ascii="Times New Roman" w:hAnsi="Times New Roman" w:cs="Times New Roman"/>
          <w:strike/>
          <w:color w:val="auto"/>
        </w:rPr>
        <w:t xml:space="preserve">- </w:t>
      </w:r>
      <w:proofErr w:type="gramStart"/>
      <w:r w:rsidRPr="00AE264A">
        <w:rPr>
          <w:rFonts w:ascii="Times New Roman" w:hAnsi="Times New Roman" w:cs="Times New Roman"/>
          <w:strike/>
          <w:color w:val="auto"/>
        </w:rPr>
        <w:t>nome</w:t>
      </w:r>
      <w:proofErr w:type="gramEnd"/>
      <w:r w:rsidRPr="00AE264A">
        <w:rPr>
          <w:rFonts w:ascii="Times New Roman" w:hAnsi="Times New Roman" w:cs="Times New Roman"/>
          <w:strike/>
          <w:color w:val="auto"/>
        </w:rPr>
        <w:t xml:space="preserve"> do posto que emitiu o Certificado de Livre Prática.</w:t>
      </w:r>
    </w:p>
    <w:p w:rsidR="00CD5472" w:rsidRDefault="005D30CE" w:rsidP="0033412F">
      <w:pPr>
        <w:pStyle w:val="Corpodetexto"/>
        <w:spacing w:after="200"/>
        <w:ind w:firstLine="567"/>
        <w:rPr>
          <w:rFonts w:ascii="Times New Roman" w:hAnsi="Times New Roman" w:cs="Times New Roman"/>
          <w:strike/>
          <w:color w:val="auto"/>
        </w:rPr>
      </w:pPr>
      <w:r w:rsidRPr="00AE264A">
        <w:rPr>
          <w:rFonts w:ascii="Times New Roman" w:hAnsi="Times New Roman" w:cs="Times New Roman"/>
          <w:strike/>
          <w:color w:val="auto"/>
        </w:rPr>
        <w:t xml:space="preserve">- </w:t>
      </w:r>
      <w:proofErr w:type="gramStart"/>
      <w:r w:rsidRPr="00AE264A">
        <w:rPr>
          <w:rFonts w:ascii="Times New Roman" w:hAnsi="Times New Roman" w:cs="Times New Roman"/>
          <w:strike/>
          <w:color w:val="auto"/>
        </w:rPr>
        <w:t>data</w:t>
      </w:r>
      <w:proofErr w:type="gramEnd"/>
      <w:r w:rsidRPr="00AE264A">
        <w:rPr>
          <w:rFonts w:ascii="Times New Roman" w:hAnsi="Times New Roman" w:cs="Times New Roman"/>
          <w:strike/>
          <w:color w:val="auto"/>
        </w:rPr>
        <w:t xml:space="preserve"> de emissão Certificado de Livre Prática.</w:t>
      </w:r>
    </w:p>
    <w:p w:rsidR="00CD5472" w:rsidRDefault="005D30CE" w:rsidP="0033412F">
      <w:pPr>
        <w:pStyle w:val="Corpodetexto"/>
        <w:spacing w:after="200"/>
        <w:ind w:firstLine="567"/>
        <w:rPr>
          <w:rFonts w:ascii="Times New Roman" w:hAnsi="Times New Roman" w:cs="Times New Roman"/>
          <w:b/>
          <w:bCs/>
          <w:strike/>
          <w:color w:val="auto"/>
        </w:rPr>
      </w:pPr>
      <w:r w:rsidRPr="00AE264A">
        <w:rPr>
          <w:rFonts w:ascii="Times New Roman" w:hAnsi="Times New Roman" w:cs="Times New Roman"/>
          <w:b/>
          <w:bCs/>
          <w:strike/>
          <w:color w:val="auto"/>
        </w:rPr>
        <w:t>2 – Informações sobre a viagem</w:t>
      </w:r>
    </w:p>
    <w:p w:rsidR="005D30CE" w:rsidRPr="00AE264A" w:rsidRDefault="005D30CE" w:rsidP="0033412F">
      <w:pPr>
        <w:pStyle w:val="Corpodetexto"/>
        <w:spacing w:after="200"/>
        <w:ind w:firstLine="567"/>
        <w:rPr>
          <w:rFonts w:ascii="Times New Roman" w:hAnsi="Times New Roman" w:cs="Times New Roman"/>
          <w:strike/>
          <w:color w:val="auto"/>
        </w:rPr>
      </w:pPr>
      <w:r w:rsidRPr="00AE264A">
        <w:rPr>
          <w:rFonts w:ascii="Times New Roman" w:hAnsi="Times New Roman" w:cs="Times New Roman"/>
          <w:strike/>
          <w:color w:val="auto"/>
        </w:rPr>
        <w:t>Campo 2.1 Assinalar a ocorrência ou não de óbito a bordo.</w:t>
      </w:r>
    </w:p>
    <w:p w:rsidR="005D30CE" w:rsidRPr="00AE264A" w:rsidRDefault="005D30CE" w:rsidP="0033412F">
      <w:pPr>
        <w:pStyle w:val="Corpodetexto"/>
        <w:spacing w:after="200"/>
        <w:ind w:firstLine="567"/>
        <w:rPr>
          <w:rFonts w:ascii="Times New Roman" w:hAnsi="Times New Roman" w:cs="Times New Roman"/>
          <w:strike/>
          <w:color w:val="auto"/>
        </w:rPr>
      </w:pPr>
      <w:r w:rsidRPr="00AE264A">
        <w:rPr>
          <w:rFonts w:ascii="Times New Roman" w:hAnsi="Times New Roman" w:cs="Times New Roman"/>
          <w:strike/>
          <w:color w:val="auto"/>
        </w:rPr>
        <w:t>Campo 2.2 Assinalar a ocorrência ou não de doença a bordo.</w:t>
      </w:r>
    </w:p>
    <w:p w:rsidR="005D30CE" w:rsidRPr="00AE264A" w:rsidRDefault="005D30CE" w:rsidP="0033412F">
      <w:pPr>
        <w:pStyle w:val="Corpodetexto"/>
        <w:spacing w:after="200"/>
        <w:ind w:firstLine="567"/>
        <w:rPr>
          <w:rFonts w:ascii="Times New Roman" w:hAnsi="Times New Roman" w:cs="Times New Roman"/>
          <w:strike/>
          <w:color w:val="auto"/>
        </w:rPr>
      </w:pPr>
      <w:r w:rsidRPr="00AE264A">
        <w:rPr>
          <w:rFonts w:ascii="Times New Roman" w:hAnsi="Times New Roman" w:cs="Times New Roman"/>
          <w:strike/>
          <w:color w:val="auto"/>
        </w:rPr>
        <w:t>Campo 2.2.1 Assinalar a ocorrência ou não, de doença a bordo com sinais de febre ou hemorragia.</w:t>
      </w:r>
    </w:p>
    <w:p w:rsidR="005D30CE" w:rsidRPr="00AE264A" w:rsidRDefault="005D30CE" w:rsidP="0033412F">
      <w:pPr>
        <w:pStyle w:val="Corpodetexto"/>
        <w:spacing w:after="200"/>
        <w:ind w:firstLine="567"/>
        <w:rPr>
          <w:rFonts w:ascii="Times New Roman" w:hAnsi="Times New Roman" w:cs="Times New Roman"/>
          <w:strike/>
          <w:color w:val="auto"/>
        </w:rPr>
      </w:pPr>
      <w:r w:rsidRPr="00AE264A">
        <w:rPr>
          <w:rFonts w:ascii="Times New Roman" w:hAnsi="Times New Roman" w:cs="Times New Roman"/>
          <w:strike/>
          <w:color w:val="auto"/>
        </w:rPr>
        <w:t xml:space="preserve">Campo 2.2.2 Assinalar a ocorrência ou não, de doença a bordo com sinais de </w:t>
      </w:r>
      <w:proofErr w:type="spellStart"/>
      <w:r w:rsidRPr="00AE264A">
        <w:rPr>
          <w:rFonts w:ascii="Times New Roman" w:hAnsi="Times New Roman" w:cs="Times New Roman"/>
          <w:strike/>
          <w:color w:val="auto"/>
        </w:rPr>
        <w:t>diarréia</w:t>
      </w:r>
      <w:proofErr w:type="spellEnd"/>
      <w:r w:rsidRPr="00AE264A">
        <w:rPr>
          <w:rFonts w:ascii="Times New Roman" w:hAnsi="Times New Roman" w:cs="Times New Roman"/>
          <w:strike/>
          <w:color w:val="auto"/>
        </w:rPr>
        <w:t>;</w:t>
      </w:r>
    </w:p>
    <w:p w:rsidR="005D30CE" w:rsidRPr="00AE264A" w:rsidRDefault="005D30CE" w:rsidP="0033412F">
      <w:pPr>
        <w:pStyle w:val="Corpodetexto"/>
        <w:spacing w:after="200"/>
        <w:ind w:firstLine="567"/>
        <w:rPr>
          <w:rFonts w:ascii="Times New Roman" w:hAnsi="Times New Roman" w:cs="Times New Roman"/>
          <w:strike/>
          <w:color w:val="auto"/>
        </w:rPr>
      </w:pPr>
      <w:r w:rsidRPr="00AE264A">
        <w:rPr>
          <w:rFonts w:ascii="Times New Roman" w:hAnsi="Times New Roman" w:cs="Times New Roman"/>
          <w:strike/>
          <w:color w:val="auto"/>
        </w:rPr>
        <w:t>Campo 2.2.3 Assinalar a ocorrência ou não, de doença a bordo com sinais de tosse ou dificuldades respiratórias.</w:t>
      </w:r>
    </w:p>
    <w:p w:rsidR="005D30CE" w:rsidRPr="00AE264A" w:rsidRDefault="005D30CE" w:rsidP="0033412F">
      <w:pPr>
        <w:pStyle w:val="Corpodetexto"/>
        <w:spacing w:after="200"/>
        <w:ind w:firstLine="567"/>
        <w:rPr>
          <w:rFonts w:ascii="Times New Roman" w:hAnsi="Times New Roman" w:cs="Times New Roman"/>
          <w:strike/>
          <w:color w:val="auto"/>
        </w:rPr>
      </w:pPr>
      <w:r w:rsidRPr="00AE264A">
        <w:rPr>
          <w:rFonts w:ascii="Times New Roman" w:hAnsi="Times New Roman" w:cs="Times New Roman"/>
          <w:strike/>
          <w:color w:val="auto"/>
        </w:rPr>
        <w:t>Campo 2.3 Assinalar a ocorrência ou não de acidente a bordo.</w:t>
      </w:r>
    </w:p>
    <w:p w:rsidR="005D30CE" w:rsidRPr="00AE264A" w:rsidRDefault="005D30CE" w:rsidP="0033412F">
      <w:pPr>
        <w:pStyle w:val="Corpodetexto"/>
        <w:spacing w:after="200"/>
        <w:ind w:firstLine="567"/>
        <w:rPr>
          <w:rFonts w:ascii="Times New Roman" w:hAnsi="Times New Roman" w:cs="Times New Roman"/>
          <w:strike/>
          <w:color w:val="auto"/>
        </w:rPr>
      </w:pPr>
      <w:r w:rsidRPr="00AE264A">
        <w:rPr>
          <w:rFonts w:ascii="Times New Roman" w:hAnsi="Times New Roman" w:cs="Times New Roman"/>
          <w:strike/>
          <w:color w:val="auto"/>
        </w:rPr>
        <w:t>Campo 2.4 Assinalar a ocorrência ou não de mortandade de roedores a bordo.</w:t>
      </w:r>
    </w:p>
    <w:p w:rsidR="005D30CE" w:rsidRPr="00AE264A" w:rsidRDefault="005D30CE" w:rsidP="0033412F">
      <w:pPr>
        <w:pStyle w:val="Corpodetexto"/>
        <w:spacing w:after="200"/>
        <w:ind w:firstLine="567"/>
        <w:rPr>
          <w:rFonts w:ascii="Times New Roman" w:hAnsi="Times New Roman" w:cs="Times New Roman"/>
          <w:strike/>
          <w:color w:val="auto"/>
        </w:rPr>
      </w:pPr>
      <w:r w:rsidRPr="00AE264A">
        <w:rPr>
          <w:rFonts w:ascii="Times New Roman" w:hAnsi="Times New Roman" w:cs="Times New Roman"/>
          <w:strike/>
          <w:color w:val="auto"/>
        </w:rPr>
        <w:t>Campo 2.4.1 Preencher, em caso afirmativo, indicando os compartimentos onde ocorreu mortandade.</w:t>
      </w:r>
    </w:p>
    <w:p w:rsidR="005D30CE" w:rsidRPr="00AE264A" w:rsidRDefault="005D30CE" w:rsidP="0033412F">
      <w:pPr>
        <w:pStyle w:val="Corpodetexto"/>
        <w:spacing w:after="200"/>
        <w:ind w:firstLine="567"/>
        <w:rPr>
          <w:rFonts w:ascii="Times New Roman" w:hAnsi="Times New Roman" w:cs="Times New Roman"/>
          <w:strike/>
          <w:color w:val="auto"/>
        </w:rPr>
      </w:pPr>
      <w:r w:rsidRPr="00AE264A">
        <w:rPr>
          <w:rFonts w:ascii="Times New Roman" w:hAnsi="Times New Roman" w:cs="Times New Roman"/>
          <w:strike/>
          <w:color w:val="auto"/>
        </w:rPr>
        <w:t>Campo 2.5 Assinalar a ocorrência ou não de consumo de medicamentos durante a viagem.</w:t>
      </w:r>
    </w:p>
    <w:p w:rsidR="00CD5472" w:rsidRDefault="005D30CE" w:rsidP="0033412F">
      <w:pPr>
        <w:pStyle w:val="Corpodetexto"/>
        <w:spacing w:after="200"/>
        <w:ind w:firstLine="567"/>
        <w:rPr>
          <w:rFonts w:ascii="Times New Roman" w:hAnsi="Times New Roman" w:cs="Times New Roman"/>
          <w:strike/>
          <w:color w:val="auto"/>
        </w:rPr>
      </w:pPr>
      <w:r w:rsidRPr="00AE264A">
        <w:rPr>
          <w:rFonts w:ascii="Times New Roman" w:hAnsi="Times New Roman" w:cs="Times New Roman"/>
          <w:strike/>
          <w:color w:val="auto"/>
        </w:rPr>
        <w:lastRenderedPageBreak/>
        <w:t>Campo 2.5.1 Preencher, em caso afirmativo, indicando quais foram os medicamentos consumidos</w:t>
      </w:r>
      <w:r w:rsidR="00CD5472">
        <w:rPr>
          <w:rFonts w:ascii="Times New Roman" w:hAnsi="Times New Roman" w:cs="Times New Roman"/>
          <w:strike/>
          <w:color w:val="auto"/>
        </w:rPr>
        <w:t xml:space="preserve"> </w:t>
      </w:r>
      <w:r w:rsidRPr="00AE264A">
        <w:rPr>
          <w:rFonts w:ascii="Times New Roman" w:hAnsi="Times New Roman" w:cs="Times New Roman"/>
          <w:strike/>
          <w:color w:val="auto"/>
        </w:rPr>
        <w:t>durante a viagem.</w:t>
      </w:r>
    </w:p>
    <w:p w:rsidR="00CD5472" w:rsidRDefault="005D30CE" w:rsidP="0033412F">
      <w:pPr>
        <w:pStyle w:val="Corpodetexto"/>
        <w:spacing w:after="200"/>
        <w:ind w:firstLine="567"/>
        <w:rPr>
          <w:rFonts w:ascii="Times New Roman" w:hAnsi="Times New Roman" w:cs="Times New Roman"/>
          <w:b/>
          <w:bCs/>
          <w:strike/>
          <w:color w:val="auto"/>
        </w:rPr>
      </w:pPr>
      <w:r w:rsidRPr="00AE264A">
        <w:rPr>
          <w:rFonts w:ascii="Times New Roman" w:hAnsi="Times New Roman" w:cs="Times New Roman"/>
          <w:b/>
          <w:bCs/>
          <w:strike/>
          <w:color w:val="auto"/>
        </w:rPr>
        <w:t>3 – Termo de Responsabilidade</w:t>
      </w:r>
    </w:p>
    <w:p w:rsidR="00CD5472" w:rsidRDefault="005D30CE" w:rsidP="0033412F">
      <w:pPr>
        <w:pStyle w:val="Corpodetexto"/>
        <w:spacing w:after="200"/>
        <w:ind w:firstLine="567"/>
        <w:rPr>
          <w:rFonts w:ascii="Times New Roman" w:hAnsi="Times New Roman" w:cs="Times New Roman"/>
          <w:b/>
          <w:bCs/>
          <w:strike/>
          <w:color w:val="auto"/>
        </w:rPr>
      </w:pPr>
      <w:r w:rsidRPr="00AE264A">
        <w:rPr>
          <w:rFonts w:ascii="Times New Roman" w:hAnsi="Times New Roman" w:cs="Times New Roman"/>
          <w:b/>
          <w:bCs/>
          <w:strike/>
          <w:color w:val="auto"/>
        </w:rPr>
        <w:t>4 – Identificação do Responsável Direto ou Representante Legal pela Embarcação</w:t>
      </w:r>
    </w:p>
    <w:p w:rsidR="005D30CE" w:rsidRPr="00AE264A" w:rsidRDefault="005D30CE" w:rsidP="0033412F">
      <w:pPr>
        <w:pStyle w:val="Corpodetexto"/>
        <w:spacing w:after="200"/>
        <w:ind w:firstLine="567"/>
        <w:rPr>
          <w:rFonts w:ascii="Times New Roman" w:hAnsi="Times New Roman" w:cs="Times New Roman"/>
          <w:smallCaps/>
          <w:strike/>
          <w:color w:val="auto"/>
        </w:rPr>
      </w:pPr>
      <w:r w:rsidRPr="00AE264A">
        <w:rPr>
          <w:rFonts w:ascii="Times New Roman" w:hAnsi="Times New Roman" w:cs="Times New Roman"/>
          <w:strike/>
          <w:color w:val="auto"/>
        </w:rPr>
        <w:t>Campo 4.1 Preencher com o nome da cidade onde encontra-se o solicitante.</w:t>
      </w:r>
      <w:r w:rsidRPr="00AE264A">
        <w:rPr>
          <w:rFonts w:ascii="Times New Roman" w:hAnsi="Times New Roman" w:cs="Times New Roman"/>
          <w:smallCaps/>
          <w:strike/>
          <w:color w:val="auto"/>
        </w:rPr>
        <w:t xml:space="preserve"> </w:t>
      </w:r>
    </w:p>
    <w:p w:rsidR="005D30CE" w:rsidRPr="00AE264A" w:rsidRDefault="005D30CE" w:rsidP="0033412F">
      <w:pPr>
        <w:pStyle w:val="Corpodetexto"/>
        <w:spacing w:after="200"/>
        <w:ind w:firstLine="567"/>
        <w:rPr>
          <w:rFonts w:ascii="Times New Roman" w:hAnsi="Times New Roman" w:cs="Times New Roman"/>
          <w:strike/>
          <w:color w:val="auto"/>
        </w:rPr>
      </w:pPr>
      <w:r w:rsidRPr="00AE264A">
        <w:rPr>
          <w:rFonts w:ascii="Times New Roman" w:hAnsi="Times New Roman" w:cs="Times New Roman"/>
          <w:strike/>
          <w:color w:val="auto"/>
        </w:rPr>
        <w:t xml:space="preserve">Campo 4.2 Preencher indicando a data em que foi realizado o preenchimento da Solicitação, no formato dia/mês/ano. </w:t>
      </w:r>
    </w:p>
    <w:p w:rsidR="005D30CE" w:rsidRPr="00AE264A" w:rsidRDefault="005D30CE" w:rsidP="0033412F">
      <w:pPr>
        <w:pStyle w:val="Corpodetexto"/>
        <w:spacing w:after="200"/>
        <w:ind w:firstLine="567"/>
        <w:rPr>
          <w:rFonts w:ascii="Times New Roman" w:hAnsi="Times New Roman" w:cs="Times New Roman"/>
          <w:strike/>
          <w:color w:val="auto"/>
        </w:rPr>
      </w:pPr>
      <w:r w:rsidRPr="00AE264A">
        <w:rPr>
          <w:rFonts w:ascii="Times New Roman" w:hAnsi="Times New Roman" w:cs="Times New Roman"/>
          <w:smallCaps/>
          <w:strike/>
          <w:color w:val="auto"/>
        </w:rPr>
        <w:t>Campo</w:t>
      </w:r>
      <w:r w:rsidRPr="00AE264A">
        <w:rPr>
          <w:rFonts w:ascii="Times New Roman" w:hAnsi="Times New Roman" w:cs="Times New Roman"/>
          <w:strike/>
          <w:color w:val="auto"/>
        </w:rPr>
        <w:t xml:space="preserve"> 4.3 Preencher com o nome completo do solicitante (responsável direto ou representante legal).</w:t>
      </w:r>
    </w:p>
    <w:p w:rsidR="00CD5472" w:rsidRDefault="005D30CE" w:rsidP="0033412F">
      <w:pPr>
        <w:pStyle w:val="Corpodetexto"/>
        <w:spacing w:after="200"/>
        <w:ind w:firstLine="567"/>
        <w:rPr>
          <w:rFonts w:ascii="Times New Roman" w:hAnsi="Times New Roman" w:cs="Times New Roman"/>
          <w:strike/>
          <w:color w:val="auto"/>
        </w:rPr>
      </w:pPr>
      <w:r w:rsidRPr="00AE264A">
        <w:rPr>
          <w:rFonts w:ascii="Times New Roman" w:hAnsi="Times New Roman" w:cs="Times New Roman"/>
          <w:strike/>
          <w:color w:val="auto"/>
        </w:rPr>
        <w:t>Campo 4.4 Assinatura do requerente.</w:t>
      </w:r>
    </w:p>
    <w:p w:rsidR="005D30CE" w:rsidRPr="00AE264A" w:rsidRDefault="005D30CE" w:rsidP="0033412F">
      <w:pPr>
        <w:pStyle w:val="Corpodetexto"/>
        <w:spacing w:after="200"/>
        <w:ind w:firstLine="567"/>
        <w:rPr>
          <w:rFonts w:ascii="Times New Roman" w:hAnsi="Times New Roman" w:cs="Times New Roman"/>
          <w:b/>
          <w:bCs/>
          <w:strike/>
          <w:color w:val="auto"/>
        </w:rPr>
      </w:pPr>
      <w:r w:rsidRPr="00AE264A">
        <w:rPr>
          <w:rFonts w:ascii="Times New Roman" w:hAnsi="Times New Roman" w:cs="Times New Roman"/>
          <w:b/>
          <w:bCs/>
          <w:strike/>
          <w:color w:val="auto"/>
        </w:rPr>
        <w:t>5 – Recebimento pela Autoridade Sanitária</w:t>
      </w:r>
    </w:p>
    <w:p w:rsidR="00CD5472" w:rsidRDefault="005D30CE" w:rsidP="0033412F">
      <w:pPr>
        <w:pStyle w:val="Corpodetexto"/>
        <w:spacing w:after="200"/>
        <w:ind w:firstLine="567"/>
        <w:rPr>
          <w:rFonts w:ascii="Times New Roman" w:hAnsi="Times New Roman" w:cs="Times New Roman"/>
          <w:strike/>
          <w:color w:val="auto"/>
        </w:rPr>
      </w:pPr>
      <w:r w:rsidRPr="00AE264A">
        <w:rPr>
          <w:rFonts w:ascii="Times New Roman" w:hAnsi="Times New Roman" w:cs="Times New Roman"/>
          <w:strike/>
          <w:color w:val="auto"/>
        </w:rPr>
        <w:t>Campo a ser preenchimento pela autoridade sanitária.</w:t>
      </w:r>
    </w:p>
    <w:p w:rsidR="00CD5472" w:rsidRDefault="005D30CE" w:rsidP="0033412F">
      <w:pPr>
        <w:pStyle w:val="Corpodetexto"/>
        <w:spacing w:after="200"/>
        <w:ind w:firstLine="567"/>
        <w:rPr>
          <w:rFonts w:ascii="Times New Roman" w:hAnsi="Times New Roman" w:cs="Times New Roman"/>
          <w:strike/>
          <w:color w:val="auto"/>
        </w:rPr>
      </w:pPr>
      <w:r w:rsidRPr="00AE264A">
        <w:rPr>
          <w:rFonts w:ascii="Times New Roman" w:hAnsi="Times New Roman" w:cs="Times New Roman"/>
          <w:b/>
          <w:bCs/>
          <w:strike/>
          <w:color w:val="auto"/>
        </w:rPr>
        <w:t xml:space="preserve">Observação: </w:t>
      </w:r>
      <w:r w:rsidRPr="00AE264A">
        <w:rPr>
          <w:rFonts w:ascii="Times New Roman" w:hAnsi="Times New Roman" w:cs="Times New Roman"/>
          <w:strike/>
          <w:color w:val="auto"/>
        </w:rPr>
        <w:t>Preencher o formulário em duas vias.</w:t>
      </w:r>
    </w:p>
    <w:p w:rsidR="00CD5472" w:rsidRDefault="00CD5472" w:rsidP="00CD5472">
      <w:pPr>
        <w:spacing w:after="200"/>
        <w:jc w:val="both"/>
        <w:rPr>
          <w:b/>
          <w:bCs/>
          <w:strike/>
          <w:color w:val="FF0000"/>
          <w:sz w:val="24"/>
          <w:szCs w:val="24"/>
        </w:rPr>
      </w:pPr>
      <w:r>
        <w:rPr>
          <w:strike/>
          <w:noProof/>
          <w:sz w:val="24"/>
          <w:szCs w:val="24"/>
        </w:rPr>
        <w:lastRenderedPageBreak/>
        <w:pict>
          <v:shape id="_x0000_s1101" type="#_x0000_t32" style="position:absolute;left:0;text-align:left;margin-left:10.45pt;margin-top:96.3pt;width:468pt;height:506.1pt;flip:y;z-index:251697152" o:connectortype="straight"/>
        </w:pict>
      </w:r>
      <w:r>
        <w:rPr>
          <w:strike/>
          <w:noProof/>
          <w:sz w:val="24"/>
          <w:szCs w:val="24"/>
        </w:rPr>
        <w:pict>
          <v:shape id="_x0000_s1100" type="#_x0000_t32" style="position:absolute;left:0;text-align:left;margin-left:13.9pt;margin-top:96.3pt;width:464.55pt;height:506.1pt;z-index:251696128" o:connectortype="straight"/>
        </w:pict>
      </w:r>
      <w:r w:rsidR="009A0044" w:rsidRPr="00AE264A">
        <w:rPr>
          <w:strike/>
          <w:sz w:val="24"/>
          <w:szCs w:val="24"/>
        </w:rPr>
        <w:object w:dxaOrig="11204" w:dyaOrig="14055">
          <v:shape id="_x0000_i1034" type="#_x0000_t75" style="width:481.5pt;height:604.5pt" o:ole="">
            <v:imagedata r:id="rId34" o:title=""/>
          </v:shape>
          <o:OLEObject Type="Embed" ProgID="CorelDraw.Graphic.9" ShapeID="_x0000_i1034" DrawAspect="Content" ObjectID="_1575211250" r:id="rId35"/>
        </w:object>
      </w:r>
    </w:p>
    <w:p w:rsidR="00CD5472" w:rsidRDefault="00CD5472" w:rsidP="00CD5472">
      <w:pPr>
        <w:spacing w:after="200"/>
        <w:jc w:val="both"/>
        <w:rPr>
          <w:b/>
          <w:bCs/>
          <w:strike/>
          <w:color w:val="FF0000"/>
          <w:sz w:val="24"/>
          <w:szCs w:val="24"/>
        </w:rPr>
      </w:pPr>
      <w:r>
        <w:rPr>
          <w:strike/>
          <w:noProof/>
          <w:sz w:val="24"/>
          <w:szCs w:val="24"/>
        </w:rPr>
        <w:lastRenderedPageBreak/>
        <w:pict>
          <v:shape id="_x0000_s1099" type="#_x0000_t32" style="position:absolute;left:0;text-align:left;margin-left:2.15pt;margin-top:75.55pt;width:475.6pt;height:535.15pt;flip:y;z-index:251695104" o:connectortype="straight"/>
        </w:pict>
      </w:r>
      <w:r>
        <w:rPr>
          <w:strike/>
          <w:noProof/>
          <w:sz w:val="24"/>
          <w:szCs w:val="24"/>
        </w:rPr>
        <w:pict>
          <v:shape id="_x0000_s1098" type="#_x0000_t32" style="position:absolute;left:0;text-align:left;margin-left:2.15pt;margin-top:75.55pt;width:475.6pt;height:535.15pt;z-index:251694080" o:connectortype="straight"/>
        </w:pict>
      </w:r>
      <w:r w:rsidR="009A0044" w:rsidRPr="00AE264A">
        <w:rPr>
          <w:strike/>
          <w:sz w:val="24"/>
          <w:szCs w:val="24"/>
        </w:rPr>
        <w:object w:dxaOrig="10473" w:dyaOrig="13652">
          <v:shape id="_x0000_i1035" type="#_x0000_t75" style="width:481.5pt;height:627.75pt" o:ole="">
            <v:imagedata r:id="rId36" o:title=""/>
          </v:shape>
          <o:OLEObject Type="Embed" ProgID="CorelDraw.Graphic.9" ShapeID="_x0000_i1035" DrawAspect="Content" ObjectID="_1575211251" r:id="rId37"/>
        </w:object>
      </w:r>
    </w:p>
    <w:p w:rsidR="005D30CE" w:rsidRPr="00AE264A" w:rsidRDefault="00CD5472" w:rsidP="00CD5472">
      <w:pPr>
        <w:spacing w:after="200"/>
        <w:jc w:val="both"/>
        <w:rPr>
          <w:b/>
          <w:bCs/>
          <w:strike/>
          <w:color w:val="FF0000"/>
          <w:sz w:val="24"/>
          <w:szCs w:val="24"/>
        </w:rPr>
      </w:pPr>
      <w:r>
        <w:rPr>
          <w:strike/>
          <w:noProof/>
          <w:sz w:val="24"/>
          <w:szCs w:val="24"/>
        </w:rPr>
        <w:lastRenderedPageBreak/>
        <w:pict>
          <v:shape id="_x0000_s1097" type="#_x0000_t32" style="position:absolute;left:0;text-align:left;margin-left:2.85pt;margin-top:92.85pt;width:473.55pt;height:497.75pt;z-index:251693056" o:connectortype="straight"/>
        </w:pict>
      </w:r>
      <w:r>
        <w:rPr>
          <w:strike/>
          <w:noProof/>
          <w:sz w:val="24"/>
          <w:szCs w:val="24"/>
        </w:rPr>
        <w:pict>
          <v:shape id="_x0000_s1096" type="#_x0000_t32" style="position:absolute;left:0;text-align:left;margin-left:2.85pt;margin-top:92.85pt;width:473.55pt;height:497.75pt;flip:y;z-index:251692032" o:connectortype="straight"/>
        </w:pict>
      </w:r>
      <w:r w:rsidR="009A0044" w:rsidRPr="00AE264A">
        <w:rPr>
          <w:strike/>
          <w:sz w:val="24"/>
          <w:szCs w:val="24"/>
        </w:rPr>
        <w:object w:dxaOrig="10420" w:dyaOrig="12876">
          <v:shape id="_x0000_i1036" type="#_x0000_t75" style="width:479.25pt;height:592.5pt" o:ole="">
            <v:imagedata r:id="rId38" o:title=""/>
          </v:shape>
          <o:OLEObject Type="Embed" ProgID="CorelDraw.Graphic.9" ShapeID="_x0000_i1036" DrawAspect="Content" ObjectID="_1575211252" r:id="rId39"/>
        </w:object>
      </w:r>
    </w:p>
    <w:p w:rsidR="00CD5472" w:rsidRDefault="00CD5472" w:rsidP="00CD5472">
      <w:pPr>
        <w:spacing w:after="200"/>
        <w:jc w:val="both"/>
        <w:rPr>
          <w:b/>
          <w:bCs/>
          <w:strike/>
          <w:color w:val="FF0000"/>
          <w:sz w:val="24"/>
          <w:szCs w:val="24"/>
        </w:rPr>
      </w:pPr>
      <w:r>
        <w:rPr>
          <w:strike/>
          <w:noProof/>
          <w:sz w:val="24"/>
          <w:szCs w:val="24"/>
        </w:rPr>
        <w:lastRenderedPageBreak/>
        <w:pict>
          <v:shape id="_x0000_s1095" type="#_x0000_t32" style="position:absolute;left:0;text-align:left;margin-left:4.2pt;margin-top:2.15pt;width:474.25pt;height:542.75pt;flip:y;z-index:251691008" o:connectortype="straight"/>
        </w:pict>
      </w:r>
      <w:r>
        <w:rPr>
          <w:strike/>
          <w:noProof/>
          <w:sz w:val="24"/>
          <w:szCs w:val="24"/>
        </w:rPr>
        <w:pict>
          <v:shape id="_x0000_s1094" type="#_x0000_t32" style="position:absolute;left:0;text-align:left;margin-left:4.2pt;margin-top:2.15pt;width:474.25pt;height:542.75pt;z-index:251689984" o:connectortype="straight"/>
        </w:pict>
      </w:r>
      <w:r w:rsidR="009A0044" w:rsidRPr="00AE264A">
        <w:rPr>
          <w:strike/>
          <w:sz w:val="24"/>
          <w:szCs w:val="24"/>
        </w:rPr>
        <w:object w:dxaOrig="10425" w:dyaOrig="11911">
          <v:shape id="_x0000_i1037" type="#_x0000_t75" style="width:479.25pt;height:547.5pt" o:ole="">
            <v:imagedata r:id="rId40" o:title=""/>
          </v:shape>
          <o:OLEObject Type="Embed" ProgID="CorelDraw.Graphic.9" ShapeID="_x0000_i1037" DrawAspect="Content" ObjectID="_1575211253" r:id="rId41"/>
        </w:object>
      </w:r>
    </w:p>
    <w:p w:rsidR="00CD5472" w:rsidRDefault="00CD5472" w:rsidP="00CD5472">
      <w:pPr>
        <w:spacing w:after="200"/>
        <w:jc w:val="both"/>
        <w:rPr>
          <w:strike/>
          <w:sz w:val="24"/>
          <w:szCs w:val="24"/>
        </w:rPr>
      </w:pPr>
      <w:r>
        <w:rPr>
          <w:strike/>
          <w:noProof/>
          <w:sz w:val="24"/>
          <w:szCs w:val="24"/>
        </w:rPr>
        <w:lastRenderedPageBreak/>
        <w:pict>
          <v:line id="Conector reto 12" o:spid="_x0000_s1034" style="position:absolute;left:0;text-align:left;z-index:251663360;visibility:visible;mso-wrap-style:square;mso-wrap-distance-left:9pt;mso-wrap-distance-top:0;mso-wrap-distance-right:9pt;mso-wrap-distance-bottom:0;mso-position-horizontal:absolute;mso-position-horizontal-relative:text;mso-position-vertical:absolute;mso-position-vertical-relative:text" from=".75pt,7pt" to="479.85pt,26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" strokecolor="black [3040]"/>
        </w:pict>
      </w:r>
      <w:r>
        <w:rPr>
          <w:strike/>
          <w:noProof/>
          <w:sz w:val="24"/>
          <w:szCs w:val="24"/>
        </w:rPr>
        <w:pict>
          <v:line id="Conector reto 13" o:spid="_x0000_s1035" style="position:absolute;left:0;text-align:left;flip:x;z-index:251664384;visibility:visible;mso-wrap-style:square;mso-wrap-distance-left:9pt;mso-wrap-distance-top:0;mso-wrap-distance-right:9pt;mso-wrap-distance-bottom:0;mso-position-horizontal:absolute;mso-position-horizontal-relative:text;mso-position-vertical:absolute;mso-position-vertical-relative:text" from=".75pt,-1.3pt" to="479.85pt,26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" strokecolor="black [3040]"/>
        </w:pict>
      </w:r>
      <w:r w:rsidR="009A0044" w:rsidRPr="00AE264A">
        <w:rPr>
          <w:strike/>
          <w:sz w:val="24"/>
          <w:szCs w:val="24"/>
        </w:rPr>
        <w:object w:dxaOrig="15440" w:dyaOrig="8668">
          <v:shape id="_x0000_i1038" type="#_x0000_t75" style="width:478.5pt;height:268.5pt" o:ole="">
            <v:imagedata r:id="rId42" o:title=""/>
          </v:shape>
          <o:OLEObject Type="Embed" ProgID="CorelDraw.Graphic.9" ShapeID="_x0000_i1038" DrawAspect="Content" ObjectID="_1575211254" r:id="rId43"/>
        </w:object>
      </w:r>
    </w:p>
    <w:p w:rsidR="00E36DC5" w:rsidRPr="00AE264A" w:rsidRDefault="00CD5472" w:rsidP="00CD5472">
      <w:pPr>
        <w:spacing w:after="200"/>
        <w:jc w:val="both"/>
        <w:rPr>
          <w:strike/>
          <w:sz w:val="24"/>
          <w:szCs w:val="24"/>
        </w:rPr>
      </w:pPr>
      <w:r>
        <w:rPr>
          <w:strike/>
          <w:noProof/>
          <w:sz w:val="24"/>
          <w:szCs w:val="24"/>
        </w:rPr>
        <w:pict>
          <v:line id="_x0000_s1085" style="position:absolute;left:0;text-align:left;z-index:251680768;visibility:visible;mso-wrap-style:square;mso-wrap-distance-left:9pt;mso-wrap-distance-top:0;mso-wrap-distance-right:9pt;mso-wrap-distance-bottom:0;mso-position-horizontal-relative:text;mso-position-vertical-relative:text" from="6.95pt,2.95pt" to="479.85pt,28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" strokecolor="black [3040]"/>
        </w:pict>
      </w:r>
      <w:r>
        <w:rPr>
          <w:strike/>
          <w:noProof/>
          <w:sz w:val="24"/>
          <w:szCs w:val="24"/>
        </w:rPr>
        <w:pict>
          <v:line id="_x0000_s1084" style="position:absolute;left:0;text-align:left;flip:x;z-index:251679744;visibility:visible;mso-wrap-style:square;mso-wrap-distance-left:9pt;mso-wrap-distance-top:0;mso-wrap-distance-right:9pt;mso-wrap-distance-bottom:0;mso-position-horizontal-relative:text;mso-position-vertical-relative:text" from="12.05pt,2.95pt" to="486.05pt,28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" strokecolor="black [3040]"/>
        </w:pict>
      </w:r>
      <w:r w:rsidR="00E36DC5" w:rsidRPr="00AE264A">
        <w:rPr>
          <w:strike/>
          <w:noProof/>
          <w:sz w:val="24"/>
          <w:szCs w:val="24"/>
        </w:rPr>
        <w:drawing>
          <wp:inline distT="0" distB="0" distL="0" distR="0">
            <wp:extent cx="6120765" cy="4227662"/>
            <wp:effectExtent l="0" t="0" r="0" b="190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120765" cy="4227662"/>
                    </a:xfrm>
                    <a:prstGeom prst="rect">
                      <a:avLst/>
                    </a:prstGeom>
                    <a:noFill/>
                    <a:ln>
                      <a:noFill/>
                    </a:ln>
                  </pic:spPr>
                </pic:pic>
              </a:graphicData>
            </a:graphic>
          </wp:inline>
        </w:drawing>
      </w:r>
    </w:p>
    <w:p w:rsidR="00CD5472" w:rsidRDefault="00E36DC5" w:rsidP="00CD5472">
      <w:pPr>
        <w:spacing w:after="200"/>
        <w:jc w:val="center"/>
        <w:rPr>
          <w:b/>
          <w:strike/>
          <w:color w:val="0000FF"/>
          <w:sz w:val="24"/>
          <w:szCs w:val="24"/>
        </w:rPr>
      </w:pPr>
      <w:r w:rsidRPr="00AE264A">
        <w:rPr>
          <w:b/>
          <w:strike/>
          <w:color w:val="0000FF"/>
          <w:sz w:val="24"/>
          <w:szCs w:val="24"/>
        </w:rPr>
        <w:t>(Redação dada p</w:t>
      </w:r>
      <w:r w:rsidR="0033412F">
        <w:rPr>
          <w:b/>
          <w:strike/>
          <w:color w:val="0000FF"/>
          <w:sz w:val="24"/>
          <w:szCs w:val="24"/>
        </w:rPr>
        <w:t xml:space="preserve">ela Resolução – RDC nº 337, de </w:t>
      </w:r>
      <w:r w:rsidRPr="00AE264A">
        <w:rPr>
          <w:b/>
          <w:strike/>
          <w:color w:val="0000FF"/>
          <w:sz w:val="24"/>
          <w:szCs w:val="24"/>
        </w:rPr>
        <w:t>7 de dezembro de 2005)</w:t>
      </w:r>
    </w:p>
    <w:p w:rsidR="00CD5472" w:rsidRDefault="00D44534" w:rsidP="00CD5472">
      <w:pPr>
        <w:spacing w:after="200"/>
        <w:jc w:val="center"/>
        <w:rPr>
          <w:b/>
          <w:strike/>
          <w:sz w:val="24"/>
          <w:szCs w:val="24"/>
        </w:rPr>
      </w:pPr>
      <w:r w:rsidRPr="00D44534">
        <w:rPr>
          <w:b/>
          <w:strike/>
          <w:sz w:val="24"/>
          <w:szCs w:val="24"/>
        </w:rPr>
        <w:lastRenderedPageBreak/>
        <w:t xml:space="preserve">ANEXO </w:t>
      </w:r>
      <w:r w:rsidR="005D30CE" w:rsidRPr="00D44534">
        <w:rPr>
          <w:b/>
          <w:strike/>
          <w:sz w:val="24"/>
          <w:szCs w:val="24"/>
        </w:rPr>
        <w:t>XI</w:t>
      </w:r>
    </w:p>
    <w:p w:rsidR="005D30CE" w:rsidRPr="00D44534" w:rsidRDefault="005D30CE" w:rsidP="00CD5472">
      <w:pPr>
        <w:spacing w:after="200"/>
        <w:jc w:val="center"/>
        <w:rPr>
          <w:b/>
          <w:strike/>
          <w:sz w:val="24"/>
          <w:szCs w:val="24"/>
        </w:rPr>
      </w:pPr>
      <w:r w:rsidRPr="00D44534">
        <w:rPr>
          <w:b/>
          <w:strike/>
          <w:sz w:val="24"/>
          <w:szCs w:val="24"/>
        </w:rPr>
        <w:t>PLANO DE LIMPEZA E DESINFECÇÃO</w:t>
      </w:r>
    </w:p>
    <w:p w:rsidR="00CD5472" w:rsidRDefault="005D30CE" w:rsidP="00CD5472">
      <w:pPr>
        <w:spacing w:after="200"/>
        <w:jc w:val="center"/>
        <w:rPr>
          <w:b/>
          <w:strike/>
          <w:sz w:val="24"/>
          <w:szCs w:val="24"/>
        </w:rPr>
      </w:pPr>
      <w:r w:rsidRPr="00D44534">
        <w:rPr>
          <w:b/>
          <w:strike/>
          <w:sz w:val="24"/>
          <w:szCs w:val="24"/>
        </w:rPr>
        <w:t>EMBARCAÇÕES</w:t>
      </w:r>
    </w:p>
    <w:p w:rsidR="00CD5472" w:rsidRDefault="005D30CE" w:rsidP="0033412F">
      <w:pPr>
        <w:spacing w:after="200"/>
        <w:ind w:firstLine="567"/>
        <w:jc w:val="both"/>
        <w:rPr>
          <w:strike/>
          <w:sz w:val="24"/>
          <w:szCs w:val="24"/>
        </w:rPr>
      </w:pPr>
      <w:r w:rsidRPr="00AE264A">
        <w:rPr>
          <w:strike/>
          <w:sz w:val="24"/>
          <w:szCs w:val="24"/>
        </w:rPr>
        <w:t>A. MÉTODOS PARA APLICAÇÃO DE MATERIAL DESINFETANTE</w:t>
      </w:r>
    </w:p>
    <w:p w:rsidR="00CD5472" w:rsidRDefault="005D30CE" w:rsidP="0033412F">
      <w:pPr>
        <w:spacing w:after="200"/>
        <w:ind w:firstLine="567"/>
        <w:jc w:val="both"/>
        <w:rPr>
          <w:strike/>
          <w:sz w:val="24"/>
          <w:szCs w:val="24"/>
        </w:rPr>
      </w:pPr>
      <w:r w:rsidRPr="00AE264A">
        <w:rPr>
          <w:strike/>
          <w:sz w:val="24"/>
          <w:szCs w:val="24"/>
        </w:rPr>
        <w:t>MÉTODO I</w:t>
      </w:r>
    </w:p>
    <w:p w:rsidR="00CD5472" w:rsidRDefault="005D30CE" w:rsidP="0033412F">
      <w:pPr>
        <w:spacing w:after="200"/>
        <w:ind w:firstLine="567"/>
        <w:jc w:val="both"/>
        <w:rPr>
          <w:strike/>
          <w:sz w:val="24"/>
          <w:szCs w:val="24"/>
        </w:rPr>
      </w:pPr>
      <w:r w:rsidRPr="00AE264A">
        <w:rPr>
          <w:strike/>
          <w:sz w:val="24"/>
          <w:szCs w:val="24"/>
        </w:rPr>
        <w:t>Técnica de Desinfecção</w:t>
      </w:r>
    </w:p>
    <w:p w:rsidR="005D30CE" w:rsidRPr="00AE264A" w:rsidRDefault="005D30CE" w:rsidP="0033412F">
      <w:pPr>
        <w:spacing w:after="200"/>
        <w:ind w:firstLine="567"/>
        <w:jc w:val="both"/>
        <w:rPr>
          <w:strike/>
          <w:sz w:val="24"/>
          <w:szCs w:val="24"/>
        </w:rPr>
      </w:pPr>
      <w:r w:rsidRPr="00AE264A">
        <w:rPr>
          <w:strike/>
          <w:sz w:val="24"/>
          <w:szCs w:val="24"/>
        </w:rPr>
        <w:t xml:space="preserve">- </w:t>
      </w:r>
      <w:proofErr w:type="gramStart"/>
      <w:r w:rsidRPr="00AE264A">
        <w:rPr>
          <w:strike/>
          <w:sz w:val="24"/>
          <w:szCs w:val="24"/>
        </w:rPr>
        <w:t>esfregar</w:t>
      </w:r>
      <w:proofErr w:type="gramEnd"/>
      <w:r w:rsidRPr="00AE264A">
        <w:rPr>
          <w:strike/>
          <w:sz w:val="24"/>
          <w:szCs w:val="24"/>
        </w:rPr>
        <w:t xml:space="preserve"> pano limpo embebido em solução desinfetante em todas as superfícies;</w:t>
      </w:r>
    </w:p>
    <w:p w:rsidR="005D30CE" w:rsidRPr="00AE264A" w:rsidRDefault="005D30CE" w:rsidP="0033412F">
      <w:pPr>
        <w:spacing w:after="200"/>
        <w:ind w:firstLine="567"/>
        <w:jc w:val="both"/>
        <w:rPr>
          <w:strike/>
          <w:sz w:val="24"/>
          <w:szCs w:val="24"/>
        </w:rPr>
      </w:pPr>
      <w:r w:rsidRPr="00AE264A">
        <w:rPr>
          <w:strike/>
          <w:sz w:val="24"/>
          <w:szCs w:val="24"/>
        </w:rPr>
        <w:t xml:space="preserve">- </w:t>
      </w:r>
      <w:proofErr w:type="gramStart"/>
      <w:r w:rsidRPr="00AE264A">
        <w:rPr>
          <w:strike/>
          <w:sz w:val="24"/>
          <w:szCs w:val="24"/>
        </w:rPr>
        <w:t>aguardar</w:t>
      </w:r>
      <w:proofErr w:type="gramEnd"/>
      <w:r w:rsidRPr="00AE264A">
        <w:rPr>
          <w:strike/>
          <w:sz w:val="24"/>
          <w:szCs w:val="24"/>
        </w:rPr>
        <w:t xml:space="preserve"> 10 minutos;</w:t>
      </w:r>
    </w:p>
    <w:p w:rsidR="005D30CE" w:rsidRPr="00AE264A" w:rsidRDefault="005D30CE" w:rsidP="0033412F">
      <w:pPr>
        <w:spacing w:after="200"/>
        <w:ind w:firstLine="567"/>
        <w:jc w:val="both"/>
        <w:rPr>
          <w:strike/>
          <w:sz w:val="24"/>
          <w:szCs w:val="24"/>
        </w:rPr>
      </w:pPr>
      <w:r w:rsidRPr="00AE264A">
        <w:rPr>
          <w:strike/>
          <w:sz w:val="24"/>
          <w:szCs w:val="24"/>
        </w:rPr>
        <w:t xml:space="preserve">- </w:t>
      </w:r>
      <w:proofErr w:type="gramStart"/>
      <w:r w:rsidRPr="00AE264A">
        <w:rPr>
          <w:strike/>
          <w:sz w:val="24"/>
          <w:szCs w:val="24"/>
        </w:rPr>
        <w:t>enxaguar</w:t>
      </w:r>
      <w:proofErr w:type="gramEnd"/>
      <w:r w:rsidRPr="00AE264A">
        <w:rPr>
          <w:strike/>
          <w:sz w:val="24"/>
          <w:szCs w:val="24"/>
        </w:rPr>
        <w:t>, esfregando outro pano umedecido em água limpa;</w:t>
      </w:r>
    </w:p>
    <w:p w:rsidR="005D30CE" w:rsidRPr="00AE264A" w:rsidRDefault="005D30CE" w:rsidP="0033412F">
      <w:pPr>
        <w:spacing w:after="200"/>
        <w:ind w:firstLine="567"/>
        <w:jc w:val="both"/>
        <w:rPr>
          <w:strike/>
          <w:sz w:val="24"/>
          <w:szCs w:val="24"/>
        </w:rPr>
      </w:pPr>
      <w:r w:rsidRPr="00AE264A">
        <w:rPr>
          <w:strike/>
          <w:sz w:val="24"/>
          <w:szCs w:val="24"/>
        </w:rPr>
        <w:t xml:space="preserve">- </w:t>
      </w:r>
      <w:proofErr w:type="gramStart"/>
      <w:r w:rsidRPr="00AE264A">
        <w:rPr>
          <w:strike/>
          <w:sz w:val="24"/>
          <w:szCs w:val="24"/>
        </w:rPr>
        <w:t>secar</w:t>
      </w:r>
      <w:proofErr w:type="gramEnd"/>
      <w:r w:rsidRPr="00AE264A">
        <w:rPr>
          <w:strike/>
          <w:sz w:val="24"/>
          <w:szCs w:val="24"/>
        </w:rPr>
        <w:t xml:space="preserve"> com pano limpo;</w:t>
      </w:r>
    </w:p>
    <w:p w:rsidR="00CD5472" w:rsidRDefault="005D30CE" w:rsidP="0033412F">
      <w:pPr>
        <w:spacing w:after="200"/>
        <w:ind w:firstLine="567"/>
        <w:jc w:val="both"/>
        <w:rPr>
          <w:strike/>
          <w:sz w:val="24"/>
          <w:szCs w:val="24"/>
        </w:rPr>
      </w:pPr>
      <w:r w:rsidRPr="00AE264A">
        <w:rPr>
          <w:strike/>
          <w:sz w:val="24"/>
          <w:szCs w:val="24"/>
        </w:rPr>
        <w:t xml:space="preserve">- </w:t>
      </w:r>
      <w:proofErr w:type="gramStart"/>
      <w:r w:rsidRPr="00AE264A">
        <w:rPr>
          <w:strike/>
          <w:sz w:val="24"/>
          <w:szCs w:val="24"/>
        </w:rPr>
        <w:t>promover</w:t>
      </w:r>
      <w:proofErr w:type="gramEnd"/>
      <w:r w:rsidRPr="00AE264A">
        <w:rPr>
          <w:strike/>
          <w:sz w:val="24"/>
          <w:szCs w:val="24"/>
        </w:rPr>
        <w:t xml:space="preserve"> o descarte dos panos utilizados na operação, acondicionando-os em sacos plásticos de cor branca.</w:t>
      </w:r>
    </w:p>
    <w:p w:rsidR="00CD5472" w:rsidRDefault="005D30CE" w:rsidP="0033412F">
      <w:pPr>
        <w:spacing w:after="200"/>
        <w:ind w:firstLine="567"/>
        <w:jc w:val="both"/>
        <w:rPr>
          <w:strike/>
          <w:sz w:val="24"/>
          <w:szCs w:val="24"/>
        </w:rPr>
      </w:pPr>
      <w:r w:rsidRPr="00AE264A">
        <w:rPr>
          <w:strike/>
          <w:sz w:val="24"/>
          <w:szCs w:val="24"/>
        </w:rPr>
        <w:t>MÉTODO II</w:t>
      </w:r>
    </w:p>
    <w:p w:rsidR="00CD5472" w:rsidRDefault="005D30CE" w:rsidP="0033412F">
      <w:pPr>
        <w:spacing w:after="200"/>
        <w:ind w:firstLine="567"/>
        <w:jc w:val="both"/>
        <w:rPr>
          <w:strike/>
          <w:sz w:val="24"/>
          <w:szCs w:val="24"/>
        </w:rPr>
      </w:pPr>
      <w:r w:rsidRPr="00AE264A">
        <w:rPr>
          <w:strike/>
          <w:sz w:val="24"/>
          <w:szCs w:val="24"/>
        </w:rPr>
        <w:t>Técnica de Limpeza</w:t>
      </w:r>
    </w:p>
    <w:p w:rsidR="005D30CE" w:rsidRPr="00AE264A" w:rsidRDefault="005D30CE" w:rsidP="0033412F">
      <w:pPr>
        <w:spacing w:after="200"/>
        <w:ind w:firstLine="567"/>
        <w:jc w:val="both"/>
        <w:rPr>
          <w:strike/>
          <w:sz w:val="24"/>
          <w:szCs w:val="24"/>
        </w:rPr>
      </w:pPr>
      <w:r w:rsidRPr="00AE264A">
        <w:rPr>
          <w:strike/>
          <w:sz w:val="24"/>
          <w:szCs w:val="24"/>
        </w:rPr>
        <w:t xml:space="preserve">- </w:t>
      </w:r>
      <w:proofErr w:type="gramStart"/>
      <w:r w:rsidRPr="00AE264A">
        <w:rPr>
          <w:strike/>
          <w:sz w:val="24"/>
          <w:szCs w:val="24"/>
        </w:rPr>
        <w:t>esfregar</w:t>
      </w:r>
      <w:proofErr w:type="gramEnd"/>
      <w:r w:rsidRPr="00AE264A">
        <w:rPr>
          <w:strike/>
          <w:sz w:val="24"/>
          <w:szCs w:val="24"/>
        </w:rPr>
        <w:t xml:space="preserve"> pano e/ou escova embebida na solução preparada a partir do produto, sobre as superfícies retirando os resíduos;</w:t>
      </w:r>
    </w:p>
    <w:p w:rsidR="005D30CE" w:rsidRPr="00AE264A" w:rsidRDefault="005D30CE" w:rsidP="0033412F">
      <w:pPr>
        <w:spacing w:after="200"/>
        <w:ind w:firstLine="567"/>
        <w:jc w:val="both"/>
        <w:rPr>
          <w:strike/>
          <w:sz w:val="24"/>
          <w:szCs w:val="24"/>
        </w:rPr>
      </w:pPr>
      <w:r w:rsidRPr="00AE264A">
        <w:rPr>
          <w:strike/>
          <w:sz w:val="24"/>
          <w:szCs w:val="24"/>
        </w:rPr>
        <w:t xml:space="preserve">- </w:t>
      </w:r>
      <w:proofErr w:type="gramStart"/>
      <w:r w:rsidRPr="00AE264A">
        <w:rPr>
          <w:strike/>
          <w:sz w:val="24"/>
          <w:szCs w:val="24"/>
        </w:rPr>
        <w:t>secar</w:t>
      </w:r>
      <w:proofErr w:type="gramEnd"/>
      <w:r w:rsidRPr="00AE264A">
        <w:rPr>
          <w:strike/>
          <w:sz w:val="24"/>
          <w:szCs w:val="24"/>
        </w:rPr>
        <w:t xml:space="preserve"> com pano limpo;</w:t>
      </w:r>
    </w:p>
    <w:p w:rsidR="00CD5472" w:rsidRDefault="005D30CE" w:rsidP="0033412F">
      <w:pPr>
        <w:spacing w:after="200"/>
        <w:ind w:firstLine="567"/>
        <w:jc w:val="both"/>
        <w:rPr>
          <w:strike/>
          <w:sz w:val="24"/>
          <w:szCs w:val="24"/>
        </w:rPr>
      </w:pPr>
      <w:r w:rsidRPr="00AE264A">
        <w:rPr>
          <w:strike/>
          <w:sz w:val="24"/>
          <w:szCs w:val="24"/>
        </w:rPr>
        <w:t xml:space="preserve">- </w:t>
      </w:r>
      <w:proofErr w:type="gramStart"/>
      <w:r w:rsidRPr="00AE264A">
        <w:rPr>
          <w:strike/>
          <w:sz w:val="24"/>
          <w:szCs w:val="24"/>
        </w:rPr>
        <w:t>promover</w:t>
      </w:r>
      <w:proofErr w:type="gramEnd"/>
      <w:r w:rsidRPr="00AE264A">
        <w:rPr>
          <w:strike/>
          <w:sz w:val="24"/>
          <w:szCs w:val="24"/>
        </w:rPr>
        <w:t xml:space="preserve"> o descarte dos panos utilizados na operação, acondicionando-os em sacos plásticos de cor branca.</w:t>
      </w:r>
    </w:p>
    <w:p w:rsidR="00CD5472" w:rsidRDefault="005D30CE" w:rsidP="0033412F">
      <w:pPr>
        <w:spacing w:after="200"/>
        <w:ind w:firstLine="567"/>
        <w:jc w:val="both"/>
        <w:rPr>
          <w:strike/>
          <w:sz w:val="24"/>
          <w:szCs w:val="24"/>
        </w:rPr>
      </w:pPr>
      <w:r w:rsidRPr="00AE264A">
        <w:rPr>
          <w:strike/>
          <w:sz w:val="24"/>
          <w:szCs w:val="24"/>
        </w:rPr>
        <w:t>MÉTODO III</w:t>
      </w:r>
    </w:p>
    <w:p w:rsidR="00CD5472" w:rsidRDefault="005D30CE" w:rsidP="0033412F">
      <w:pPr>
        <w:spacing w:after="200"/>
        <w:ind w:firstLine="567"/>
        <w:jc w:val="both"/>
        <w:rPr>
          <w:strike/>
          <w:sz w:val="24"/>
          <w:szCs w:val="24"/>
        </w:rPr>
      </w:pPr>
      <w:r w:rsidRPr="00AE264A">
        <w:rPr>
          <w:strike/>
          <w:sz w:val="24"/>
          <w:szCs w:val="24"/>
        </w:rPr>
        <w:t>Técnica de</w:t>
      </w:r>
      <w:r w:rsidR="00CD5472">
        <w:rPr>
          <w:strike/>
          <w:sz w:val="24"/>
          <w:szCs w:val="24"/>
        </w:rPr>
        <w:t xml:space="preserve"> </w:t>
      </w:r>
      <w:r w:rsidRPr="00AE264A">
        <w:rPr>
          <w:strike/>
          <w:sz w:val="24"/>
          <w:szCs w:val="24"/>
        </w:rPr>
        <w:t>Descontaminação</w:t>
      </w:r>
    </w:p>
    <w:p w:rsidR="005D30CE" w:rsidRPr="00AE264A" w:rsidRDefault="005D30CE" w:rsidP="0033412F">
      <w:pPr>
        <w:spacing w:after="200"/>
        <w:ind w:firstLine="567"/>
        <w:jc w:val="both"/>
        <w:rPr>
          <w:strike/>
          <w:sz w:val="24"/>
          <w:szCs w:val="24"/>
        </w:rPr>
      </w:pPr>
      <w:r w:rsidRPr="00AE264A">
        <w:rPr>
          <w:strike/>
          <w:sz w:val="24"/>
          <w:szCs w:val="24"/>
        </w:rPr>
        <w:t>Esta técnica visa atender as situações em que são constatadas contaminações por fezes, urina, vômitos ou outros fluidos orgânicos.</w:t>
      </w:r>
    </w:p>
    <w:p w:rsidR="005D30CE" w:rsidRPr="00AE264A" w:rsidRDefault="005D30CE" w:rsidP="0033412F">
      <w:pPr>
        <w:spacing w:after="200"/>
        <w:ind w:firstLine="567"/>
        <w:jc w:val="both"/>
        <w:rPr>
          <w:strike/>
          <w:sz w:val="24"/>
          <w:szCs w:val="24"/>
        </w:rPr>
      </w:pPr>
      <w:r w:rsidRPr="00AE264A">
        <w:rPr>
          <w:strike/>
          <w:sz w:val="24"/>
          <w:szCs w:val="24"/>
        </w:rPr>
        <w:t xml:space="preserve">- </w:t>
      </w:r>
      <w:proofErr w:type="gramStart"/>
      <w:r w:rsidRPr="00AE264A">
        <w:rPr>
          <w:strike/>
          <w:sz w:val="24"/>
          <w:szCs w:val="24"/>
        </w:rPr>
        <w:t>cobrir</w:t>
      </w:r>
      <w:proofErr w:type="gramEnd"/>
      <w:r w:rsidRPr="00AE264A">
        <w:rPr>
          <w:strike/>
          <w:sz w:val="24"/>
          <w:szCs w:val="24"/>
        </w:rPr>
        <w:t xml:space="preserve"> os locais atingidos com papel toalha;</w:t>
      </w:r>
    </w:p>
    <w:p w:rsidR="005D30CE" w:rsidRPr="00AE264A" w:rsidRDefault="005D30CE" w:rsidP="0033412F">
      <w:pPr>
        <w:spacing w:after="200"/>
        <w:ind w:firstLine="567"/>
        <w:jc w:val="both"/>
        <w:rPr>
          <w:strike/>
          <w:sz w:val="24"/>
          <w:szCs w:val="24"/>
        </w:rPr>
      </w:pPr>
      <w:r w:rsidRPr="00AE264A">
        <w:rPr>
          <w:strike/>
          <w:sz w:val="24"/>
          <w:szCs w:val="24"/>
        </w:rPr>
        <w:t xml:space="preserve">- </w:t>
      </w:r>
      <w:proofErr w:type="gramStart"/>
      <w:r w:rsidRPr="00AE264A">
        <w:rPr>
          <w:strike/>
          <w:sz w:val="24"/>
          <w:szCs w:val="24"/>
        </w:rPr>
        <w:t>colocar</w:t>
      </w:r>
      <w:proofErr w:type="gramEnd"/>
      <w:r w:rsidRPr="00AE264A">
        <w:rPr>
          <w:strike/>
          <w:sz w:val="24"/>
          <w:szCs w:val="24"/>
        </w:rPr>
        <w:t xml:space="preserve"> a solução desinfetante sobre o papel toalha;</w:t>
      </w:r>
    </w:p>
    <w:p w:rsidR="005D30CE" w:rsidRPr="00AE264A" w:rsidRDefault="005D30CE" w:rsidP="0033412F">
      <w:pPr>
        <w:spacing w:after="200"/>
        <w:ind w:firstLine="567"/>
        <w:jc w:val="both"/>
        <w:rPr>
          <w:strike/>
          <w:sz w:val="24"/>
          <w:szCs w:val="24"/>
        </w:rPr>
      </w:pPr>
      <w:r w:rsidRPr="00AE264A">
        <w:rPr>
          <w:strike/>
          <w:sz w:val="24"/>
          <w:szCs w:val="24"/>
        </w:rPr>
        <w:t xml:space="preserve">- </w:t>
      </w:r>
      <w:proofErr w:type="gramStart"/>
      <w:r w:rsidRPr="00AE264A">
        <w:rPr>
          <w:strike/>
          <w:sz w:val="24"/>
          <w:szCs w:val="24"/>
        </w:rPr>
        <w:t>deixar</w:t>
      </w:r>
      <w:proofErr w:type="gramEnd"/>
      <w:r w:rsidRPr="00AE264A">
        <w:rPr>
          <w:strike/>
          <w:sz w:val="24"/>
          <w:szCs w:val="24"/>
        </w:rPr>
        <w:t xml:space="preserve"> em contato por 30 minutos;</w:t>
      </w:r>
    </w:p>
    <w:p w:rsidR="005D30CE" w:rsidRPr="00AE264A" w:rsidRDefault="005D30CE" w:rsidP="0033412F">
      <w:pPr>
        <w:spacing w:after="200"/>
        <w:ind w:firstLine="567"/>
        <w:jc w:val="both"/>
        <w:rPr>
          <w:strike/>
          <w:sz w:val="24"/>
          <w:szCs w:val="24"/>
        </w:rPr>
      </w:pPr>
      <w:r w:rsidRPr="00AE264A">
        <w:rPr>
          <w:strike/>
          <w:sz w:val="24"/>
          <w:szCs w:val="24"/>
        </w:rPr>
        <w:t xml:space="preserve">- </w:t>
      </w:r>
      <w:proofErr w:type="gramStart"/>
      <w:r w:rsidRPr="00AE264A">
        <w:rPr>
          <w:strike/>
          <w:sz w:val="24"/>
          <w:szCs w:val="24"/>
        </w:rPr>
        <w:t>remover</w:t>
      </w:r>
      <w:proofErr w:type="gramEnd"/>
      <w:r w:rsidRPr="00AE264A">
        <w:rPr>
          <w:strike/>
          <w:sz w:val="24"/>
          <w:szCs w:val="24"/>
        </w:rPr>
        <w:t xml:space="preserve"> os papéis colocando-os em sacos plásticos de cor branca;</w:t>
      </w:r>
    </w:p>
    <w:p w:rsidR="005D30CE" w:rsidRPr="00AE264A" w:rsidRDefault="005D30CE" w:rsidP="0033412F">
      <w:pPr>
        <w:spacing w:after="200"/>
        <w:ind w:firstLine="567"/>
        <w:jc w:val="both"/>
        <w:rPr>
          <w:strike/>
          <w:sz w:val="24"/>
          <w:szCs w:val="24"/>
        </w:rPr>
      </w:pPr>
      <w:r w:rsidRPr="00AE264A">
        <w:rPr>
          <w:strike/>
          <w:sz w:val="24"/>
          <w:szCs w:val="24"/>
        </w:rPr>
        <w:t xml:space="preserve">- </w:t>
      </w:r>
      <w:proofErr w:type="gramStart"/>
      <w:r w:rsidRPr="00AE264A">
        <w:rPr>
          <w:strike/>
          <w:sz w:val="24"/>
          <w:szCs w:val="24"/>
        </w:rPr>
        <w:t>recolocar</w:t>
      </w:r>
      <w:proofErr w:type="gramEnd"/>
      <w:r w:rsidRPr="00AE264A">
        <w:rPr>
          <w:strike/>
          <w:sz w:val="24"/>
          <w:szCs w:val="24"/>
        </w:rPr>
        <w:t xml:space="preserve"> a solução desinfetante na área afetada;</w:t>
      </w:r>
    </w:p>
    <w:p w:rsidR="005D30CE" w:rsidRPr="00AE264A" w:rsidRDefault="005D30CE" w:rsidP="0033412F">
      <w:pPr>
        <w:spacing w:after="200"/>
        <w:ind w:firstLine="567"/>
        <w:jc w:val="both"/>
        <w:rPr>
          <w:strike/>
          <w:sz w:val="24"/>
          <w:szCs w:val="24"/>
        </w:rPr>
      </w:pPr>
      <w:r w:rsidRPr="00AE264A">
        <w:rPr>
          <w:strike/>
          <w:sz w:val="24"/>
          <w:szCs w:val="24"/>
        </w:rPr>
        <w:t xml:space="preserve">- </w:t>
      </w:r>
      <w:proofErr w:type="gramStart"/>
      <w:r w:rsidRPr="00AE264A">
        <w:rPr>
          <w:strike/>
          <w:sz w:val="24"/>
          <w:szCs w:val="24"/>
        </w:rPr>
        <w:t>aguardar</w:t>
      </w:r>
      <w:proofErr w:type="gramEnd"/>
      <w:r w:rsidRPr="00AE264A">
        <w:rPr>
          <w:strike/>
          <w:sz w:val="24"/>
          <w:szCs w:val="24"/>
        </w:rPr>
        <w:t xml:space="preserve"> mais 10 minutos;</w:t>
      </w:r>
    </w:p>
    <w:p w:rsidR="005D30CE" w:rsidRPr="00AE264A" w:rsidRDefault="005D30CE" w:rsidP="0033412F">
      <w:pPr>
        <w:spacing w:after="200"/>
        <w:ind w:firstLine="567"/>
        <w:jc w:val="both"/>
        <w:rPr>
          <w:strike/>
          <w:sz w:val="24"/>
          <w:szCs w:val="24"/>
        </w:rPr>
      </w:pPr>
      <w:r w:rsidRPr="00AE264A">
        <w:rPr>
          <w:strike/>
          <w:sz w:val="24"/>
          <w:szCs w:val="24"/>
        </w:rPr>
        <w:t xml:space="preserve">- </w:t>
      </w:r>
      <w:proofErr w:type="gramStart"/>
      <w:r w:rsidRPr="00AE264A">
        <w:rPr>
          <w:strike/>
          <w:sz w:val="24"/>
          <w:szCs w:val="24"/>
        </w:rPr>
        <w:t>esfregar</w:t>
      </w:r>
      <w:proofErr w:type="gramEnd"/>
      <w:r w:rsidRPr="00AE264A">
        <w:rPr>
          <w:strike/>
          <w:sz w:val="24"/>
          <w:szCs w:val="24"/>
        </w:rPr>
        <w:t xml:space="preserve"> pano limpo embebido em solução desinfetante na área afetada;</w:t>
      </w:r>
    </w:p>
    <w:p w:rsidR="005D30CE" w:rsidRPr="00AE264A" w:rsidRDefault="005D30CE" w:rsidP="0033412F">
      <w:pPr>
        <w:spacing w:after="200"/>
        <w:ind w:firstLine="567"/>
        <w:jc w:val="both"/>
        <w:rPr>
          <w:strike/>
          <w:sz w:val="24"/>
          <w:szCs w:val="24"/>
        </w:rPr>
      </w:pPr>
      <w:r w:rsidRPr="00AE264A">
        <w:rPr>
          <w:strike/>
          <w:sz w:val="24"/>
          <w:szCs w:val="24"/>
        </w:rPr>
        <w:lastRenderedPageBreak/>
        <w:t xml:space="preserve">- </w:t>
      </w:r>
      <w:proofErr w:type="gramStart"/>
      <w:r w:rsidRPr="00AE264A">
        <w:rPr>
          <w:strike/>
          <w:sz w:val="24"/>
          <w:szCs w:val="24"/>
        </w:rPr>
        <w:t>promover</w:t>
      </w:r>
      <w:proofErr w:type="gramEnd"/>
      <w:r w:rsidRPr="00AE264A">
        <w:rPr>
          <w:strike/>
          <w:sz w:val="24"/>
          <w:szCs w:val="24"/>
        </w:rPr>
        <w:t xml:space="preserve"> o descarte dos panos utilizados na operação, acondicionando-os em sacos plásticos de cor branca.</w:t>
      </w:r>
    </w:p>
    <w:p w:rsidR="005D30CE" w:rsidRPr="00AE264A" w:rsidRDefault="005D30CE" w:rsidP="0033412F">
      <w:pPr>
        <w:spacing w:after="200"/>
        <w:ind w:firstLine="567"/>
        <w:jc w:val="both"/>
        <w:rPr>
          <w:strike/>
          <w:sz w:val="24"/>
          <w:szCs w:val="24"/>
        </w:rPr>
      </w:pPr>
      <w:r w:rsidRPr="00AE264A">
        <w:rPr>
          <w:strike/>
          <w:sz w:val="24"/>
          <w:szCs w:val="24"/>
        </w:rPr>
        <w:t xml:space="preserve">- </w:t>
      </w:r>
      <w:proofErr w:type="gramStart"/>
      <w:r w:rsidRPr="00AE264A">
        <w:rPr>
          <w:strike/>
          <w:sz w:val="24"/>
          <w:szCs w:val="24"/>
        </w:rPr>
        <w:t>rotular</w:t>
      </w:r>
      <w:proofErr w:type="gramEnd"/>
      <w:r w:rsidRPr="00AE264A">
        <w:rPr>
          <w:strike/>
          <w:sz w:val="24"/>
          <w:szCs w:val="24"/>
        </w:rPr>
        <w:t xml:space="preserve"> os sacos plásticos com a expressão “material contaminado” - Utilizar método II – técnica de limpeza;</w:t>
      </w:r>
    </w:p>
    <w:p w:rsidR="005D30CE" w:rsidRPr="00AE264A" w:rsidRDefault="005D30CE" w:rsidP="0033412F">
      <w:pPr>
        <w:spacing w:after="200"/>
        <w:ind w:firstLine="567"/>
        <w:jc w:val="both"/>
        <w:rPr>
          <w:strike/>
          <w:sz w:val="24"/>
          <w:szCs w:val="24"/>
        </w:rPr>
      </w:pPr>
      <w:r w:rsidRPr="00AE264A">
        <w:rPr>
          <w:strike/>
          <w:sz w:val="24"/>
          <w:szCs w:val="24"/>
        </w:rPr>
        <w:t xml:space="preserve">- </w:t>
      </w:r>
      <w:proofErr w:type="gramStart"/>
      <w:r w:rsidRPr="00AE264A">
        <w:rPr>
          <w:strike/>
          <w:sz w:val="24"/>
          <w:szCs w:val="24"/>
        </w:rPr>
        <w:t>esfregar</w:t>
      </w:r>
      <w:proofErr w:type="gramEnd"/>
      <w:r w:rsidRPr="00AE264A">
        <w:rPr>
          <w:strike/>
          <w:sz w:val="24"/>
          <w:szCs w:val="24"/>
        </w:rPr>
        <w:t xml:space="preserve"> pano e/ou escova embebido na solução, sobre as superfícies retirando os resíduos;</w:t>
      </w:r>
    </w:p>
    <w:p w:rsidR="005D30CE" w:rsidRPr="00AE264A" w:rsidRDefault="005D30CE" w:rsidP="0033412F">
      <w:pPr>
        <w:spacing w:after="200"/>
        <w:ind w:firstLine="567"/>
        <w:jc w:val="both"/>
        <w:rPr>
          <w:strike/>
          <w:sz w:val="24"/>
          <w:szCs w:val="24"/>
        </w:rPr>
      </w:pPr>
      <w:r w:rsidRPr="00AE264A">
        <w:rPr>
          <w:strike/>
          <w:sz w:val="24"/>
          <w:szCs w:val="24"/>
        </w:rPr>
        <w:t xml:space="preserve">- </w:t>
      </w:r>
      <w:proofErr w:type="gramStart"/>
      <w:r w:rsidRPr="00AE264A">
        <w:rPr>
          <w:strike/>
          <w:sz w:val="24"/>
          <w:szCs w:val="24"/>
        </w:rPr>
        <w:t>secar</w:t>
      </w:r>
      <w:proofErr w:type="gramEnd"/>
      <w:r w:rsidRPr="00AE264A">
        <w:rPr>
          <w:strike/>
          <w:sz w:val="24"/>
          <w:szCs w:val="24"/>
        </w:rPr>
        <w:t xml:space="preserve"> com pano limpo;</w:t>
      </w:r>
    </w:p>
    <w:p w:rsidR="00CD5472" w:rsidRDefault="005D30CE" w:rsidP="0033412F">
      <w:pPr>
        <w:spacing w:after="200"/>
        <w:ind w:firstLine="567"/>
        <w:jc w:val="both"/>
        <w:rPr>
          <w:strike/>
          <w:sz w:val="24"/>
          <w:szCs w:val="24"/>
        </w:rPr>
      </w:pPr>
      <w:r w:rsidRPr="00AE264A">
        <w:rPr>
          <w:strike/>
          <w:sz w:val="24"/>
          <w:szCs w:val="24"/>
        </w:rPr>
        <w:t xml:space="preserve">- </w:t>
      </w:r>
      <w:proofErr w:type="gramStart"/>
      <w:r w:rsidRPr="00AE264A">
        <w:rPr>
          <w:strike/>
          <w:sz w:val="24"/>
          <w:szCs w:val="24"/>
        </w:rPr>
        <w:t>promover</w:t>
      </w:r>
      <w:proofErr w:type="gramEnd"/>
      <w:r w:rsidRPr="00AE264A">
        <w:rPr>
          <w:strike/>
          <w:sz w:val="24"/>
          <w:szCs w:val="24"/>
        </w:rPr>
        <w:t xml:space="preserve"> o descarte dos panos utilizados na operação, acondicionando-os em sacos plásticos de cor branca.</w:t>
      </w:r>
    </w:p>
    <w:p w:rsidR="00CD5472" w:rsidRDefault="00712D52" w:rsidP="0033412F">
      <w:pPr>
        <w:spacing w:after="200"/>
        <w:ind w:firstLine="567"/>
        <w:jc w:val="both"/>
        <w:rPr>
          <w:strike/>
          <w:sz w:val="24"/>
          <w:szCs w:val="24"/>
        </w:rPr>
      </w:pPr>
      <w:r>
        <w:rPr>
          <w:strike/>
          <w:sz w:val="24"/>
          <w:szCs w:val="24"/>
        </w:rPr>
        <w:t>B. GRUPOS DE</w:t>
      </w:r>
      <w:r w:rsidR="005D30CE" w:rsidRPr="00AE264A">
        <w:rPr>
          <w:strike/>
          <w:sz w:val="24"/>
          <w:szCs w:val="24"/>
        </w:rPr>
        <w:t xml:space="preserve"> MATERIAL DESINFETANTE</w:t>
      </w:r>
    </w:p>
    <w:p w:rsidR="00CD5472" w:rsidRDefault="005D30CE" w:rsidP="0033412F">
      <w:pPr>
        <w:spacing w:after="200"/>
        <w:ind w:firstLine="567"/>
        <w:jc w:val="both"/>
        <w:rPr>
          <w:strike/>
          <w:sz w:val="24"/>
          <w:szCs w:val="24"/>
        </w:rPr>
      </w:pPr>
      <w:r w:rsidRPr="00AE264A">
        <w:rPr>
          <w:strike/>
          <w:sz w:val="24"/>
          <w:szCs w:val="24"/>
        </w:rPr>
        <w:t>GRUPO I</w:t>
      </w:r>
    </w:p>
    <w:p w:rsidR="00CD5472" w:rsidRDefault="005D30CE" w:rsidP="0033412F">
      <w:pPr>
        <w:pStyle w:val="Ttulo1"/>
        <w:spacing w:after="200"/>
        <w:ind w:firstLine="567"/>
        <w:jc w:val="both"/>
        <w:rPr>
          <w:strike/>
        </w:rPr>
      </w:pPr>
      <w:r w:rsidRPr="00AE264A">
        <w:rPr>
          <w:strike/>
        </w:rPr>
        <w:t>FENÓIS SINTÉTICOS:</w:t>
      </w:r>
    </w:p>
    <w:p w:rsidR="005D30CE" w:rsidRPr="00AE264A" w:rsidRDefault="005D30CE" w:rsidP="0033412F">
      <w:pPr>
        <w:spacing w:after="200"/>
        <w:ind w:firstLine="567"/>
        <w:jc w:val="both"/>
        <w:rPr>
          <w:strike/>
          <w:sz w:val="24"/>
          <w:szCs w:val="24"/>
        </w:rPr>
      </w:pPr>
      <w:r w:rsidRPr="00AE264A">
        <w:rPr>
          <w:strike/>
          <w:sz w:val="24"/>
          <w:szCs w:val="24"/>
        </w:rPr>
        <w:t xml:space="preserve">- abrangência: produtos comerciais, contendo fenóis sintéticos </w:t>
      </w:r>
      <w:proofErr w:type="gramStart"/>
      <w:r w:rsidRPr="00AE264A">
        <w:rPr>
          <w:strike/>
          <w:sz w:val="24"/>
          <w:szCs w:val="24"/>
        </w:rPr>
        <w:t>( ex.</w:t>
      </w:r>
      <w:proofErr w:type="gramEnd"/>
      <w:r w:rsidRPr="00AE264A">
        <w:rPr>
          <w:strike/>
          <w:sz w:val="24"/>
          <w:szCs w:val="24"/>
        </w:rPr>
        <w:t>: o-</w:t>
      </w:r>
      <w:proofErr w:type="spellStart"/>
      <w:r w:rsidRPr="00AE264A">
        <w:rPr>
          <w:strike/>
          <w:sz w:val="24"/>
          <w:szCs w:val="24"/>
        </w:rPr>
        <w:t>fenil</w:t>
      </w:r>
      <w:proofErr w:type="spellEnd"/>
      <w:r w:rsidRPr="00AE264A">
        <w:rPr>
          <w:strike/>
          <w:sz w:val="24"/>
          <w:szCs w:val="24"/>
        </w:rPr>
        <w:t xml:space="preserve"> fenol, o-</w:t>
      </w:r>
      <w:proofErr w:type="spellStart"/>
      <w:r w:rsidRPr="00AE264A">
        <w:rPr>
          <w:strike/>
          <w:sz w:val="24"/>
          <w:szCs w:val="24"/>
        </w:rPr>
        <w:t>benzil</w:t>
      </w:r>
      <w:proofErr w:type="spellEnd"/>
      <w:r w:rsidRPr="00AE264A">
        <w:rPr>
          <w:strike/>
          <w:sz w:val="24"/>
          <w:szCs w:val="24"/>
        </w:rPr>
        <w:t xml:space="preserve">-p-cloro fenol + </w:t>
      </w:r>
      <w:proofErr w:type="spellStart"/>
      <w:r w:rsidRPr="00AE264A">
        <w:rPr>
          <w:strike/>
          <w:sz w:val="24"/>
          <w:szCs w:val="24"/>
        </w:rPr>
        <w:t>tensoativos</w:t>
      </w:r>
      <w:proofErr w:type="spellEnd"/>
      <w:r w:rsidRPr="00AE264A">
        <w:rPr>
          <w:strike/>
          <w:sz w:val="24"/>
          <w:szCs w:val="24"/>
        </w:rPr>
        <w:t xml:space="preserve"> aniônicos + antioxidantes + sequestrantes);</w:t>
      </w:r>
    </w:p>
    <w:p w:rsidR="005D30CE" w:rsidRPr="00AE264A" w:rsidRDefault="005D30CE" w:rsidP="0033412F">
      <w:pPr>
        <w:spacing w:after="200"/>
        <w:ind w:firstLine="567"/>
        <w:jc w:val="both"/>
        <w:rPr>
          <w:strike/>
          <w:sz w:val="24"/>
          <w:szCs w:val="24"/>
        </w:rPr>
      </w:pPr>
      <w:r w:rsidRPr="00AE264A">
        <w:rPr>
          <w:strike/>
          <w:sz w:val="24"/>
          <w:szCs w:val="24"/>
        </w:rPr>
        <w:t xml:space="preserve">- </w:t>
      </w:r>
      <w:proofErr w:type="gramStart"/>
      <w:r w:rsidRPr="00AE264A">
        <w:rPr>
          <w:strike/>
          <w:sz w:val="24"/>
          <w:szCs w:val="24"/>
        </w:rPr>
        <w:t>diluição</w:t>
      </w:r>
      <w:proofErr w:type="gramEnd"/>
      <w:r w:rsidRPr="00AE264A">
        <w:rPr>
          <w:strike/>
          <w:sz w:val="24"/>
          <w:szCs w:val="24"/>
        </w:rPr>
        <w:t xml:space="preserve"> de uso: conforme indicado na rotulagem do produto;</w:t>
      </w:r>
    </w:p>
    <w:p w:rsidR="00CD5472" w:rsidRDefault="005D30CE" w:rsidP="0033412F">
      <w:pPr>
        <w:spacing w:after="200"/>
        <w:ind w:firstLine="567"/>
        <w:jc w:val="both"/>
        <w:rPr>
          <w:strike/>
          <w:sz w:val="24"/>
          <w:szCs w:val="24"/>
        </w:rPr>
      </w:pPr>
      <w:r w:rsidRPr="00AE264A">
        <w:rPr>
          <w:strike/>
          <w:sz w:val="24"/>
          <w:szCs w:val="24"/>
        </w:rPr>
        <w:t xml:space="preserve">- </w:t>
      </w:r>
      <w:proofErr w:type="gramStart"/>
      <w:r w:rsidRPr="00AE264A">
        <w:rPr>
          <w:strike/>
          <w:sz w:val="24"/>
          <w:szCs w:val="24"/>
        </w:rPr>
        <w:t>modo</w:t>
      </w:r>
      <w:proofErr w:type="gramEnd"/>
      <w:r w:rsidRPr="00AE264A">
        <w:rPr>
          <w:strike/>
          <w:sz w:val="24"/>
          <w:szCs w:val="24"/>
        </w:rPr>
        <w:t xml:space="preserve"> de aplicação: de acordo com técnica de descontaminação (MÉTODO III).</w:t>
      </w:r>
    </w:p>
    <w:p w:rsidR="00CD5472" w:rsidRDefault="005D30CE" w:rsidP="0033412F">
      <w:pPr>
        <w:spacing w:after="200"/>
        <w:ind w:firstLine="567"/>
        <w:jc w:val="both"/>
        <w:rPr>
          <w:strike/>
          <w:sz w:val="24"/>
          <w:szCs w:val="24"/>
        </w:rPr>
      </w:pPr>
      <w:r w:rsidRPr="00AE264A">
        <w:rPr>
          <w:strike/>
          <w:sz w:val="24"/>
          <w:szCs w:val="24"/>
        </w:rPr>
        <w:t>QUATERNÁRIO DE AMÔNIO:</w:t>
      </w:r>
    </w:p>
    <w:p w:rsidR="005D30CE" w:rsidRPr="00AE264A" w:rsidRDefault="005D30CE" w:rsidP="0033412F">
      <w:pPr>
        <w:spacing w:after="200"/>
        <w:ind w:firstLine="567"/>
        <w:jc w:val="both"/>
        <w:rPr>
          <w:strike/>
          <w:sz w:val="24"/>
          <w:szCs w:val="24"/>
        </w:rPr>
      </w:pPr>
      <w:r w:rsidRPr="00AE264A">
        <w:rPr>
          <w:strike/>
          <w:sz w:val="24"/>
          <w:szCs w:val="24"/>
        </w:rPr>
        <w:t>- abrangência: produtos comerciais contendo quaternário de amônio (</w:t>
      </w:r>
      <w:proofErr w:type="spellStart"/>
      <w:r w:rsidRPr="00AE264A">
        <w:rPr>
          <w:strike/>
          <w:sz w:val="24"/>
          <w:szCs w:val="24"/>
        </w:rPr>
        <w:t>ex</w:t>
      </w:r>
      <w:proofErr w:type="spellEnd"/>
      <w:r w:rsidRPr="00AE264A">
        <w:rPr>
          <w:strike/>
          <w:sz w:val="24"/>
          <w:szCs w:val="24"/>
        </w:rPr>
        <w:t xml:space="preserve">: cloreto de </w:t>
      </w:r>
      <w:proofErr w:type="spellStart"/>
      <w:r w:rsidRPr="00AE264A">
        <w:rPr>
          <w:strike/>
          <w:sz w:val="24"/>
          <w:szCs w:val="24"/>
        </w:rPr>
        <w:t>alquil</w:t>
      </w:r>
      <w:proofErr w:type="spellEnd"/>
      <w:r w:rsidRPr="00AE264A">
        <w:rPr>
          <w:strike/>
          <w:sz w:val="24"/>
          <w:szCs w:val="24"/>
        </w:rPr>
        <w:t xml:space="preserve"> </w:t>
      </w:r>
      <w:proofErr w:type="spellStart"/>
      <w:r w:rsidRPr="00AE264A">
        <w:rPr>
          <w:strike/>
          <w:sz w:val="24"/>
          <w:szCs w:val="24"/>
        </w:rPr>
        <w:t>dimetil</w:t>
      </w:r>
      <w:proofErr w:type="spellEnd"/>
      <w:r w:rsidRPr="00AE264A">
        <w:rPr>
          <w:strike/>
          <w:sz w:val="24"/>
          <w:szCs w:val="24"/>
        </w:rPr>
        <w:t xml:space="preserve"> </w:t>
      </w:r>
      <w:proofErr w:type="spellStart"/>
      <w:r w:rsidRPr="00AE264A">
        <w:rPr>
          <w:strike/>
          <w:sz w:val="24"/>
          <w:szCs w:val="24"/>
        </w:rPr>
        <w:t>benzil</w:t>
      </w:r>
      <w:proofErr w:type="spellEnd"/>
      <w:r w:rsidRPr="00AE264A">
        <w:rPr>
          <w:strike/>
          <w:sz w:val="24"/>
          <w:szCs w:val="24"/>
        </w:rPr>
        <w:t xml:space="preserve"> amônio,</w:t>
      </w:r>
      <w:r w:rsidR="00CD5472">
        <w:rPr>
          <w:strike/>
          <w:sz w:val="24"/>
          <w:szCs w:val="24"/>
        </w:rPr>
        <w:t xml:space="preserve"> </w:t>
      </w:r>
      <w:r w:rsidRPr="00AE264A">
        <w:rPr>
          <w:strike/>
          <w:sz w:val="24"/>
          <w:szCs w:val="24"/>
        </w:rPr>
        <w:t xml:space="preserve">cloreto de </w:t>
      </w:r>
      <w:proofErr w:type="spellStart"/>
      <w:r w:rsidRPr="00AE264A">
        <w:rPr>
          <w:strike/>
          <w:sz w:val="24"/>
          <w:szCs w:val="24"/>
        </w:rPr>
        <w:t>alquil</w:t>
      </w:r>
      <w:proofErr w:type="spellEnd"/>
      <w:r w:rsidRPr="00AE264A">
        <w:rPr>
          <w:strike/>
          <w:sz w:val="24"/>
          <w:szCs w:val="24"/>
        </w:rPr>
        <w:t xml:space="preserve"> </w:t>
      </w:r>
      <w:proofErr w:type="spellStart"/>
      <w:r w:rsidRPr="00AE264A">
        <w:rPr>
          <w:strike/>
          <w:sz w:val="24"/>
          <w:szCs w:val="24"/>
        </w:rPr>
        <w:t>dimetil</w:t>
      </w:r>
      <w:proofErr w:type="spellEnd"/>
      <w:r w:rsidRPr="00AE264A">
        <w:rPr>
          <w:strike/>
          <w:sz w:val="24"/>
          <w:szCs w:val="24"/>
        </w:rPr>
        <w:t xml:space="preserve"> </w:t>
      </w:r>
      <w:proofErr w:type="spellStart"/>
      <w:r w:rsidRPr="00AE264A">
        <w:rPr>
          <w:strike/>
          <w:sz w:val="24"/>
          <w:szCs w:val="24"/>
        </w:rPr>
        <w:t>etilbenzil</w:t>
      </w:r>
      <w:proofErr w:type="spellEnd"/>
      <w:r w:rsidRPr="00AE264A">
        <w:rPr>
          <w:strike/>
          <w:sz w:val="24"/>
          <w:szCs w:val="24"/>
        </w:rPr>
        <w:t xml:space="preserve"> </w:t>
      </w:r>
      <w:proofErr w:type="gramStart"/>
      <w:r w:rsidRPr="00AE264A">
        <w:rPr>
          <w:strike/>
          <w:sz w:val="24"/>
          <w:szCs w:val="24"/>
        </w:rPr>
        <w:t>amônio....</w:t>
      </w:r>
      <w:proofErr w:type="gramEnd"/>
      <w:r w:rsidRPr="00AE264A">
        <w:rPr>
          <w:strike/>
          <w:sz w:val="24"/>
          <w:szCs w:val="24"/>
        </w:rPr>
        <w:t>);</w:t>
      </w:r>
    </w:p>
    <w:p w:rsidR="005D30CE" w:rsidRPr="00AE264A" w:rsidRDefault="005D30CE" w:rsidP="0033412F">
      <w:pPr>
        <w:spacing w:after="200"/>
        <w:ind w:firstLine="567"/>
        <w:jc w:val="both"/>
        <w:rPr>
          <w:strike/>
          <w:sz w:val="24"/>
          <w:szCs w:val="24"/>
        </w:rPr>
      </w:pPr>
      <w:r w:rsidRPr="00AE264A">
        <w:rPr>
          <w:strike/>
          <w:sz w:val="24"/>
          <w:szCs w:val="24"/>
        </w:rPr>
        <w:t>NOTA: é proibida a associação à fórmula da substância formaldeído</w:t>
      </w:r>
    </w:p>
    <w:p w:rsidR="005D30CE" w:rsidRPr="00AE264A" w:rsidRDefault="005D30CE" w:rsidP="0033412F">
      <w:pPr>
        <w:spacing w:after="200"/>
        <w:ind w:firstLine="567"/>
        <w:jc w:val="both"/>
        <w:rPr>
          <w:strike/>
          <w:sz w:val="24"/>
          <w:szCs w:val="24"/>
        </w:rPr>
      </w:pPr>
      <w:r w:rsidRPr="00AE264A">
        <w:rPr>
          <w:strike/>
          <w:sz w:val="24"/>
          <w:szCs w:val="24"/>
        </w:rPr>
        <w:t xml:space="preserve">- </w:t>
      </w:r>
      <w:proofErr w:type="gramStart"/>
      <w:r w:rsidRPr="00AE264A">
        <w:rPr>
          <w:strike/>
          <w:sz w:val="24"/>
          <w:szCs w:val="24"/>
        </w:rPr>
        <w:t>diluição</w:t>
      </w:r>
      <w:proofErr w:type="gramEnd"/>
      <w:r w:rsidRPr="00AE264A">
        <w:rPr>
          <w:strike/>
          <w:sz w:val="24"/>
          <w:szCs w:val="24"/>
        </w:rPr>
        <w:t xml:space="preserve"> de uso: conforme indicado na rotulagem do produto;</w:t>
      </w:r>
    </w:p>
    <w:p w:rsidR="00CD5472" w:rsidRDefault="005D30CE" w:rsidP="0033412F">
      <w:pPr>
        <w:spacing w:after="200"/>
        <w:ind w:firstLine="567"/>
        <w:jc w:val="both"/>
        <w:rPr>
          <w:strike/>
          <w:sz w:val="24"/>
          <w:szCs w:val="24"/>
        </w:rPr>
      </w:pPr>
      <w:r w:rsidRPr="00AE264A">
        <w:rPr>
          <w:strike/>
          <w:sz w:val="24"/>
          <w:szCs w:val="24"/>
        </w:rPr>
        <w:t xml:space="preserve">- </w:t>
      </w:r>
      <w:proofErr w:type="gramStart"/>
      <w:r w:rsidRPr="00AE264A">
        <w:rPr>
          <w:strike/>
          <w:sz w:val="24"/>
          <w:szCs w:val="24"/>
        </w:rPr>
        <w:t>modo</w:t>
      </w:r>
      <w:proofErr w:type="gramEnd"/>
      <w:r w:rsidRPr="00AE264A">
        <w:rPr>
          <w:strike/>
          <w:sz w:val="24"/>
          <w:szCs w:val="24"/>
        </w:rPr>
        <w:t xml:space="preserve"> de aplicação: de acordo com técnica de descontaminação (MÉTODO III).</w:t>
      </w:r>
    </w:p>
    <w:p w:rsidR="00CD5472" w:rsidRDefault="005D30CE" w:rsidP="0033412F">
      <w:pPr>
        <w:pStyle w:val="Ttulo1"/>
        <w:spacing w:after="200"/>
        <w:ind w:firstLine="567"/>
        <w:jc w:val="both"/>
        <w:rPr>
          <w:strike/>
        </w:rPr>
      </w:pPr>
      <w:r w:rsidRPr="00AE264A">
        <w:rPr>
          <w:strike/>
        </w:rPr>
        <w:t>FORMALDEÍDO:</w:t>
      </w:r>
    </w:p>
    <w:p w:rsidR="005D30CE" w:rsidRPr="00AE264A" w:rsidRDefault="005D30CE" w:rsidP="0033412F">
      <w:pPr>
        <w:spacing w:after="200"/>
        <w:ind w:firstLine="567"/>
        <w:jc w:val="both"/>
        <w:rPr>
          <w:strike/>
          <w:sz w:val="24"/>
          <w:szCs w:val="24"/>
        </w:rPr>
      </w:pPr>
      <w:r w:rsidRPr="00AE264A">
        <w:rPr>
          <w:strike/>
          <w:sz w:val="24"/>
          <w:szCs w:val="24"/>
        </w:rPr>
        <w:t xml:space="preserve">- </w:t>
      </w:r>
      <w:proofErr w:type="gramStart"/>
      <w:r w:rsidRPr="00AE264A">
        <w:rPr>
          <w:strike/>
          <w:sz w:val="24"/>
          <w:szCs w:val="24"/>
        </w:rPr>
        <w:t>abrangência</w:t>
      </w:r>
      <w:proofErr w:type="gramEnd"/>
      <w:r w:rsidRPr="00AE264A">
        <w:rPr>
          <w:strike/>
          <w:sz w:val="24"/>
          <w:szCs w:val="24"/>
        </w:rPr>
        <w:t>: produtos comerciais contendo formaldeído a 2% + quaternários de amônio + antioxidante + sequestrantes;</w:t>
      </w:r>
    </w:p>
    <w:p w:rsidR="005D30CE" w:rsidRPr="00AE264A" w:rsidRDefault="005D30CE" w:rsidP="0033412F">
      <w:pPr>
        <w:spacing w:after="200"/>
        <w:ind w:firstLine="567"/>
        <w:jc w:val="both"/>
        <w:rPr>
          <w:strike/>
          <w:sz w:val="24"/>
          <w:szCs w:val="24"/>
        </w:rPr>
      </w:pPr>
      <w:r w:rsidRPr="00AE264A">
        <w:rPr>
          <w:strike/>
          <w:sz w:val="24"/>
          <w:szCs w:val="24"/>
        </w:rPr>
        <w:t xml:space="preserve">- </w:t>
      </w:r>
      <w:proofErr w:type="gramStart"/>
      <w:r w:rsidRPr="00AE264A">
        <w:rPr>
          <w:strike/>
          <w:sz w:val="24"/>
          <w:szCs w:val="24"/>
        </w:rPr>
        <w:t>diluição</w:t>
      </w:r>
      <w:proofErr w:type="gramEnd"/>
      <w:r w:rsidRPr="00AE264A">
        <w:rPr>
          <w:strike/>
          <w:sz w:val="24"/>
          <w:szCs w:val="24"/>
        </w:rPr>
        <w:t xml:space="preserve"> de uso: conforme indicado na rotulagem do produto;</w:t>
      </w:r>
    </w:p>
    <w:p w:rsidR="00CD5472" w:rsidRDefault="005D30CE" w:rsidP="0033412F">
      <w:pPr>
        <w:spacing w:after="200"/>
        <w:ind w:firstLine="567"/>
        <w:jc w:val="both"/>
        <w:rPr>
          <w:strike/>
          <w:sz w:val="24"/>
          <w:szCs w:val="24"/>
        </w:rPr>
      </w:pPr>
      <w:r w:rsidRPr="00AE264A">
        <w:rPr>
          <w:strike/>
          <w:sz w:val="24"/>
          <w:szCs w:val="24"/>
        </w:rPr>
        <w:t xml:space="preserve">- </w:t>
      </w:r>
      <w:proofErr w:type="gramStart"/>
      <w:r w:rsidRPr="00AE264A">
        <w:rPr>
          <w:strike/>
          <w:sz w:val="24"/>
          <w:szCs w:val="24"/>
        </w:rPr>
        <w:t>modo</w:t>
      </w:r>
      <w:proofErr w:type="gramEnd"/>
      <w:r w:rsidRPr="00AE264A">
        <w:rPr>
          <w:strike/>
          <w:sz w:val="24"/>
          <w:szCs w:val="24"/>
        </w:rPr>
        <w:t xml:space="preserve"> de aplicação: de acordo com técnica de descontaminação (MÉTODO III).</w:t>
      </w:r>
    </w:p>
    <w:p w:rsidR="00CD5472" w:rsidRDefault="005D30CE" w:rsidP="0033412F">
      <w:pPr>
        <w:pStyle w:val="Ttulo1"/>
        <w:spacing w:after="200"/>
        <w:ind w:firstLine="567"/>
        <w:jc w:val="both"/>
        <w:rPr>
          <w:strike/>
        </w:rPr>
      </w:pPr>
      <w:r w:rsidRPr="00AE264A">
        <w:rPr>
          <w:strike/>
        </w:rPr>
        <w:t>HIPOCLORITO DE SÓDIO:</w:t>
      </w:r>
    </w:p>
    <w:p w:rsidR="005D30CE" w:rsidRPr="00AE264A" w:rsidRDefault="005D30CE" w:rsidP="0033412F">
      <w:pPr>
        <w:spacing w:after="200"/>
        <w:ind w:firstLine="567"/>
        <w:jc w:val="both"/>
        <w:rPr>
          <w:strike/>
          <w:sz w:val="24"/>
          <w:szCs w:val="24"/>
        </w:rPr>
      </w:pPr>
      <w:r w:rsidRPr="00AE264A">
        <w:rPr>
          <w:strike/>
          <w:sz w:val="24"/>
          <w:szCs w:val="24"/>
        </w:rPr>
        <w:t xml:space="preserve">- </w:t>
      </w:r>
      <w:proofErr w:type="gramStart"/>
      <w:r w:rsidRPr="00AE264A">
        <w:rPr>
          <w:strike/>
          <w:sz w:val="24"/>
          <w:szCs w:val="24"/>
        </w:rPr>
        <w:t>concentração</w:t>
      </w:r>
      <w:proofErr w:type="gramEnd"/>
      <w:r w:rsidRPr="00AE264A">
        <w:rPr>
          <w:strike/>
          <w:sz w:val="24"/>
          <w:szCs w:val="24"/>
        </w:rPr>
        <w:t xml:space="preserve"> recomendada: 10.000 </w:t>
      </w:r>
      <w:proofErr w:type="spellStart"/>
      <w:r w:rsidRPr="00AE264A">
        <w:rPr>
          <w:strike/>
          <w:sz w:val="24"/>
          <w:szCs w:val="24"/>
        </w:rPr>
        <w:t>ppm</w:t>
      </w:r>
      <w:proofErr w:type="spellEnd"/>
      <w:r w:rsidRPr="00AE264A">
        <w:rPr>
          <w:strike/>
          <w:sz w:val="24"/>
          <w:szCs w:val="24"/>
        </w:rPr>
        <w:t xml:space="preserve"> (mg/l) de cloro ativo;</w:t>
      </w:r>
    </w:p>
    <w:p w:rsidR="005D30CE" w:rsidRPr="00AE264A" w:rsidRDefault="005D30CE" w:rsidP="0033412F">
      <w:pPr>
        <w:spacing w:after="200"/>
        <w:ind w:firstLine="567"/>
        <w:jc w:val="both"/>
        <w:rPr>
          <w:strike/>
          <w:sz w:val="24"/>
          <w:szCs w:val="24"/>
        </w:rPr>
      </w:pPr>
      <w:r w:rsidRPr="00AE264A">
        <w:rPr>
          <w:strike/>
          <w:sz w:val="24"/>
          <w:szCs w:val="24"/>
        </w:rPr>
        <w:t xml:space="preserve">- </w:t>
      </w:r>
      <w:proofErr w:type="gramStart"/>
      <w:r w:rsidRPr="00AE264A">
        <w:rPr>
          <w:strike/>
          <w:sz w:val="24"/>
          <w:szCs w:val="24"/>
        </w:rPr>
        <w:t>preparo</w:t>
      </w:r>
      <w:proofErr w:type="gramEnd"/>
      <w:r w:rsidRPr="00AE264A">
        <w:rPr>
          <w:strike/>
          <w:sz w:val="24"/>
          <w:szCs w:val="24"/>
        </w:rPr>
        <w:t xml:space="preserve"> da solução (volume de 10 litros): colocar 01 litro de solução de hipoclorito de sódio a 10% de cloro ativo (comercial) e completar com água para o volume indicado;</w:t>
      </w:r>
    </w:p>
    <w:p w:rsidR="00CD5472" w:rsidRDefault="005D30CE" w:rsidP="0033412F">
      <w:pPr>
        <w:spacing w:after="200"/>
        <w:ind w:firstLine="567"/>
        <w:jc w:val="both"/>
        <w:rPr>
          <w:strike/>
          <w:sz w:val="24"/>
          <w:szCs w:val="24"/>
        </w:rPr>
      </w:pPr>
      <w:r w:rsidRPr="00AE264A">
        <w:rPr>
          <w:strike/>
          <w:sz w:val="24"/>
          <w:szCs w:val="24"/>
        </w:rPr>
        <w:lastRenderedPageBreak/>
        <w:t xml:space="preserve">- </w:t>
      </w:r>
      <w:proofErr w:type="gramStart"/>
      <w:r w:rsidRPr="00AE264A">
        <w:rPr>
          <w:strike/>
          <w:sz w:val="24"/>
          <w:szCs w:val="24"/>
        </w:rPr>
        <w:t>modo</w:t>
      </w:r>
      <w:proofErr w:type="gramEnd"/>
      <w:r w:rsidRPr="00AE264A">
        <w:rPr>
          <w:strike/>
          <w:sz w:val="24"/>
          <w:szCs w:val="24"/>
        </w:rPr>
        <w:t xml:space="preserve"> de aplicação: de acordo com técnica de descontaminação (MÉTODO III).</w:t>
      </w:r>
    </w:p>
    <w:p w:rsidR="00CD5472" w:rsidRDefault="005D30CE" w:rsidP="0033412F">
      <w:pPr>
        <w:spacing w:after="200"/>
        <w:ind w:firstLine="567"/>
        <w:jc w:val="both"/>
        <w:rPr>
          <w:strike/>
          <w:sz w:val="24"/>
          <w:szCs w:val="24"/>
        </w:rPr>
      </w:pPr>
      <w:r w:rsidRPr="00AE264A">
        <w:rPr>
          <w:strike/>
          <w:sz w:val="24"/>
          <w:szCs w:val="24"/>
        </w:rPr>
        <w:t>HIPOCLORITO DE CÁLCIO:</w:t>
      </w:r>
    </w:p>
    <w:p w:rsidR="005D30CE" w:rsidRPr="00AE264A" w:rsidRDefault="005D30CE" w:rsidP="0033412F">
      <w:pPr>
        <w:spacing w:after="200"/>
        <w:ind w:firstLine="567"/>
        <w:jc w:val="both"/>
        <w:rPr>
          <w:strike/>
          <w:sz w:val="24"/>
          <w:szCs w:val="24"/>
        </w:rPr>
      </w:pPr>
      <w:r w:rsidRPr="00AE264A">
        <w:rPr>
          <w:strike/>
          <w:sz w:val="24"/>
          <w:szCs w:val="24"/>
        </w:rPr>
        <w:t xml:space="preserve">- </w:t>
      </w:r>
      <w:proofErr w:type="gramStart"/>
      <w:r w:rsidRPr="00AE264A">
        <w:rPr>
          <w:strike/>
          <w:sz w:val="24"/>
          <w:szCs w:val="24"/>
        </w:rPr>
        <w:t>concentração</w:t>
      </w:r>
      <w:proofErr w:type="gramEnd"/>
      <w:r w:rsidRPr="00AE264A">
        <w:rPr>
          <w:strike/>
          <w:sz w:val="24"/>
          <w:szCs w:val="24"/>
        </w:rPr>
        <w:t xml:space="preserve"> recomendada: 10.000 </w:t>
      </w:r>
      <w:proofErr w:type="spellStart"/>
      <w:r w:rsidRPr="00AE264A">
        <w:rPr>
          <w:strike/>
          <w:sz w:val="24"/>
          <w:szCs w:val="24"/>
        </w:rPr>
        <w:t>ppm</w:t>
      </w:r>
      <w:proofErr w:type="spellEnd"/>
      <w:r w:rsidRPr="00AE264A">
        <w:rPr>
          <w:strike/>
          <w:sz w:val="24"/>
          <w:szCs w:val="24"/>
        </w:rPr>
        <w:t xml:space="preserve"> (mg/l) de cloro ativo;</w:t>
      </w:r>
    </w:p>
    <w:p w:rsidR="005D30CE" w:rsidRPr="00AE264A" w:rsidRDefault="005D30CE" w:rsidP="0033412F">
      <w:pPr>
        <w:spacing w:after="200"/>
        <w:ind w:firstLine="567"/>
        <w:jc w:val="both"/>
        <w:rPr>
          <w:strike/>
          <w:sz w:val="24"/>
          <w:szCs w:val="24"/>
        </w:rPr>
      </w:pPr>
      <w:r w:rsidRPr="00AE264A">
        <w:rPr>
          <w:strike/>
          <w:sz w:val="24"/>
          <w:szCs w:val="24"/>
        </w:rPr>
        <w:t xml:space="preserve">- </w:t>
      </w:r>
      <w:proofErr w:type="gramStart"/>
      <w:r w:rsidRPr="00AE264A">
        <w:rPr>
          <w:strike/>
          <w:sz w:val="24"/>
          <w:szCs w:val="24"/>
        </w:rPr>
        <w:t>preparo</w:t>
      </w:r>
      <w:proofErr w:type="gramEnd"/>
      <w:r w:rsidRPr="00AE264A">
        <w:rPr>
          <w:strike/>
          <w:sz w:val="24"/>
          <w:szCs w:val="24"/>
        </w:rPr>
        <w:t xml:space="preserve"> da solução (volume de 10 litros):</w:t>
      </w:r>
      <w:r w:rsidR="00CD5472">
        <w:rPr>
          <w:strike/>
          <w:sz w:val="24"/>
          <w:szCs w:val="24"/>
        </w:rPr>
        <w:t xml:space="preserve"> </w:t>
      </w:r>
      <w:r w:rsidRPr="00AE264A">
        <w:rPr>
          <w:strike/>
          <w:sz w:val="24"/>
          <w:szCs w:val="24"/>
        </w:rPr>
        <w:t xml:space="preserve">colocar 15,5 </w:t>
      </w:r>
      <w:proofErr w:type="spellStart"/>
      <w:r w:rsidRPr="00AE264A">
        <w:rPr>
          <w:strike/>
          <w:sz w:val="24"/>
          <w:szCs w:val="24"/>
        </w:rPr>
        <w:t>gr</w:t>
      </w:r>
      <w:proofErr w:type="spellEnd"/>
      <w:r w:rsidRPr="00AE264A">
        <w:rPr>
          <w:strike/>
          <w:sz w:val="24"/>
          <w:szCs w:val="24"/>
        </w:rPr>
        <w:t xml:space="preserve"> de hipoclorito de cálcio a 65% de cloro ativo (comercial) e completar com água para o volume indicado;</w:t>
      </w:r>
    </w:p>
    <w:p w:rsidR="00CD5472" w:rsidRDefault="005D30CE" w:rsidP="0033412F">
      <w:pPr>
        <w:spacing w:after="200"/>
        <w:ind w:firstLine="567"/>
        <w:jc w:val="both"/>
        <w:rPr>
          <w:strike/>
          <w:sz w:val="24"/>
          <w:szCs w:val="24"/>
        </w:rPr>
      </w:pPr>
      <w:r w:rsidRPr="00AE264A">
        <w:rPr>
          <w:strike/>
          <w:sz w:val="24"/>
          <w:szCs w:val="24"/>
        </w:rPr>
        <w:t xml:space="preserve">- </w:t>
      </w:r>
      <w:proofErr w:type="gramStart"/>
      <w:r w:rsidRPr="00AE264A">
        <w:rPr>
          <w:strike/>
          <w:sz w:val="24"/>
          <w:szCs w:val="24"/>
        </w:rPr>
        <w:t>modo</w:t>
      </w:r>
      <w:proofErr w:type="gramEnd"/>
      <w:r w:rsidRPr="00AE264A">
        <w:rPr>
          <w:strike/>
          <w:sz w:val="24"/>
          <w:szCs w:val="24"/>
        </w:rPr>
        <w:t xml:space="preserve"> de aplicação: de acordo com técnica de descontaminação (MÉTODO III).</w:t>
      </w:r>
    </w:p>
    <w:p w:rsidR="00CD5472" w:rsidRDefault="005D30CE" w:rsidP="0033412F">
      <w:pPr>
        <w:pStyle w:val="Ttulo2"/>
        <w:spacing w:after="200"/>
        <w:ind w:firstLine="567"/>
        <w:jc w:val="both"/>
        <w:rPr>
          <w:b w:val="0"/>
          <w:bCs w:val="0"/>
          <w:strike/>
          <w:sz w:val="24"/>
          <w:szCs w:val="24"/>
        </w:rPr>
      </w:pPr>
      <w:r w:rsidRPr="00AE264A">
        <w:rPr>
          <w:b w:val="0"/>
          <w:bCs w:val="0"/>
          <w:strike/>
          <w:sz w:val="24"/>
          <w:szCs w:val="24"/>
        </w:rPr>
        <w:t>GRUPO II</w:t>
      </w:r>
    </w:p>
    <w:p w:rsidR="00CD5472" w:rsidRDefault="005D30CE" w:rsidP="0033412F">
      <w:pPr>
        <w:spacing w:after="200"/>
        <w:ind w:firstLine="567"/>
        <w:jc w:val="both"/>
        <w:rPr>
          <w:strike/>
          <w:sz w:val="24"/>
          <w:szCs w:val="24"/>
        </w:rPr>
      </w:pPr>
      <w:r w:rsidRPr="00AE264A">
        <w:rPr>
          <w:strike/>
          <w:sz w:val="24"/>
          <w:szCs w:val="24"/>
        </w:rPr>
        <w:t>QUATERNÁRIO DE AMÔNIO:</w:t>
      </w:r>
    </w:p>
    <w:p w:rsidR="005D30CE" w:rsidRPr="00AE264A" w:rsidRDefault="005D30CE" w:rsidP="0033412F">
      <w:pPr>
        <w:spacing w:after="200"/>
        <w:ind w:firstLine="567"/>
        <w:jc w:val="both"/>
        <w:rPr>
          <w:strike/>
          <w:sz w:val="24"/>
          <w:szCs w:val="24"/>
        </w:rPr>
      </w:pPr>
      <w:r w:rsidRPr="00AE264A">
        <w:rPr>
          <w:strike/>
          <w:sz w:val="24"/>
          <w:szCs w:val="24"/>
        </w:rPr>
        <w:t>- abrangência: produtos comerciais contendo quaternário de amônio (</w:t>
      </w:r>
      <w:proofErr w:type="spellStart"/>
      <w:r w:rsidRPr="00AE264A">
        <w:rPr>
          <w:strike/>
          <w:sz w:val="24"/>
          <w:szCs w:val="24"/>
        </w:rPr>
        <w:t>ex</w:t>
      </w:r>
      <w:proofErr w:type="spellEnd"/>
      <w:r w:rsidRPr="00AE264A">
        <w:rPr>
          <w:strike/>
          <w:sz w:val="24"/>
          <w:szCs w:val="24"/>
        </w:rPr>
        <w:t xml:space="preserve">: cloreto de </w:t>
      </w:r>
      <w:proofErr w:type="spellStart"/>
      <w:r w:rsidRPr="00AE264A">
        <w:rPr>
          <w:strike/>
          <w:sz w:val="24"/>
          <w:szCs w:val="24"/>
        </w:rPr>
        <w:t>alquil</w:t>
      </w:r>
      <w:proofErr w:type="spellEnd"/>
      <w:r w:rsidRPr="00AE264A">
        <w:rPr>
          <w:strike/>
          <w:sz w:val="24"/>
          <w:szCs w:val="24"/>
        </w:rPr>
        <w:t xml:space="preserve"> </w:t>
      </w:r>
      <w:proofErr w:type="spellStart"/>
      <w:r w:rsidRPr="00AE264A">
        <w:rPr>
          <w:strike/>
          <w:sz w:val="24"/>
          <w:szCs w:val="24"/>
        </w:rPr>
        <w:t>dimetil</w:t>
      </w:r>
      <w:proofErr w:type="spellEnd"/>
      <w:r w:rsidRPr="00AE264A">
        <w:rPr>
          <w:strike/>
          <w:sz w:val="24"/>
          <w:szCs w:val="24"/>
        </w:rPr>
        <w:t xml:space="preserve"> </w:t>
      </w:r>
      <w:proofErr w:type="spellStart"/>
      <w:r w:rsidRPr="00AE264A">
        <w:rPr>
          <w:strike/>
          <w:sz w:val="24"/>
          <w:szCs w:val="24"/>
        </w:rPr>
        <w:t>benzil</w:t>
      </w:r>
      <w:proofErr w:type="spellEnd"/>
      <w:r w:rsidRPr="00AE264A">
        <w:rPr>
          <w:strike/>
          <w:sz w:val="24"/>
          <w:szCs w:val="24"/>
        </w:rPr>
        <w:t xml:space="preserve"> amônio,</w:t>
      </w:r>
      <w:r w:rsidR="00CD5472">
        <w:rPr>
          <w:strike/>
          <w:sz w:val="24"/>
          <w:szCs w:val="24"/>
        </w:rPr>
        <w:t xml:space="preserve"> </w:t>
      </w:r>
      <w:r w:rsidRPr="00AE264A">
        <w:rPr>
          <w:strike/>
          <w:sz w:val="24"/>
          <w:szCs w:val="24"/>
        </w:rPr>
        <w:t xml:space="preserve">cloreto de </w:t>
      </w:r>
      <w:proofErr w:type="spellStart"/>
      <w:r w:rsidRPr="00AE264A">
        <w:rPr>
          <w:strike/>
          <w:sz w:val="24"/>
          <w:szCs w:val="24"/>
        </w:rPr>
        <w:t>alquil</w:t>
      </w:r>
      <w:proofErr w:type="spellEnd"/>
      <w:r w:rsidRPr="00AE264A">
        <w:rPr>
          <w:strike/>
          <w:sz w:val="24"/>
          <w:szCs w:val="24"/>
        </w:rPr>
        <w:t xml:space="preserve"> </w:t>
      </w:r>
      <w:proofErr w:type="spellStart"/>
      <w:r w:rsidRPr="00AE264A">
        <w:rPr>
          <w:strike/>
          <w:sz w:val="24"/>
          <w:szCs w:val="24"/>
        </w:rPr>
        <w:t>dimetil</w:t>
      </w:r>
      <w:proofErr w:type="spellEnd"/>
      <w:r w:rsidRPr="00AE264A">
        <w:rPr>
          <w:strike/>
          <w:sz w:val="24"/>
          <w:szCs w:val="24"/>
        </w:rPr>
        <w:t xml:space="preserve"> </w:t>
      </w:r>
      <w:proofErr w:type="spellStart"/>
      <w:r w:rsidRPr="00AE264A">
        <w:rPr>
          <w:strike/>
          <w:sz w:val="24"/>
          <w:szCs w:val="24"/>
        </w:rPr>
        <w:t>etilbenzil</w:t>
      </w:r>
      <w:proofErr w:type="spellEnd"/>
      <w:r w:rsidRPr="00AE264A">
        <w:rPr>
          <w:strike/>
          <w:sz w:val="24"/>
          <w:szCs w:val="24"/>
        </w:rPr>
        <w:t xml:space="preserve"> </w:t>
      </w:r>
      <w:proofErr w:type="gramStart"/>
      <w:r w:rsidRPr="00AE264A">
        <w:rPr>
          <w:strike/>
          <w:sz w:val="24"/>
          <w:szCs w:val="24"/>
        </w:rPr>
        <w:t>amônio....</w:t>
      </w:r>
      <w:proofErr w:type="gramEnd"/>
      <w:r w:rsidRPr="00AE264A">
        <w:rPr>
          <w:strike/>
          <w:sz w:val="24"/>
          <w:szCs w:val="24"/>
        </w:rPr>
        <w:t>);</w:t>
      </w:r>
    </w:p>
    <w:p w:rsidR="005D30CE" w:rsidRPr="00AE264A" w:rsidRDefault="005D30CE" w:rsidP="0033412F">
      <w:pPr>
        <w:spacing w:after="200"/>
        <w:ind w:firstLine="567"/>
        <w:jc w:val="both"/>
        <w:rPr>
          <w:strike/>
          <w:sz w:val="24"/>
          <w:szCs w:val="24"/>
        </w:rPr>
      </w:pPr>
      <w:r w:rsidRPr="00AE264A">
        <w:rPr>
          <w:strike/>
          <w:sz w:val="24"/>
          <w:szCs w:val="24"/>
        </w:rPr>
        <w:t>NOTA: é proibida a associação à fórmula da substância formaldeído</w:t>
      </w:r>
    </w:p>
    <w:p w:rsidR="005D30CE" w:rsidRPr="00AE264A" w:rsidRDefault="005D30CE" w:rsidP="0033412F">
      <w:pPr>
        <w:spacing w:after="200"/>
        <w:ind w:firstLine="567"/>
        <w:jc w:val="both"/>
        <w:rPr>
          <w:strike/>
          <w:sz w:val="24"/>
          <w:szCs w:val="24"/>
        </w:rPr>
      </w:pPr>
      <w:r w:rsidRPr="00AE264A">
        <w:rPr>
          <w:strike/>
          <w:sz w:val="24"/>
          <w:szCs w:val="24"/>
        </w:rPr>
        <w:t xml:space="preserve">- </w:t>
      </w:r>
      <w:proofErr w:type="gramStart"/>
      <w:r w:rsidRPr="00AE264A">
        <w:rPr>
          <w:strike/>
          <w:sz w:val="24"/>
          <w:szCs w:val="24"/>
        </w:rPr>
        <w:t>diluição</w:t>
      </w:r>
      <w:proofErr w:type="gramEnd"/>
      <w:r w:rsidRPr="00AE264A">
        <w:rPr>
          <w:strike/>
          <w:sz w:val="24"/>
          <w:szCs w:val="24"/>
        </w:rPr>
        <w:t xml:space="preserve"> de uso: conforme indicado na rotulagem do produto;</w:t>
      </w:r>
    </w:p>
    <w:p w:rsidR="00CD5472" w:rsidRDefault="005D30CE" w:rsidP="0033412F">
      <w:pPr>
        <w:spacing w:after="200"/>
        <w:ind w:firstLine="567"/>
        <w:jc w:val="both"/>
        <w:rPr>
          <w:strike/>
          <w:sz w:val="24"/>
          <w:szCs w:val="24"/>
        </w:rPr>
      </w:pPr>
      <w:r w:rsidRPr="00AE264A">
        <w:rPr>
          <w:strike/>
          <w:sz w:val="24"/>
          <w:szCs w:val="24"/>
        </w:rPr>
        <w:t xml:space="preserve">- </w:t>
      </w:r>
      <w:proofErr w:type="gramStart"/>
      <w:r w:rsidRPr="00AE264A">
        <w:rPr>
          <w:strike/>
          <w:sz w:val="24"/>
          <w:szCs w:val="24"/>
        </w:rPr>
        <w:t>modo</w:t>
      </w:r>
      <w:proofErr w:type="gramEnd"/>
      <w:r w:rsidRPr="00AE264A">
        <w:rPr>
          <w:strike/>
          <w:sz w:val="24"/>
          <w:szCs w:val="24"/>
        </w:rPr>
        <w:t xml:space="preserve"> de aplicação: de acordo com técnica de descontaminação (MÉTODO III).</w:t>
      </w:r>
    </w:p>
    <w:p w:rsidR="00CD5472" w:rsidRDefault="005D30CE" w:rsidP="0033412F">
      <w:pPr>
        <w:spacing w:after="200"/>
        <w:ind w:firstLine="567"/>
        <w:jc w:val="both"/>
        <w:rPr>
          <w:strike/>
          <w:sz w:val="24"/>
          <w:szCs w:val="24"/>
        </w:rPr>
      </w:pPr>
      <w:r w:rsidRPr="00AE264A">
        <w:rPr>
          <w:strike/>
          <w:sz w:val="24"/>
          <w:szCs w:val="24"/>
        </w:rPr>
        <w:t>IODOFOROS:</w:t>
      </w:r>
    </w:p>
    <w:p w:rsidR="005D30CE" w:rsidRPr="00AE264A" w:rsidRDefault="005D30CE" w:rsidP="0033412F">
      <w:pPr>
        <w:spacing w:after="200"/>
        <w:ind w:firstLine="567"/>
        <w:jc w:val="both"/>
        <w:rPr>
          <w:strike/>
          <w:sz w:val="24"/>
          <w:szCs w:val="24"/>
        </w:rPr>
      </w:pPr>
      <w:r w:rsidRPr="00AE264A">
        <w:rPr>
          <w:strike/>
          <w:sz w:val="24"/>
          <w:szCs w:val="24"/>
        </w:rPr>
        <w:t xml:space="preserve">- </w:t>
      </w:r>
      <w:proofErr w:type="gramStart"/>
      <w:r w:rsidRPr="00AE264A">
        <w:rPr>
          <w:strike/>
          <w:sz w:val="24"/>
          <w:szCs w:val="24"/>
        </w:rPr>
        <w:t>abrangência</w:t>
      </w:r>
      <w:proofErr w:type="gramEnd"/>
      <w:r w:rsidRPr="00AE264A">
        <w:rPr>
          <w:strike/>
          <w:sz w:val="24"/>
          <w:szCs w:val="24"/>
        </w:rPr>
        <w:t xml:space="preserve">: produtos comerciais a base de iodo complexado + </w:t>
      </w:r>
      <w:proofErr w:type="spellStart"/>
      <w:r w:rsidRPr="00AE264A">
        <w:rPr>
          <w:strike/>
          <w:sz w:val="24"/>
          <w:szCs w:val="24"/>
        </w:rPr>
        <w:t>tensoativos</w:t>
      </w:r>
      <w:proofErr w:type="spellEnd"/>
      <w:r w:rsidRPr="00AE264A">
        <w:rPr>
          <w:strike/>
          <w:sz w:val="24"/>
          <w:szCs w:val="24"/>
        </w:rPr>
        <w:t>;</w:t>
      </w:r>
    </w:p>
    <w:p w:rsidR="005D30CE" w:rsidRPr="00AE264A" w:rsidRDefault="005D30CE" w:rsidP="0033412F">
      <w:pPr>
        <w:spacing w:after="200"/>
        <w:ind w:firstLine="567"/>
        <w:jc w:val="both"/>
        <w:rPr>
          <w:strike/>
          <w:sz w:val="24"/>
          <w:szCs w:val="24"/>
        </w:rPr>
      </w:pPr>
      <w:r w:rsidRPr="00AE264A">
        <w:rPr>
          <w:strike/>
          <w:sz w:val="24"/>
          <w:szCs w:val="24"/>
        </w:rPr>
        <w:t xml:space="preserve">- </w:t>
      </w:r>
      <w:proofErr w:type="gramStart"/>
      <w:r w:rsidRPr="00AE264A">
        <w:rPr>
          <w:strike/>
          <w:sz w:val="24"/>
          <w:szCs w:val="24"/>
        </w:rPr>
        <w:t>diluição</w:t>
      </w:r>
      <w:proofErr w:type="gramEnd"/>
      <w:r w:rsidRPr="00AE264A">
        <w:rPr>
          <w:strike/>
          <w:sz w:val="24"/>
          <w:szCs w:val="24"/>
        </w:rPr>
        <w:t xml:space="preserve"> de uso: conforme indicado na rotulagem do produto;</w:t>
      </w:r>
    </w:p>
    <w:p w:rsidR="00CD5472" w:rsidRDefault="005D30CE" w:rsidP="0033412F">
      <w:pPr>
        <w:spacing w:after="200"/>
        <w:ind w:firstLine="567"/>
        <w:jc w:val="both"/>
        <w:rPr>
          <w:strike/>
          <w:sz w:val="24"/>
          <w:szCs w:val="24"/>
        </w:rPr>
      </w:pPr>
      <w:r w:rsidRPr="00AE264A">
        <w:rPr>
          <w:strike/>
          <w:sz w:val="24"/>
          <w:szCs w:val="24"/>
        </w:rPr>
        <w:t xml:space="preserve">- </w:t>
      </w:r>
      <w:proofErr w:type="gramStart"/>
      <w:r w:rsidRPr="00AE264A">
        <w:rPr>
          <w:strike/>
          <w:sz w:val="24"/>
          <w:szCs w:val="24"/>
        </w:rPr>
        <w:t>modo</w:t>
      </w:r>
      <w:proofErr w:type="gramEnd"/>
      <w:r w:rsidRPr="00AE264A">
        <w:rPr>
          <w:strike/>
          <w:sz w:val="24"/>
          <w:szCs w:val="24"/>
        </w:rPr>
        <w:t xml:space="preserve"> de aplicação: de acordo com técnica de descontaminação (MÉTODO III).</w:t>
      </w:r>
    </w:p>
    <w:p w:rsidR="00CD5472" w:rsidRDefault="005D30CE" w:rsidP="0033412F">
      <w:pPr>
        <w:pStyle w:val="Ttulo1"/>
        <w:spacing w:after="200"/>
        <w:ind w:firstLine="567"/>
        <w:jc w:val="both"/>
        <w:rPr>
          <w:strike/>
        </w:rPr>
      </w:pPr>
      <w:r w:rsidRPr="00AE264A">
        <w:rPr>
          <w:strike/>
        </w:rPr>
        <w:t>HIPOCLORITO DE SÓDIO:</w:t>
      </w:r>
    </w:p>
    <w:p w:rsidR="005D30CE" w:rsidRPr="00AE264A" w:rsidRDefault="005D30CE" w:rsidP="0033412F">
      <w:pPr>
        <w:spacing w:after="200"/>
        <w:ind w:firstLine="567"/>
        <w:jc w:val="both"/>
        <w:rPr>
          <w:strike/>
          <w:sz w:val="24"/>
          <w:szCs w:val="24"/>
        </w:rPr>
      </w:pPr>
      <w:r w:rsidRPr="00AE264A">
        <w:rPr>
          <w:strike/>
          <w:sz w:val="24"/>
          <w:szCs w:val="24"/>
        </w:rPr>
        <w:t xml:space="preserve">- </w:t>
      </w:r>
      <w:proofErr w:type="gramStart"/>
      <w:r w:rsidRPr="00AE264A">
        <w:rPr>
          <w:strike/>
          <w:sz w:val="24"/>
          <w:szCs w:val="24"/>
        </w:rPr>
        <w:t>concentração</w:t>
      </w:r>
      <w:proofErr w:type="gramEnd"/>
      <w:r w:rsidRPr="00AE264A">
        <w:rPr>
          <w:strike/>
          <w:sz w:val="24"/>
          <w:szCs w:val="24"/>
        </w:rPr>
        <w:t xml:space="preserve"> recomendada: 10.000 </w:t>
      </w:r>
      <w:proofErr w:type="spellStart"/>
      <w:r w:rsidRPr="00AE264A">
        <w:rPr>
          <w:strike/>
          <w:sz w:val="24"/>
          <w:szCs w:val="24"/>
        </w:rPr>
        <w:t>ppm</w:t>
      </w:r>
      <w:proofErr w:type="spellEnd"/>
      <w:r w:rsidRPr="00AE264A">
        <w:rPr>
          <w:strike/>
          <w:sz w:val="24"/>
          <w:szCs w:val="24"/>
        </w:rPr>
        <w:t xml:space="preserve"> (mg/l) de cloro ativo;</w:t>
      </w:r>
    </w:p>
    <w:p w:rsidR="005D30CE" w:rsidRPr="00AE264A" w:rsidRDefault="005D30CE" w:rsidP="0033412F">
      <w:pPr>
        <w:spacing w:after="200"/>
        <w:ind w:firstLine="567"/>
        <w:jc w:val="both"/>
        <w:rPr>
          <w:strike/>
          <w:sz w:val="24"/>
          <w:szCs w:val="24"/>
        </w:rPr>
      </w:pPr>
      <w:r w:rsidRPr="00AE264A">
        <w:rPr>
          <w:strike/>
          <w:sz w:val="24"/>
          <w:szCs w:val="24"/>
        </w:rPr>
        <w:t xml:space="preserve">- </w:t>
      </w:r>
      <w:proofErr w:type="gramStart"/>
      <w:r w:rsidRPr="00AE264A">
        <w:rPr>
          <w:strike/>
          <w:sz w:val="24"/>
          <w:szCs w:val="24"/>
        </w:rPr>
        <w:t>preparo</w:t>
      </w:r>
      <w:proofErr w:type="gramEnd"/>
      <w:r w:rsidRPr="00AE264A">
        <w:rPr>
          <w:strike/>
          <w:sz w:val="24"/>
          <w:szCs w:val="24"/>
        </w:rPr>
        <w:t xml:space="preserve"> da solução (volume de 10 litros):</w:t>
      </w:r>
      <w:r w:rsidR="00CD5472">
        <w:rPr>
          <w:strike/>
          <w:sz w:val="24"/>
          <w:szCs w:val="24"/>
        </w:rPr>
        <w:t xml:space="preserve"> </w:t>
      </w:r>
      <w:r w:rsidRPr="00AE264A">
        <w:rPr>
          <w:strike/>
          <w:sz w:val="24"/>
          <w:szCs w:val="24"/>
        </w:rPr>
        <w:t>colocar 01 litro de solução de hipoclorito de sódio a 10% de cloro ativo (comercial) e completar com água para o volume indicado;</w:t>
      </w:r>
    </w:p>
    <w:p w:rsidR="00CD5472" w:rsidRDefault="005D30CE" w:rsidP="0033412F">
      <w:pPr>
        <w:spacing w:after="200"/>
        <w:ind w:firstLine="567"/>
        <w:jc w:val="both"/>
        <w:rPr>
          <w:strike/>
          <w:sz w:val="24"/>
          <w:szCs w:val="24"/>
        </w:rPr>
      </w:pPr>
      <w:r w:rsidRPr="00AE264A">
        <w:rPr>
          <w:strike/>
          <w:sz w:val="24"/>
          <w:szCs w:val="24"/>
        </w:rPr>
        <w:t xml:space="preserve">- </w:t>
      </w:r>
      <w:proofErr w:type="gramStart"/>
      <w:r w:rsidRPr="00AE264A">
        <w:rPr>
          <w:strike/>
          <w:sz w:val="24"/>
          <w:szCs w:val="24"/>
        </w:rPr>
        <w:t>modo</w:t>
      </w:r>
      <w:proofErr w:type="gramEnd"/>
      <w:r w:rsidRPr="00AE264A">
        <w:rPr>
          <w:strike/>
          <w:sz w:val="24"/>
          <w:szCs w:val="24"/>
        </w:rPr>
        <w:t xml:space="preserve"> de aplicação: de acordo com técnica de descontaminação (MÉTODO III).</w:t>
      </w:r>
    </w:p>
    <w:p w:rsidR="00CD5472" w:rsidRDefault="005D30CE" w:rsidP="0033412F">
      <w:pPr>
        <w:spacing w:after="200"/>
        <w:ind w:firstLine="567"/>
        <w:jc w:val="both"/>
        <w:rPr>
          <w:strike/>
          <w:sz w:val="24"/>
          <w:szCs w:val="24"/>
        </w:rPr>
      </w:pPr>
      <w:r w:rsidRPr="00AE264A">
        <w:rPr>
          <w:strike/>
          <w:sz w:val="24"/>
          <w:szCs w:val="24"/>
        </w:rPr>
        <w:t>HIPOCLORITO DE CÁLCIO:</w:t>
      </w:r>
    </w:p>
    <w:p w:rsidR="005D30CE" w:rsidRPr="00AE264A" w:rsidRDefault="005D30CE" w:rsidP="0033412F">
      <w:pPr>
        <w:spacing w:after="200"/>
        <w:ind w:firstLine="567"/>
        <w:jc w:val="both"/>
        <w:rPr>
          <w:strike/>
          <w:sz w:val="24"/>
          <w:szCs w:val="24"/>
        </w:rPr>
      </w:pPr>
      <w:r w:rsidRPr="00AE264A">
        <w:rPr>
          <w:strike/>
          <w:sz w:val="24"/>
          <w:szCs w:val="24"/>
        </w:rPr>
        <w:t xml:space="preserve">- </w:t>
      </w:r>
      <w:proofErr w:type="gramStart"/>
      <w:r w:rsidRPr="00AE264A">
        <w:rPr>
          <w:strike/>
          <w:sz w:val="24"/>
          <w:szCs w:val="24"/>
        </w:rPr>
        <w:t>concentração</w:t>
      </w:r>
      <w:proofErr w:type="gramEnd"/>
      <w:r w:rsidRPr="00AE264A">
        <w:rPr>
          <w:strike/>
          <w:sz w:val="24"/>
          <w:szCs w:val="24"/>
        </w:rPr>
        <w:t xml:space="preserve"> recomendada: 10.000 </w:t>
      </w:r>
      <w:proofErr w:type="spellStart"/>
      <w:r w:rsidRPr="00AE264A">
        <w:rPr>
          <w:strike/>
          <w:sz w:val="24"/>
          <w:szCs w:val="24"/>
        </w:rPr>
        <w:t>ppm</w:t>
      </w:r>
      <w:proofErr w:type="spellEnd"/>
      <w:r w:rsidRPr="00AE264A">
        <w:rPr>
          <w:strike/>
          <w:sz w:val="24"/>
          <w:szCs w:val="24"/>
        </w:rPr>
        <w:t xml:space="preserve"> (mg/l) de cloro ativo;</w:t>
      </w:r>
    </w:p>
    <w:p w:rsidR="005D30CE" w:rsidRPr="00AE264A" w:rsidRDefault="005D30CE" w:rsidP="0033412F">
      <w:pPr>
        <w:spacing w:after="200"/>
        <w:ind w:firstLine="567"/>
        <w:jc w:val="both"/>
        <w:rPr>
          <w:strike/>
          <w:sz w:val="24"/>
          <w:szCs w:val="24"/>
        </w:rPr>
      </w:pPr>
      <w:r w:rsidRPr="00AE264A">
        <w:rPr>
          <w:strike/>
          <w:sz w:val="24"/>
          <w:szCs w:val="24"/>
        </w:rPr>
        <w:t xml:space="preserve">- </w:t>
      </w:r>
      <w:proofErr w:type="gramStart"/>
      <w:r w:rsidRPr="00AE264A">
        <w:rPr>
          <w:strike/>
          <w:sz w:val="24"/>
          <w:szCs w:val="24"/>
        </w:rPr>
        <w:t>preparo</w:t>
      </w:r>
      <w:proofErr w:type="gramEnd"/>
      <w:r w:rsidRPr="00AE264A">
        <w:rPr>
          <w:strike/>
          <w:sz w:val="24"/>
          <w:szCs w:val="24"/>
        </w:rPr>
        <w:t xml:space="preserve"> da solução (volume de 10 litros):</w:t>
      </w:r>
      <w:r w:rsidR="00CD5472">
        <w:rPr>
          <w:strike/>
          <w:sz w:val="24"/>
          <w:szCs w:val="24"/>
        </w:rPr>
        <w:t xml:space="preserve"> </w:t>
      </w:r>
      <w:r w:rsidRPr="00AE264A">
        <w:rPr>
          <w:strike/>
          <w:sz w:val="24"/>
          <w:szCs w:val="24"/>
        </w:rPr>
        <w:t xml:space="preserve">colocar 15,5 </w:t>
      </w:r>
      <w:proofErr w:type="spellStart"/>
      <w:r w:rsidRPr="00AE264A">
        <w:rPr>
          <w:strike/>
          <w:sz w:val="24"/>
          <w:szCs w:val="24"/>
        </w:rPr>
        <w:t>gr</w:t>
      </w:r>
      <w:proofErr w:type="spellEnd"/>
      <w:r w:rsidRPr="00AE264A">
        <w:rPr>
          <w:strike/>
          <w:sz w:val="24"/>
          <w:szCs w:val="24"/>
        </w:rPr>
        <w:t xml:space="preserve"> de hipoclorito de cálcio a 65% de cloro ativo (comercial) e completar com água para o volume indicado;</w:t>
      </w:r>
    </w:p>
    <w:p w:rsidR="00CD5472" w:rsidRDefault="005D30CE" w:rsidP="0033412F">
      <w:pPr>
        <w:spacing w:after="200"/>
        <w:ind w:firstLine="567"/>
        <w:jc w:val="both"/>
        <w:rPr>
          <w:strike/>
          <w:sz w:val="24"/>
          <w:szCs w:val="24"/>
        </w:rPr>
      </w:pPr>
      <w:r w:rsidRPr="00AE264A">
        <w:rPr>
          <w:strike/>
          <w:sz w:val="24"/>
          <w:szCs w:val="24"/>
        </w:rPr>
        <w:t xml:space="preserve">- </w:t>
      </w:r>
      <w:proofErr w:type="gramStart"/>
      <w:r w:rsidRPr="00AE264A">
        <w:rPr>
          <w:strike/>
          <w:sz w:val="24"/>
          <w:szCs w:val="24"/>
        </w:rPr>
        <w:t>modo</w:t>
      </w:r>
      <w:proofErr w:type="gramEnd"/>
      <w:r w:rsidRPr="00AE264A">
        <w:rPr>
          <w:strike/>
          <w:sz w:val="24"/>
          <w:szCs w:val="24"/>
        </w:rPr>
        <w:t xml:space="preserve"> de aplicação: de acordo com técnica de descontaminação (MÉTODO III).</w:t>
      </w:r>
    </w:p>
    <w:p w:rsidR="00CD5472" w:rsidRDefault="005D30CE" w:rsidP="0033412F">
      <w:pPr>
        <w:pStyle w:val="Ttulo1"/>
        <w:spacing w:after="200"/>
        <w:ind w:firstLine="567"/>
        <w:jc w:val="both"/>
        <w:rPr>
          <w:strike/>
        </w:rPr>
      </w:pPr>
      <w:r w:rsidRPr="00AE264A">
        <w:rPr>
          <w:strike/>
        </w:rPr>
        <w:t>GRUPO III</w:t>
      </w:r>
    </w:p>
    <w:p w:rsidR="00CD5472" w:rsidRDefault="005D30CE" w:rsidP="0033412F">
      <w:pPr>
        <w:spacing w:after="200"/>
        <w:ind w:firstLine="567"/>
        <w:jc w:val="both"/>
        <w:rPr>
          <w:strike/>
          <w:sz w:val="24"/>
          <w:szCs w:val="24"/>
        </w:rPr>
      </w:pPr>
      <w:r w:rsidRPr="00AE264A">
        <w:rPr>
          <w:strike/>
          <w:sz w:val="24"/>
          <w:szCs w:val="24"/>
        </w:rPr>
        <w:t>QUATERNÁRIO DE AMÔNIO:</w:t>
      </w:r>
    </w:p>
    <w:p w:rsidR="005D30CE" w:rsidRPr="00AE264A" w:rsidRDefault="005D30CE" w:rsidP="0033412F">
      <w:pPr>
        <w:spacing w:after="200"/>
        <w:ind w:firstLine="567"/>
        <w:jc w:val="both"/>
        <w:rPr>
          <w:strike/>
          <w:sz w:val="24"/>
          <w:szCs w:val="24"/>
        </w:rPr>
      </w:pPr>
      <w:r w:rsidRPr="00AE264A">
        <w:rPr>
          <w:strike/>
          <w:sz w:val="24"/>
          <w:szCs w:val="24"/>
        </w:rPr>
        <w:lastRenderedPageBreak/>
        <w:t>- abrangência: produtos comerciais contendo quaternário de amônio (</w:t>
      </w:r>
      <w:proofErr w:type="spellStart"/>
      <w:r w:rsidRPr="00AE264A">
        <w:rPr>
          <w:strike/>
          <w:sz w:val="24"/>
          <w:szCs w:val="24"/>
        </w:rPr>
        <w:t>ex</w:t>
      </w:r>
      <w:proofErr w:type="spellEnd"/>
      <w:r w:rsidRPr="00AE264A">
        <w:rPr>
          <w:strike/>
          <w:sz w:val="24"/>
          <w:szCs w:val="24"/>
        </w:rPr>
        <w:t xml:space="preserve">: cloreto de </w:t>
      </w:r>
      <w:proofErr w:type="spellStart"/>
      <w:r w:rsidRPr="00AE264A">
        <w:rPr>
          <w:strike/>
          <w:sz w:val="24"/>
          <w:szCs w:val="24"/>
        </w:rPr>
        <w:t>alquil</w:t>
      </w:r>
      <w:proofErr w:type="spellEnd"/>
      <w:r w:rsidRPr="00AE264A">
        <w:rPr>
          <w:strike/>
          <w:sz w:val="24"/>
          <w:szCs w:val="24"/>
        </w:rPr>
        <w:t xml:space="preserve"> </w:t>
      </w:r>
      <w:proofErr w:type="spellStart"/>
      <w:r w:rsidRPr="00AE264A">
        <w:rPr>
          <w:strike/>
          <w:sz w:val="24"/>
          <w:szCs w:val="24"/>
        </w:rPr>
        <w:t>dimetil</w:t>
      </w:r>
      <w:proofErr w:type="spellEnd"/>
      <w:r w:rsidRPr="00AE264A">
        <w:rPr>
          <w:strike/>
          <w:sz w:val="24"/>
          <w:szCs w:val="24"/>
        </w:rPr>
        <w:t xml:space="preserve"> </w:t>
      </w:r>
      <w:proofErr w:type="spellStart"/>
      <w:r w:rsidRPr="00AE264A">
        <w:rPr>
          <w:strike/>
          <w:sz w:val="24"/>
          <w:szCs w:val="24"/>
        </w:rPr>
        <w:t>benzil</w:t>
      </w:r>
      <w:proofErr w:type="spellEnd"/>
      <w:r w:rsidRPr="00AE264A">
        <w:rPr>
          <w:strike/>
          <w:sz w:val="24"/>
          <w:szCs w:val="24"/>
        </w:rPr>
        <w:t xml:space="preserve"> amônio,</w:t>
      </w:r>
      <w:r w:rsidR="00CD5472">
        <w:rPr>
          <w:strike/>
          <w:sz w:val="24"/>
          <w:szCs w:val="24"/>
        </w:rPr>
        <w:t xml:space="preserve"> </w:t>
      </w:r>
      <w:r w:rsidRPr="00AE264A">
        <w:rPr>
          <w:strike/>
          <w:sz w:val="24"/>
          <w:szCs w:val="24"/>
        </w:rPr>
        <w:t xml:space="preserve">cloreto de </w:t>
      </w:r>
      <w:proofErr w:type="spellStart"/>
      <w:r w:rsidRPr="00AE264A">
        <w:rPr>
          <w:strike/>
          <w:sz w:val="24"/>
          <w:szCs w:val="24"/>
        </w:rPr>
        <w:t>alquil</w:t>
      </w:r>
      <w:proofErr w:type="spellEnd"/>
      <w:r w:rsidRPr="00AE264A">
        <w:rPr>
          <w:strike/>
          <w:sz w:val="24"/>
          <w:szCs w:val="24"/>
        </w:rPr>
        <w:t xml:space="preserve"> </w:t>
      </w:r>
      <w:proofErr w:type="spellStart"/>
      <w:r w:rsidRPr="00AE264A">
        <w:rPr>
          <w:strike/>
          <w:sz w:val="24"/>
          <w:szCs w:val="24"/>
        </w:rPr>
        <w:t>dimetil</w:t>
      </w:r>
      <w:proofErr w:type="spellEnd"/>
      <w:r w:rsidRPr="00AE264A">
        <w:rPr>
          <w:strike/>
          <w:sz w:val="24"/>
          <w:szCs w:val="24"/>
        </w:rPr>
        <w:t xml:space="preserve"> </w:t>
      </w:r>
      <w:proofErr w:type="spellStart"/>
      <w:r w:rsidRPr="00AE264A">
        <w:rPr>
          <w:strike/>
          <w:sz w:val="24"/>
          <w:szCs w:val="24"/>
        </w:rPr>
        <w:t>etilbenzil</w:t>
      </w:r>
      <w:proofErr w:type="spellEnd"/>
      <w:r w:rsidRPr="00AE264A">
        <w:rPr>
          <w:strike/>
          <w:sz w:val="24"/>
          <w:szCs w:val="24"/>
        </w:rPr>
        <w:t xml:space="preserve"> </w:t>
      </w:r>
      <w:proofErr w:type="gramStart"/>
      <w:r w:rsidRPr="00AE264A">
        <w:rPr>
          <w:strike/>
          <w:sz w:val="24"/>
          <w:szCs w:val="24"/>
        </w:rPr>
        <w:t>amônio....</w:t>
      </w:r>
      <w:proofErr w:type="gramEnd"/>
      <w:r w:rsidRPr="00AE264A">
        <w:rPr>
          <w:strike/>
          <w:sz w:val="24"/>
          <w:szCs w:val="24"/>
        </w:rPr>
        <w:t>);</w:t>
      </w:r>
    </w:p>
    <w:p w:rsidR="005D30CE" w:rsidRPr="00AE264A" w:rsidRDefault="005D30CE" w:rsidP="0033412F">
      <w:pPr>
        <w:spacing w:after="200"/>
        <w:ind w:firstLine="567"/>
        <w:jc w:val="both"/>
        <w:rPr>
          <w:strike/>
          <w:sz w:val="24"/>
          <w:szCs w:val="24"/>
        </w:rPr>
      </w:pPr>
      <w:r w:rsidRPr="00AE264A">
        <w:rPr>
          <w:strike/>
          <w:sz w:val="24"/>
          <w:szCs w:val="24"/>
        </w:rPr>
        <w:t>NOTA: é proibida a associação à fórmula da substância formaldeído</w:t>
      </w:r>
    </w:p>
    <w:p w:rsidR="005D30CE" w:rsidRPr="00AE264A" w:rsidRDefault="005D30CE" w:rsidP="0033412F">
      <w:pPr>
        <w:spacing w:after="200"/>
        <w:ind w:firstLine="567"/>
        <w:jc w:val="both"/>
        <w:rPr>
          <w:strike/>
          <w:sz w:val="24"/>
          <w:szCs w:val="24"/>
        </w:rPr>
      </w:pPr>
      <w:r w:rsidRPr="00AE264A">
        <w:rPr>
          <w:strike/>
          <w:sz w:val="24"/>
          <w:szCs w:val="24"/>
        </w:rPr>
        <w:t xml:space="preserve">- </w:t>
      </w:r>
      <w:proofErr w:type="gramStart"/>
      <w:r w:rsidRPr="00AE264A">
        <w:rPr>
          <w:strike/>
          <w:sz w:val="24"/>
          <w:szCs w:val="24"/>
        </w:rPr>
        <w:t>diluição</w:t>
      </w:r>
      <w:proofErr w:type="gramEnd"/>
      <w:r w:rsidRPr="00AE264A">
        <w:rPr>
          <w:strike/>
          <w:sz w:val="24"/>
          <w:szCs w:val="24"/>
        </w:rPr>
        <w:t xml:space="preserve"> de uso: conforme indicado na rotulagem do produto;</w:t>
      </w:r>
    </w:p>
    <w:p w:rsidR="00CD5472" w:rsidRDefault="005D30CE" w:rsidP="0033412F">
      <w:pPr>
        <w:spacing w:after="200"/>
        <w:ind w:firstLine="567"/>
        <w:jc w:val="both"/>
        <w:rPr>
          <w:strike/>
          <w:sz w:val="24"/>
          <w:szCs w:val="24"/>
        </w:rPr>
      </w:pPr>
      <w:r w:rsidRPr="00AE264A">
        <w:rPr>
          <w:strike/>
          <w:sz w:val="24"/>
          <w:szCs w:val="24"/>
        </w:rPr>
        <w:t xml:space="preserve">- </w:t>
      </w:r>
      <w:proofErr w:type="gramStart"/>
      <w:r w:rsidRPr="00AE264A">
        <w:rPr>
          <w:strike/>
          <w:sz w:val="24"/>
          <w:szCs w:val="24"/>
        </w:rPr>
        <w:t>modo</w:t>
      </w:r>
      <w:proofErr w:type="gramEnd"/>
      <w:r w:rsidRPr="00AE264A">
        <w:rPr>
          <w:strike/>
          <w:sz w:val="24"/>
          <w:szCs w:val="24"/>
        </w:rPr>
        <w:t xml:space="preserve"> de aplicação: de acordo com técnica de desinfecção (MÉTODO I).</w:t>
      </w:r>
    </w:p>
    <w:p w:rsidR="00CD5472" w:rsidRDefault="005D30CE" w:rsidP="0033412F">
      <w:pPr>
        <w:pStyle w:val="Ttulo1"/>
        <w:spacing w:after="200"/>
        <w:ind w:firstLine="567"/>
        <w:jc w:val="both"/>
        <w:rPr>
          <w:strike/>
        </w:rPr>
      </w:pPr>
      <w:r w:rsidRPr="00AE264A">
        <w:rPr>
          <w:strike/>
        </w:rPr>
        <w:t>DETERGENTES ANFOTÉRICOS:</w:t>
      </w:r>
    </w:p>
    <w:p w:rsidR="005D30CE" w:rsidRPr="00AE264A" w:rsidRDefault="005D30CE" w:rsidP="0033412F">
      <w:pPr>
        <w:spacing w:after="200"/>
        <w:ind w:firstLine="567"/>
        <w:jc w:val="both"/>
        <w:rPr>
          <w:strike/>
          <w:sz w:val="24"/>
          <w:szCs w:val="24"/>
        </w:rPr>
      </w:pPr>
      <w:r w:rsidRPr="00AE264A">
        <w:rPr>
          <w:strike/>
          <w:sz w:val="24"/>
          <w:szCs w:val="24"/>
        </w:rPr>
        <w:t xml:space="preserve">- abrangência: produtos comerciais à base de detergentes anfotéricos, </w:t>
      </w:r>
      <w:proofErr w:type="spellStart"/>
      <w:r w:rsidRPr="00AE264A">
        <w:rPr>
          <w:strike/>
          <w:sz w:val="24"/>
          <w:szCs w:val="24"/>
        </w:rPr>
        <w:t>ex</w:t>
      </w:r>
      <w:proofErr w:type="spellEnd"/>
      <w:r w:rsidRPr="00AE264A">
        <w:rPr>
          <w:strike/>
          <w:sz w:val="24"/>
          <w:szCs w:val="24"/>
        </w:rPr>
        <w:t xml:space="preserve">: </w:t>
      </w:r>
      <w:proofErr w:type="spellStart"/>
      <w:r w:rsidRPr="00AE264A">
        <w:rPr>
          <w:strike/>
          <w:sz w:val="24"/>
          <w:szCs w:val="24"/>
        </w:rPr>
        <w:t>dodecil</w:t>
      </w:r>
      <w:proofErr w:type="spellEnd"/>
      <w:r w:rsidRPr="00AE264A">
        <w:rPr>
          <w:strike/>
          <w:sz w:val="24"/>
          <w:szCs w:val="24"/>
        </w:rPr>
        <w:t xml:space="preserve"> </w:t>
      </w:r>
      <w:proofErr w:type="spellStart"/>
      <w:proofErr w:type="gramStart"/>
      <w:r w:rsidRPr="00AE264A">
        <w:rPr>
          <w:strike/>
          <w:sz w:val="24"/>
          <w:szCs w:val="24"/>
        </w:rPr>
        <w:t>di</w:t>
      </w:r>
      <w:proofErr w:type="spellEnd"/>
      <w:r w:rsidRPr="00AE264A">
        <w:rPr>
          <w:strike/>
          <w:sz w:val="24"/>
          <w:szCs w:val="24"/>
        </w:rPr>
        <w:t>(</w:t>
      </w:r>
      <w:proofErr w:type="gramEnd"/>
      <w:r w:rsidRPr="00AE264A">
        <w:rPr>
          <w:strike/>
          <w:sz w:val="24"/>
          <w:szCs w:val="24"/>
        </w:rPr>
        <w:t xml:space="preserve">amino </w:t>
      </w:r>
      <w:proofErr w:type="spellStart"/>
      <w:r w:rsidRPr="00AE264A">
        <w:rPr>
          <w:strike/>
          <w:sz w:val="24"/>
          <w:szCs w:val="24"/>
        </w:rPr>
        <w:t>etil</w:t>
      </w:r>
      <w:proofErr w:type="spellEnd"/>
      <w:r w:rsidRPr="00AE264A">
        <w:rPr>
          <w:strike/>
          <w:sz w:val="24"/>
          <w:szCs w:val="24"/>
        </w:rPr>
        <w:t>) glicina com três átomos de sódio;</w:t>
      </w:r>
    </w:p>
    <w:p w:rsidR="005D30CE" w:rsidRPr="00AE264A" w:rsidRDefault="005D30CE" w:rsidP="0033412F">
      <w:pPr>
        <w:spacing w:after="200"/>
        <w:ind w:firstLine="567"/>
        <w:jc w:val="both"/>
        <w:rPr>
          <w:strike/>
          <w:sz w:val="24"/>
          <w:szCs w:val="24"/>
        </w:rPr>
      </w:pPr>
      <w:r w:rsidRPr="00AE264A">
        <w:rPr>
          <w:strike/>
          <w:sz w:val="24"/>
          <w:szCs w:val="24"/>
        </w:rPr>
        <w:t xml:space="preserve">- </w:t>
      </w:r>
      <w:proofErr w:type="gramStart"/>
      <w:r w:rsidRPr="00AE264A">
        <w:rPr>
          <w:strike/>
          <w:sz w:val="24"/>
          <w:szCs w:val="24"/>
        </w:rPr>
        <w:t>diluição</w:t>
      </w:r>
      <w:proofErr w:type="gramEnd"/>
      <w:r w:rsidRPr="00AE264A">
        <w:rPr>
          <w:strike/>
          <w:sz w:val="24"/>
          <w:szCs w:val="24"/>
        </w:rPr>
        <w:t xml:space="preserve"> de uso: conforme indicado na rotulagem do produto;</w:t>
      </w:r>
    </w:p>
    <w:p w:rsidR="00CD5472" w:rsidRDefault="005D30CE" w:rsidP="0033412F">
      <w:pPr>
        <w:spacing w:after="200"/>
        <w:ind w:firstLine="567"/>
        <w:jc w:val="both"/>
        <w:rPr>
          <w:strike/>
          <w:sz w:val="24"/>
          <w:szCs w:val="24"/>
        </w:rPr>
      </w:pPr>
      <w:r w:rsidRPr="00AE264A">
        <w:rPr>
          <w:strike/>
          <w:sz w:val="24"/>
          <w:szCs w:val="24"/>
        </w:rPr>
        <w:t xml:space="preserve">- </w:t>
      </w:r>
      <w:proofErr w:type="gramStart"/>
      <w:r w:rsidRPr="00AE264A">
        <w:rPr>
          <w:strike/>
          <w:sz w:val="24"/>
          <w:szCs w:val="24"/>
        </w:rPr>
        <w:t>modo</w:t>
      </w:r>
      <w:proofErr w:type="gramEnd"/>
      <w:r w:rsidRPr="00AE264A">
        <w:rPr>
          <w:strike/>
          <w:sz w:val="24"/>
          <w:szCs w:val="24"/>
        </w:rPr>
        <w:t xml:space="preserve"> de aplicação: conforme indicado na rotulagem do produto.</w:t>
      </w:r>
    </w:p>
    <w:p w:rsidR="00CD5472" w:rsidRDefault="005D30CE" w:rsidP="0033412F">
      <w:pPr>
        <w:pStyle w:val="Ttulo1"/>
        <w:spacing w:after="200"/>
        <w:ind w:firstLine="567"/>
        <w:jc w:val="both"/>
        <w:rPr>
          <w:strike/>
        </w:rPr>
      </w:pPr>
      <w:r w:rsidRPr="00AE264A">
        <w:rPr>
          <w:strike/>
        </w:rPr>
        <w:t>HIPOCLORITO DE SÓDIO:</w:t>
      </w:r>
    </w:p>
    <w:p w:rsidR="005D30CE" w:rsidRPr="00AE264A" w:rsidRDefault="005D30CE" w:rsidP="0033412F">
      <w:pPr>
        <w:spacing w:after="200"/>
        <w:ind w:firstLine="567"/>
        <w:jc w:val="both"/>
        <w:rPr>
          <w:strike/>
          <w:sz w:val="24"/>
          <w:szCs w:val="24"/>
        </w:rPr>
      </w:pPr>
      <w:r w:rsidRPr="00AE264A">
        <w:rPr>
          <w:strike/>
          <w:sz w:val="24"/>
          <w:szCs w:val="24"/>
        </w:rPr>
        <w:t xml:space="preserve">- </w:t>
      </w:r>
      <w:proofErr w:type="gramStart"/>
      <w:r w:rsidRPr="00AE264A">
        <w:rPr>
          <w:strike/>
          <w:sz w:val="24"/>
          <w:szCs w:val="24"/>
        </w:rPr>
        <w:t>concentração</w:t>
      </w:r>
      <w:proofErr w:type="gramEnd"/>
      <w:r w:rsidRPr="00AE264A">
        <w:rPr>
          <w:strike/>
          <w:sz w:val="24"/>
          <w:szCs w:val="24"/>
        </w:rPr>
        <w:t xml:space="preserve"> recomendada: 1.000 </w:t>
      </w:r>
      <w:proofErr w:type="spellStart"/>
      <w:r w:rsidRPr="00AE264A">
        <w:rPr>
          <w:strike/>
          <w:sz w:val="24"/>
          <w:szCs w:val="24"/>
        </w:rPr>
        <w:t>ppm</w:t>
      </w:r>
      <w:proofErr w:type="spellEnd"/>
      <w:r w:rsidRPr="00AE264A">
        <w:rPr>
          <w:strike/>
          <w:sz w:val="24"/>
          <w:szCs w:val="24"/>
        </w:rPr>
        <w:t xml:space="preserve"> (mg/l) de cloro ativo;</w:t>
      </w:r>
    </w:p>
    <w:p w:rsidR="005D30CE" w:rsidRPr="00AE264A" w:rsidRDefault="005D30CE" w:rsidP="0033412F">
      <w:pPr>
        <w:spacing w:after="200"/>
        <w:ind w:firstLine="567"/>
        <w:jc w:val="both"/>
        <w:rPr>
          <w:strike/>
          <w:sz w:val="24"/>
          <w:szCs w:val="24"/>
        </w:rPr>
      </w:pPr>
      <w:r w:rsidRPr="00AE264A">
        <w:rPr>
          <w:strike/>
          <w:sz w:val="24"/>
          <w:szCs w:val="24"/>
        </w:rPr>
        <w:t xml:space="preserve">- </w:t>
      </w:r>
      <w:proofErr w:type="gramStart"/>
      <w:r w:rsidRPr="00AE264A">
        <w:rPr>
          <w:strike/>
          <w:sz w:val="24"/>
          <w:szCs w:val="24"/>
        </w:rPr>
        <w:t>preparo</w:t>
      </w:r>
      <w:proofErr w:type="gramEnd"/>
      <w:r w:rsidRPr="00AE264A">
        <w:rPr>
          <w:strike/>
          <w:sz w:val="24"/>
          <w:szCs w:val="24"/>
        </w:rPr>
        <w:t xml:space="preserve"> da solução (volume de 10 litros):</w:t>
      </w:r>
      <w:r w:rsidR="00CD5472">
        <w:rPr>
          <w:strike/>
          <w:sz w:val="24"/>
          <w:szCs w:val="24"/>
        </w:rPr>
        <w:t xml:space="preserve"> </w:t>
      </w:r>
      <w:r w:rsidRPr="00AE264A">
        <w:rPr>
          <w:strike/>
          <w:sz w:val="24"/>
          <w:szCs w:val="24"/>
        </w:rPr>
        <w:t>colocar 100 ml de uma solução de hipoclorito de sódio a 10% de cloro ativo (comercial) e completar com água para o volume indicado;</w:t>
      </w:r>
    </w:p>
    <w:p w:rsidR="00CD5472" w:rsidRDefault="005D30CE" w:rsidP="0033412F">
      <w:pPr>
        <w:spacing w:after="200"/>
        <w:ind w:firstLine="567"/>
        <w:jc w:val="both"/>
        <w:rPr>
          <w:strike/>
          <w:sz w:val="24"/>
          <w:szCs w:val="24"/>
        </w:rPr>
      </w:pPr>
      <w:r w:rsidRPr="00AE264A">
        <w:rPr>
          <w:strike/>
          <w:sz w:val="24"/>
          <w:szCs w:val="24"/>
        </w:rPr>
        <w:t xml:space="preserve">- </w:t>
      </w:r>
      <w:proofErr w:type="gramStart"/>
      <w:r w:rsidRPr="00AE264A">
        <w:rPr>
          <w:strike/>
          <w:sz w:val="24"/>
          <w:szCs w:val="24"/>
        </w:rPr>
        <w:t>modo</w:t>
      </w:r>
      <w:proofErr w:type="gramEnd"/>
      <w:r w:rsidRPr="00AE264A">
        <w:rPr>
          <w:strike/>
          <w:sz w:val="24"/>
          <w:szCs w:val="24"/>
        </w:rPr>
        <w:t xml:space="preserve"> de aplicação: de acordo com técnica de desinfecção (MÉTODO I).</w:t>
      </w:r>
    </w:p>
    <w:p w:rsidR="00CD5472" w:rsidRDefault="005D30CE" w:rsidP="0033412F">
      <w:pPr>
        <w:spacing w:after="200"/>
        <w:ind w:firstLine="567"/>
        <w:jc w:val="both"/>
        <w:rPr>
          <w:strike/>
          <w:sz w:val="24"/>
          <w:szCs w:val="24"/>
        </w:rPr>
      </w:pPr>
      <w:r w:rsidRPr="00AE264A">
        <w:rPr>
          <w:strike/>
          <w:sz w:val="24"/>
          <w:szCs w:val="24"/>
        </w:rPr>
        <w:t>HIPOCLORITO DE CÁLCIO:</w:t>
      </w:r>
    </w:p>
    <w:p w:rsidR="005D30CE" w:rsidRPr="00AE264A" w:rsidRDefault="005D30CE" w:rsidP="0033412F">
      <w:pPr>
        <w:spacing w:after="200"/>
        <w:ind w:firstLine="567"/>
        <w:jc w:val="both"/>
        <w:rPr>
          <w:strike/>
          <w:sz w:val="24"/>
          <w:szCs w:val="24"/>
        </w:rPr>
      </w:pPr>
      <w:r w:rsidRPr="00AE264A">
        <w:rPr>
          <w:strike/>
          <w:sz w:val="24"/>
          <w:szCs w:val="24"/>
        </w:rPr>
        <w:t xml:space="preserve">- </w:t>
      </w:r>
      <w:proofErr w:type="gramStart"/>
      <w:r w:rsidRPr="00AE264A">
        <w:rPr>
          <w:strike/>
          <w:sz w:val="24"/>
          <w:szCs w:val="24"/>
        </w:rPr>
        <w:t>concentração</w:t>
      </w:r>
      <w:proofErr w:type="gramEnd"/>
      <w:r w:rsidRPr="00AE264A">
        <w:rPr>
          <w:strike/>
          <w:sz w:val="24"/>
          <w:szCs w:val="24"/>
        </w:rPr>
        <w:t xml:space="preserve"> recomendada: 1.000 </w:t>
      </w:r>
      <w:proofErr w:type="spellStart"/>
      <w:r w:rsidRPr="00AE264A">
        <w:rPr>
          <w:strike/>
          <w:sz w:val="24"/>
          <w:szCs w:val="24"/>
        </w:rPr>
        <w:t>ppm</w:t>
      </w:r>
      <w:proofErr w:type="spellEnd"/>
      <w:r w:rsidRPr="00AE264A">
        <w:rPr>
          <w:strike/>
          <w:sz w:val="24"/>
          <w:szCs w:val="24"/>
        </w:rPr>
        <w:t xml:space="preserve"> (mg/l) de cloro ativo;</w:t>
      </w:r>
    </w:p>
    <w:p w:rsidR="005D30CE" w:rsidRPr="00AE264A" w:rsidRDefault="005D30CE" w:rsidP="0033412F">
      <w:pPr>
        <w:spacing w:after="200"/>
        <w:ind w:firstLine="567"/>
        <w:jc w:val="both"/>
        <w:rPr>
          <w:strike/>
          <w:sz w:val="24"/>
          <w:szCs w:val="24"/>
        </w:rPr>
      </w:pPr>
      <w:r w:rsidRPr="00AE264A">
        <w:rPr>
          <w:strike/>
          <w:sz w:val="24"/>
          <w:szCs w:val="24"/>
        </w:rPr>
        <w:t xml:space="preserve">- </w:t>
      </w:r>
      <w:proofErr w:type="gramStart"/>
      <w:r w:rsidRPr="00AE264A">
        <w:rPr>
          <w:strike/>
          <w:sz w:val="24"/>
          <w:szCs w:val="24"/>
        </w:rPr>
        <w:t>preparo</w:t>
      </w:r>
      <w:proofErr w:type="gramEnd"/>
      <w:r w:rsidRPr="00AE264A">
        <w:rPr>
          <w:strike/>
          <w:sz w:val="24"/>
          <w:szCs w:val="24"/>
        </w:rPr>
        <w:t xml:space="preserve"> da solução (volume de 10 litros):</w:t>
      </w:r>
      <w:r w:rsidR="00CD5472">
        <w:rPr>
          <w:strike/>
          <w:sz w:val="24"/>
          <w:szCs w:val="24"/>
        </w:rPr>
        <w:t xml:space="preserve"> </w:t>
      </w:r>
      <w:r w:rsidRPr="00AE264A">
        <w:rPr>
          <w:strike/>
          <w:sz w:val="24"/>
          <w:szCs w:val="24"/>
        </w:rPr>
        <w:t xml:space="preserve">colocar 15,5 </w:t>
      </w:r>
      <w:proofErr w:type="spellStart"/>
      <w:r w:rsidRPr="00AE264A">
        <w:rPr>
          <w:strike/>
          <w:sz w:val="24"/>
          <w:szCs w:val="24"/>
        </w:rPr>
        <w:t>gr</w:t>
      </w:r>
      <w:proofErr w:type="spellEnd"/>
      <w:r w:rsidRPr="00AE264A">
        <w:rPr>
          <w:strike/>
          <w:sz w:val="24"/>
          <w:szCs w:val="24"/>
        </w:rPr>
        <w:t xml:space="preserve"> de hipoclorito de cálcio a 65% de cloro ativo (comercial) e completar com água para o volume indicado;</w:t>
      </w:r>
    </w:p>
    <w:p w:rsidR="00CD5472" w:rsidRDefault="005D30CE" w:rsidP="0033412F">
      <w:pPr>
        <w:spacing w:after="200"/>
        <w:ind w:firstLine="567"/>
        <w:jc w:val="both"/>
        <w:rPr>
          <w:strike/>
          <w:sz w:val="24"/>
          <w:szCs w:val="24"/>
        </w:rPr>
      </w:pPr>
      <w:r w:rsidRPr="00AE264A">
        <w:rPr>
          <w:strike/>
          <w:sz w:val="24"/>
          <w:szCs w:val="24"/>
        </w:rPr>
        <w:t xml:space="preserve">- </w:t>
      </w:r>
      <w:proofErr w:type="gramStart"/>
      <w:r w:rsidRPr="00AE264A">
        <w:rPr>
          <w:strike/>
          <w:sz w:val="24"/>
          <w:szCs w:val="24"/>
        </w:rPr>
        <w:t>modo</w:t>
      </w:r>
      <w:proofErr w:type="gramEnd"/>
      <w:r w:rsidRPr="00AE264A">
        <w:rPr>
          <w:strike/>
          <w:sz w:val="24"/>
          <w:szCs w:val="24"/>
        </w:rPr>
        <w:t xml:space="preserve"> de aplicação: de acordo com técnica de desinfecção (MÉTODO I).</w:t>
      </w:r>
    </w:p>
    <w:p w:rsidR="00CD5472" w:rsidRDefault="005D30CE" w:rsidP="0033412F">
      <w:pPr>
        <w:spacing w:after="200"/>
        <w:ind w:firstLine="567"/>
        <w:jc w:val="both"/>
        <w:rPr>
          <w:strike/>
          <w:sz w:val="24"/>
          <w:szCs w:val="24"/>
        </w:rPr>
      </w:pPr>
      <w:r w:rsidRPr="00AE264A">
        <w:rPr>
          <w:strike/>
          <w:sz w:val="24"/>
          <w:szCs w:val="24"/>
        </w:rPr>
        <w:t>BIGUANIDA:</w:t>
      </w:r>
    </w:p>
    <w:p w:rsidR="005D30CE" w:rsidRPr="00AE264A" w:rsidRDefault="005D30CE" w:rsidP="0033412F">
      <w:pPr>
        <w:spacing w:after="200"/>
        <w:ind w:firstLine="567"/>
        <w:jc w:val="both"/>
        <w:rPr>
          <w:strike/>
          <w:sz w:val="24"/>
          <w:szCs w:val="24"/>
        </w:rPr>
      </w:pPr>
      <w:r w:rsidRPr="00AE264A">
        <w:rPr>
          <w:strike/>
          <w:sz w:val="24"/>
          <w:szCs w:val="24"/>
        </w:rPr>
        <w:t xml:space="preserve">- </w:t>
      </w:r>
      <w:proofErr w:type="gramStart"/>
      <w:r w:rsidRPr="00AE264A">
        <w:rPr>
          <w:strike/>
          <w:sz w:val="24"/>
          <w:szCs w:val="24"/>
        </w:rPr>
        <w:t>abrangência</w:t>
      </w:r>
      <w:proofErr w:type="gramEnd"/>
      <w:r w:rsidRPr="00AE264A">
        <w:rPr>
          <w:strike/>
          <w:sz w:val="24"/>
          <w:szCs w:val="24"/>
        </w:rPr>
        <w:t xml:space="preserve">: produtos comerciais contendo </w:t>
      </w:r>
      <w:proofErr w:type="spellStart"/>
      <w:r w:rsidRPr="00AE264A">
        <w:rPr>
          <w:strike/>
          <w:sz w:val="24"/>
          <w:szCs w:val="24"/>
        </w:rPr>
        <w:t>biguanida</w:t>
      </w:r>
      <w:proofErr w:type="spellEnd"/>
      <w:r w:rsidRPr="00AE264A">
        <w:rPr>
          <w:strike/>
          <w:sz w:val="24"/>
          <w:szCs w:val="24"/>
        </w:rPr>
        <w:t xml:space="preserve"> (cloridrato de </w:t>
      </w:r>
      <w:proofErr w:type="spellStart"/>
      <w:r w:rsidRPr="00AE264A">
        <w:rPr>
          <w:strike/>
          <w:sz w:val="24"/>
          <w:szCs w:val="24"/>
        </w:rPr>
        <w:t>polihexametileno</w:t>
      </w:r>
      <w:proofErr w:type="spellEnd"/>
      <w:r w:rsidRPr="00AE264A">
        <w:rPr>
          <w:strike/>
          <w:sz w:val="24"/>
          <w:szCs w:val="24"/>
        </w:rPr>
        <w:t xml:space="preserve"> </w:t>
      </w:r>
      <w:proofErr w:type="spellStart"/>
      <w:r w:rsidRPr="00AE264A">
        <w:rPr>
          <w:strike/>
          <w:sz w:val="24"/>
          <w:szCs w:val="24"/>
        </w:rPr>
        <w:t>biguanida</w:t>
      </w:r>
      <w:proofErr w:type="spellEnd"/>
      <w:r w:rsidRPr="00AE264A">
        <w:rPr>
          <w:strike/>
          <w:sz w:val="24"/>
          <w:szCs w:val="24"/>
        </w:rPr>
        <w:t>);</w:t>
      </w:r>
    </w:p>
    <w:p w:rsidR="005D30CE" w:rsidRPr="00AE264A" w:rsidRDefault="005D30CE" w:rsidP="0033412F">
      <w:pPr>
        <w:spacing w:after="200"/>
        <w:ind w:firstLine="567"/>
        <w:jc w:val="both"/>
        <w:rPr>
          <w:strike/>
          <w:sz w:val="24"/>
          <w:szCs w:val="24"/>
        </w:rPr>
      </w:pPr>
      <w:r w:rsidRPr="00AE264A">
        <w:rPr>
          <w:strike/>
          <w:sz w:val="24"/>
          <w:szCs w:val="24"/>
        </w:rPr>
        <w:t xml:space="preserve">- </w:t>
      </w:r>
      <w:proofErr w:type="gramStart"/>
      <w:r w:rsidRPr="00AE264A">
        <w:rPr>
          <w:strike/>
          <w:sz w:val="24"/>
          <w:szCs w:val="24"/>
        </w:rPr>
        <w:t>diluição</w:t>
      </w:r>
      <w:proofErr w:type="gramEnd"/>
      <w:r w:rsidRPr="00AE264A">
        <w:rPr>
          <w:strike/>
          <w:sz w:val="24"/>
          <w:szCs w:val="24"/>
        </w:rPr>
        <w:t xml:space="preserve"> de uso: conforme indicado na rotulagem do produto;</w:t>
      </w:r>
    </w:p>
    <w:p w:rsidR="00CD5472" w:rsidRDefault="005D30CE" w:rsidP="0033412F">
      <w:pPr>
        <w:spacing w:after="200"/>
        <w:ind w:firstLine="567"/>
        <w:jc w:val="both"/>
        <w:rPr>
          <w:strike/>
          <w:sz w:val="24"/>
          <w:szCs w:val="24"/>
        </w:rPr>
      </w:pPr>
      <w:r w:rsidRPr="00AE264A">
        <w:rPr>
          <w:strike/>
          <w:sz w:val="24"/>
          <w:szCs w:val="24"/>
        </w:rPr>
        <w:t xml:space="preserve">- </w:t>
      </w:r>
      <w:proofErr w:type="gramStart"/>
      <w:r w:rsidRPr="00AE264A">
        <w:rPr>
          <w:strike/>
          <w:sz w:val="24"/>
          <w:szCs w:val="24"/>
        </w:rPr>
        <w:t>modo</w:t>
      </w:r>
      <w:proofErr w:type="gramEnd"/>
      <w:r w:rsidRPr="00AE264A">
        <w:rPr>
          <w:strike/>
          <w:sz w:val="24"/>
          <w:szCs w:val="24"/>
        </w:rPr>
        <w:t xml:space="preserve"> de aplicação: de acordo com técnica de desinfecção (MÉTODO I).</w:t>
      </w:r>
    </w:p>
    <w:p w:rsidR="00CD5472" w:rsidRDefault="005D30CE" w:rsidP="0033412F">
      <w:pPr>
        <w:pStyle w:val="Ttulo2"/>
        <w:spacing w:after="200"/>
        <w:ind w:firstLine="567"/>
        <w:jc w:val="both"/>
        <w:rPr>
          <w:b w:val="0"/>
          <w:bCs w:val="0"/>
          <w:strike/>
          <w:sz w:val="24"/>
          <w:szCs w:val="24"/>
        </w:rPr>
      </w:pPr>
      <w:r w:rsidRPr="00AE264A">
        <w:rPr>
          <w:b w:val="0"/>
          <w:bCs w:val="0"/>
          <w:strike/>
          <w:sz w:val="24"/>
          <w:szCs w:val="24"/>
        </w:rPr>
        <w:t>GRUPO IV</w:t>
      </w:r>
    </w:p>
    <w:p w:rsidR="00CD5472" w:rsidRDefault="005D30CE" w:rsidP="0033412F">
      <w:pPr>
        <w:pStyle w:val="Ttulo2"/>
        <w:spacing w:after="200"/>
        <w:ind w:firstLine="567"/>
        <w:jc w:val="both"/>
        <w:rPr>
          <w:b w:val="0"/>
          <w:bCs w:val="0"/>
          <w:strike/>
          <w:sz w:val="24"/>
          <w:szCs w:val="24"/>
        </w:rPr>
      </w:pPr>
      <w:r w:rsidRPr="00AE264A">
        <w:rPr>
          <w:b w:val="0"/>
          <w:bCs w:val="0"/>
          <w:strike/>
          <w:sz w:val="24"/>
          <w:szCs w:val="24"/>
        </w:rPr>
        <w:t>MÓDULO A - DESINFECÇÃO</w:t>
      </w:r>
    </w:p>
    <w:p w:rsidR="00CD5472" w:rsidRDefault="005D30CE" w:rsidP="0033412F">
      <w:pPr>
        <w:pStyle w:val="Ttulo2"/>
        <w:spacing w:after="200"/>
        <w:ind w:firstLine="567"/>
        <w:jc w:val="both"/>
        <w:rPr>
          <w:b w:val="0"/>
          <w:bCs w:val="0"/>
          <w:strike/>
          <w:sz w:val="24"/>
          <w:szCs w:val="24"/>
        </w:rPr>
      </w:pPr>
      <w:r w:rsidRPr="00AE264A">
        <w:rPr>
          <w:b w:val="0"/>
          <w:bCs w:val="0"/>
          <w:strike/>
          <w:sz w:val="24"/>
          <w:szCs w:val="24"/>
        </w:rPr>
        <w:t>HIPOCLORITO DE CÁLCIO</w:t>
      </w:r>
    </w:p>
    <w:p w:rsidR="00CD5472" w:rsidRDefault="005D30CE" w:rsidP="0033412F">
      <w:pPr>
        <w:pStyle w:val="Ttulo2"/>
        <w:spacing w:after="200"/>
        <w:ind w:firstLine="567"/>
        <w:jc w:val="both"/>
        <w:rPr>
          <w:b w:val="0"/>
          <w:bCs w:val="0"/>
          <w:strike/>
          <w:sz w:val="24"/>
          <w:szCs w:val="24"/>
        </w:rPr>
      </w:pPr>
      <w:r w:rsidRPr="00AE264A">
        <w:rPr>
          <w:b w:val="0"/>
          <w:bCs w:val="0"/>
          <w:strike/>
          <w:sz w:val="24"/>
          <w:szCs w:val="24"/>
        </w:rPr>
        <w:t>A. 1 – Desinfecção:</w:t>
      </w:r>
    </w:p>
    <w:p w:rsidR="005D30CE" w:rsidRPr="00AE264A" w:rsidRDefault="005D30CE" w:rsidP="0033412F">
      <w:pPr>
        <w:spacing w:after="200"/>
        <w:ind w:firstLine="567"/>
        <w:jc w:val="both"/>
        <w:rPr>
          <w:strike/>
          <w:sz w:val="24"/>
          <w:szCs w:val="24"/>
        </w:rPr>
      </w:pPr>
      <w:r w:rsidRPr="00AE264A">
        <w:rPr>
          <w:strike/>
          <w:sz w:val="24"/>
          <w:szCs w:val="24"/>
        </w:rPr>
        <w:t xml:space="preserve">- </w:t>
      </w:r>
      <w:proofErr w:type="gramStart"/>
      <w:r w:rsidRPr="00AE264A">
        <w:rPr>
          <w:strike/>
          <w:sz w:val="24"/>
          <w:szCs w:val="24"/>
        </w:rPr>
        <w:t>concentração</w:t>
      </w:r>
      <w:proofErr w:type="gramEnd"/>
      <w:r w:rsidRPr="00AE264A">
        <w:rPr>
          <w:strike/>
          <w:sz w:val="24"/>
          <w:szCs w:val="24"/>
        </w:rPr>
        <w:t xml:space="preserve"> recomendada: 50 </w:t>
      </w:r>
      <w:proofErr w:type="spellStart"/>
      <w:r w:rsidRPr="00AE264A">
        <w:rPr>
          <w:strike/>
          <w:sz w:val="24"/>
          <w:szCs w:val="24"/>
        </w:rPr>
        <w:t>ppm</w:t>
      </w:r>
      <w:proofErr w:type="spellEnd"/>
      <w:r w:rsidRPr="00AE264A">
        <w:rPr>
          <w:strike/>
          <w:sz w:val="24"/>
          <w:szCs w:val="24"/>
        </w:rPr>
        <w:t xml:space="preserve"> (mg/l) de cloro ativo;</w:t>
      </w:r>
    </w:p>
    <w:p w:rsidR="00CD5472" w:rsidRDefault="005D30CE" w:rsidP="0033412F">
      <w:pPr>
        <w:pStyle w:val="Corpodetexto"/>
        <w:spacing w:after="200"/>
        <w:ind w:firstLine="567"/>
        <w:rPr>
          <w:rFonts w:ascii="Times New Roman" w:hAnsi="Times New Roman" w:cs="Times New Roman"/>
          <w:strike/>
          <w:color w:val="auto"/>
        </w:rPr>
      </w:pPr>
      <w:r w:rsidRPr="00AE264A">
        <w:rPr>
          <w:rFonts w:ascii="Times New Roman" w:hAnsi="Times New Roman" w:cs="Times New Roman"/>
          <w:strike/>
          <w:color w:val="auto"/>
        </w:rPr>
        <w:lastRenderedPageBreak/>
        <w:t xml:space="preserve">- </w:t>
      </w:r>
      <w:proofErr w:type="gramStart"/>
      <w:r w:rsidRPr="00AE264A">
        <w:rPr>
          <w:rFonts w:ascii="Times New Roman" w:hAnsi="Times New Roman" w:cs="Times New Roman"/>
          <w:strike/>
          <w:color w:val="auto"/>
        </w:rPr>
        <w:t>preparo</w:t>
      </w:r>
      <w:proofErr w:type="gramEnd"/>
      <w:r w:rsidRPr="00AE264A">
        <w:rPr>
          <w:rFonts w:ascii="Times New Roman" w:hAnsi="Times New Roman" w:cs="Times New Roman"/>
          <w:strike/>
          <w:color w:val="auto"/>
        </w:rPr>
        <w:t xml:space="preserve"> da solução (volume de 100 litros): colocar 50 ml de uma solução de hipoclorito de sódio de 10% de cloro ativo (comercial) em um recipiente e completar com água para o volume indicado.</w:t>
      </w:r>
    </w:p>
    <w:p w:rsidR="00CD5472" w:rsidRDefault="005D30CE" w:rsidP="0033412F">
      <w:pPr>
        <w:pStyle w:val="Ttulo2"/>
        <w:spacing w:after="200"/>
        <w:ind w:firstLine="567"/>
        <w:jc w:val="both"/>
        <w:rPr>
          <w:b w:val="0"/>
          <w:bCs w:val="0"/>
          <w:strike/>
          <w:sz w:val="24"/>
          <w:szCs w:val="24"/>
        </w:rPr>
      </w:pPr>
      <w:r w:rsidRPr="00AE264A">
        <w:rPr>
          <w:b w:val="0"/>
          <w:bCs w:val="0"/>
          <w:strike/>
          <w:sz w:val="24"/>
          <w:szCs w:val="24"/>
        </w:rPr>
        <w:t xml:space="preserve">A. 2 – </w:t>
      </w:r>
      <w:proofErr w:type="spellStart"/>
      <w:r w:rsidRPr="00AE264A">
        <w:rPr>
          <w:b w:val="0"/>
          <w:bCs w:val="0"/>
          <w:strike/>
          <w:sz w:val="24"/>
          <w:szCs w:val="24"/>
        </w:rPr>
        <w:t>Desinfeccção</w:t>
      </w:r>
      <w:proofErr w:type="spellEnd"/>
      <w:r w:rsidRPr="00AE264A">
        <w:rPr>
          <w:b w:val="0"/>
          <w:bCs w:val="0"/>
          <w:strike/>
          <w:sz w:val="24"/>
          <w:szCs w:val="24"/>
        </w:rPr>
        <w:t>:</w:t>
      </w:r>
    </w:p>
    <w:p w:rsidR="005D30CE" w:rsidRPr="00AE264A" w:rsidRDefault="005D30CE" w:rsidP="0033412F">
      <w:pPr>
        <w:spacing w:after="200"/>
        <w:ind w:firstLine="567"/>
        <w:jc w:val="both"/>
        <w:rPr>
          <w:strike/>
          <w:sz w:val="24"/>
          <w:szCs w:val="24"/>
        </w:rPr>
      </w:pPr>
      <w:r w:rsidRPr="00AE264A">
        <w:rPr>
          <w:strike/>
          <w:sz w:val="24"/>
          <w:szCs w:val="24"/>
        </w:rPr>
        <w:t xml:space="preserve">- </w:t>
      </w:r>
      <w:proofErr w:type="gramStart"/>
      <w:r w:rsidRPr="00AE264A">
        <w:rPr>
          <w:strike/>
          <w:sz w:val="24"/>
          <w:szCs w:val="24"/>
        </w:rPr>
        <w:t>concentração</w:t>
      </w:r>
      <w:proofErr w:type="gramEnd"/>
      <w:r w:rsidRPr="00AE264A">
        <w:rPr>
          <w:strike/>
          <w:sz w:val="24"/>
          <w:szCs w:val="24"/>
        </w:rPr>
        <w:t xml:space="preserve"> recomendada: 50 </w:t>
      </w:r>
      <w:proofErr w:type="spellStart"/>
      <w:r w:rsidRPr="00AE264A">
        <w:rPr>
          <w:strike/>
          <w:sz w:val="24"/>
          <w:szCs w:val="24"/>
        </w:rPr>
        <w:t>ppm</w:t>
      </w:r>
      <w:proofErr w:type="spellEnd"/>
      <w:r w:rsidRPr="00AE264A">
        <w:rPr>
          <w:strike/>
          <w:sz w:val="24"/>
          <w:szCs w:val="24"/>
        </w:rPr>
        <w:t xml:space="preserve"> (mg/l) de cloro ativo;</w:t>
      </w:r>
    </w:p>
    <w:p w:rsidR="00CD5472" w:rsidRDefault="005D30CE" w:rsidP="0033412F">
      <w:pPr>
        <w:spacing w:after="200"/>
        <w:ind w:firstLine="567"/>
        <w:jc w:val="both"/>
        <w:rPr>
          <w:strike/>
          <w:sz w:val="24"/>
          <w:szCs w:val="24"/>
        </w:rPr>
      </w:pPr>
      <w:r w:rsidRPr="00AE264A">
        <w:rPr>
          <w:strike/>
          <w:sz w:val="24"/>
          <w:szCs w:val="24"/>
        </w:rPr>
        <w:t xml:space="preserve">- </w:t>
      </w:r>
      <w:proofErr w:type="gramStart"/>
      <w:r w:rsidRPr="00AE264A">
        <w:rPr>
          <w:strike/>
          <w:sz w:val="24"/>
          <w:szCs w:val="24"/>
        </w:rPr>
        <w:t>preparo</w:t>
      </w:r>
      <w:proofErr w:type="gramEnd"/>
      <w:r w:rsidRPr="00AE264A">
        <w:rPr>
          <w:strike/>
          <w:sz w:val="24"/>
          <w:szCs w:val="24"/>
        </w:rPr>
        <w:t xml:space="preserve"> da solução (volume de 100 litros): pesar 7,6 </w:t>
      </w:r>
      <w:proofErr w:type="spellStart"/>
      <w:r w:rsidRPr="00AE264A">
        <w:rPr>
          <w:strike/>
          <w:sz w:val="24"/>
          <w:szCs w:val="24"/>
        </w:rPr>
        <w:t>gr</w:t>
      </w:r>
      <w:proofErr w:type="spellEnd"/>
      <w:r w:rsidRPr="00AE264A">
        <w:rPr>
          <w:strike/>
          <w:sz w:val="24"/>
          <w:szCs w:val="24"/>
        </w:rPr>
        <w:t xml:space="preserve"> de hipoclorito de cálcio a 65% de cloro ativo (comercial) e completar com água para o volume indicado.</w:t>
      </w:r>
    </w:p>
    <w:p w:rsidR="00CD5472" w:rsidRDefault="005D30CE" w:rsidP="0033412F">
      <w:pPr>
        <w:pStyle w:val="Ttulo2"/>
        <w:spacing w:after="200"/>
        <w:ind w:firstLine="567"/>
        <w:jc w:val="both"/>
        <w:rPr>
          <w:b w:val="0"/>
          <w:bCs w:val="0"/>
          <w:strike/>
          <w:sz w:val="24"/>
          <w:szCs w:val="24"/>
        </w:rPr>
      </w:pPr>
      <w:r w:rsidRPr="00AE264A">
        <w:rPr>
          <w:b w:val="0"/>
          <w:bCs w:val="0"/>
          <w:strike/>
          <w:sz w:val="24"/>
          <w:szCs w:val="24"/>
        </w:rPr>
        <w:t>MÓDULO B - LIMPEZA</w:t>
      </w:r>
    </w:p>
    <w:p w:rsidR="00CD5472" w:rsidRDefault="005D30CE" w:rsidP="0033412F">
      <w:pPr>
        <w:pStyle w:val="Ttulo2"/>
        <w:spacing w:after="200"/>
        <w:ind w:firstLine="567"/>
        <w:jc w:val="both"/>
        <w:rPr>
          <w:b w:val="0"/>
          <w:bCs w:val="0"/>
          <w:strike/>
          <w:sz w:val="24"/>
          <w:szCs w:val="24"/>
        </w:rPr>
      </w:pPr>
      <w:r w:rsidRPr="00AE264A">
        <w:rPr>
          <w:b w:val="0"/>
          <w:bCs w:val="0"/>
          <w:strike/>
          <w:sz w:val="24"/>
          <w:szCs w:val="24"/>
        </w:rPr>
        <w:t>HIPOCLORITO DE CÁLCIO</w:t>
      </w:r>
    </w:p>
    <w:p w:rsidR="00CD5472" w:rsidRDefault="005D30CE" w:rsidP="0033412F">
      <w:pPr>
        <w:spacing w:after="200"/>
        <w:ind w:firstLine="567"/>
        <w:jc w:val="both"/>
        <w:rPr>
          <w:strike/>
          <w:sz w:val="24"/>
          <w:szCs w:val="24"/>
        </w:rPr>
      </w:pPr>
      <w:r w:rsidRPr="00AE264A">
        <w:rPr>
          <w:strike/>
          <w:sz w:val="24"/>
          <w:szCs w:val="24"/>
        </w:rPr>
        <w:t>B. 1 – Limpeza (remoção de incrustações):</w:t>
      </w:r>
    </w:p>
    <w:p w:rsidR="005D30CE" w:rsidRPr="00AE264A" w:rsidRDefault="005D30CE" w:rsidP="0033412F">
      <w:pPr>
        <w:spacing w:after="200"/>
        <w:ind w:firstLine="567"/>
        <w:jc w:val="both"/>
        <w:rPr>
          <w:strike/>
          <w:sz w:val="24"/>
          <w:szCs w:val="24"/>
        </w:rPr>
      </w:pPr>
      <w:r w:rsidRPr="00AE264A">
        <w:rPr>
          <w:strike/>
          <w:sz w:val="24"/>
          <w:szCs w:val="24"/>
        </w:rPr>
        <w:t xml:space="preserve">- </w:t>
      </w:r>
      <w:proofErr w:type="gramStart"/>
      <w:r w:rsidRPr="00AE264A">
        <w:rPr>
          <w:strike/>
          <w:sz w:val="24"/>
          <w:szCs w:val="24"/>
        </w:rPr>
        <w:t>concentração</w:t>
      </w:r>
      <w:proofErr w:type="gramEnd"/>
      <w:r w:rsidRPr="00AE264A">
        <w:rPr>
          <w:strike/>
          <w:sz w:val="24"/>
          <w:szCs w:val="24"/>
        </w:rPr>
        <w:t xml:space="preserve"> recomendada: 200 </w:t>
      </w:r>
      <w:proofErr w:type="spellStart"/>
      <w:r w:rsidRPr="00AE264A">
        <w:rPr>
          <w:strike/>
          <w:sz w:val="24"/>
          <w:szCs w:val="24"/>
        </w:rPr>
        <w:t>ppm</w:t>
      </w:r>
      <w:proofErr w:type="spellEnd"/>
      <w:r w:rsidRPr="00AE264A">
        <w:rPr>
          <w:strike/>
          <w:sz w:val="24"/>
          <w:szCs w:val="24"/>
        </w:rPr>
        <w:t xml:space="preserve"> (mg/l) de cloro ativo;</w:t>
      </w:r>
    </w:p>
    <w:p w:rsidR="00CD5472" w:rsidRDefault="005D30CE" w:rsidP="0033412F">
      <w:pPr>
        <w:spacing w:after="200"/>
        <w:ind w:firstLine="567"/>
        <w:jc w:val="both"/>
        <w:rPr>
          <w:strike/>
          <w:sz w:val="24"/>
          <w:szCs w:val="24"/>
        </w:rPr>
      </w:pPr>
      <w:r w:rsidRPr="00AE264A">
        <w:rPr>
          <w:strike/>
          <w:sz w:val="24"/>
          <w:szCs w:val="24"/>
        </w:rPr>
        <w:t xml:space="preserve">- </w:t>
      </w:r>
      <w:proofErr w:type="gramStart"/>
      <w:r w:rsidRPr="00AE264A">
        <w:rPr>
          <w:strike/>
          <w:sz w:val="24"/>
          <w:szCs w:val="24"/>
        </w:rPr>
        <w:t>preparo</w:t>
      </w:r>
      <w:proofErr w:type="gramEnd"/>
      <w:r w:rsidRPr="00AE264A">
        <w:rPr>
          <w:strike/>
          <w:sz w:val="24"/>
          <w:szCs w:val="24"/>
        </w:rPr>
        <w:t xml:space="preserve"> da solução (volume de 100 litros): pesar 31 </w:t>
      </w:r>
      <w:proofErr w:type="spellStart"/>
      <w:r w:rsidRPr="00AE264A">
        <w:rPr>
          <w:strike/>
          <w:sz w:val="24"/>
          <w:szCs w:val="24"/>
        </w:rPr>
        <w:t>gr</w:t>
      </w:r>
      <w:proofErr w:type="spellEnd"/>
      <w:r w:rsidRPr="00AE264A">
        <w:rPr>
          <w:strike/>
          <w:sz w:val="24"/>
          <w:szCs w:val="24"/>
        </w:rPr>
        <w:t xml:space="preserve"> de hipoclorito de cálcio a 65% de cloro ativo (comercial) e completar com água para o volume indicado.</w:t>
      </w:r>
    </w:p>
    <w:p w:rsidR="00CD5472" w:rsidRDefault="005D30CE" w:rsidP="0033412F">
      <w:pPr>
        <w:spacing w:after="200"/>
        <w:ind w:firstLine="567"/>
        <w:jc w:val="both"/>
        <w:rPr>
          <w:strike/>
          <w:sz w:val="24"/>
          <w:szCs w:val="24"/>
        </w:rPr>
      </w:pPr>
      <w:r w:rsidRPr="00AE264A">
        <w:rPr>
          <w:strike/>
          <w:sz w:val="24"/>
          <w:szCs w:val="24"/>
        </w:rPr>
        <w:t>B. 2 – Limpeza (remoção de incrustações):</w:t>
      </w:r>
    </w:p>
    <w:p w:rsidR="005D30CE" w:rsidRPr="00AE264A" w:rsidRDefault="005D30CE" w:rsidP="0033412F">
      <w:pPr>
        <w:spacing w:after="200"/>
        <w:ind w:firstLine="567"/>
        <w:jc w:val="both"/>
        <w:rPr>
          <w:strike/>
          <w:sz w:val="24"/>
          <w:szCs w:val="24"/>
        </w:rPr>
      </w:pPr>
      <w:r w:rsidRPr="00AE264A">
        <w:rPr>
          <w:strike/>
          <w:sz w:val="24"/>
          <w:szCs w:val="24"/>
        </w:rPr>
        <w:t xml:space="preserve">- </w:t>
      </w:r>
      <w:proofErr w:type="gramStart"/>
      <w:r w:rsidRPr="00AE264A">
        <w:rPr>
          <w:strike/>
          <w:sz w:val="24"/>
          <w:szCs w:val="24"/>
        </w:rPr>
        <w:t>concentração</w:t>
      </w:r>
      <w:proofErr w:type="gramEnd"/>
      <w:r w:rsidRPr="00AE264A">
        <w:rPr>
          <w:strike/>
          <w:sz w:val="24"/>
          <w:szCs w:val="24"/>
        </w:rPr>
        <w:t xml:space="preserve"> recomendada: 200 </w:t>
      </w:r>
      <w:proofErr w:type="spellStart"/>
      <w:r w:rsidRPr="00AE264A">
        <w:rPr>
          <w:strike/>
          <w:sz w:val="24"/>
          <w:szCs w:val="24"/>
        </w:rPr>
        <w:t>ppm</w:t>
      </w:r>
      <w:proofErr w:type="spellEnd"/>
      <w:r w:rsidRPr="00AE264A">
        <w:rPr>
          <w:strike/>
          <w:sz w:val="24"/>
          <w:szCs w:val="24"/>
        </w:rPr>
        <w:t xml:space="preserve"> (mg/l) de cloro ativo;</w:t>
      </w:r>
    </w:p>
    <w:p w:rsidR="00CD5472" w:rsidRDefault="005D30CE" w:rsidP="0033412F">
      <w:pPr>
        <w:spacing w:after="200"/>
        <w:ind w:firstLine="567"/>
        <w:jc w:val="both"/>
        <w:rPr>
          <w:strike/>
          <w:sz w:val="24"/>
          <w:szCs w:val="24"/>
        </w:rPr>
      </w:pPr>
      <w:r w:rsidRPr="00AE264A">
        <w:rPr>
          <w:strike/>
          <w:sz w:val="24"/>
          <w:szCs w:val="24"/>
        </w:rPr>
        <w:t xml:space="preserve">- </w:t>
      </w:r>
      <w:proofErr w:type="gramStart"/>
      <w:r w:rsidRPr="00AE264A">
        <w:rPr>
          <w:strike/>
          <w:sz w:val="24"/>
          <w:szCs w:val="24"/>
        </w:rPr>
        <w:t>preparo</w:t>
      </w:r>
      <w:proofErr w:type="gramEnd"/>
      <w:r w:rsidRPr="00AE264A">
        <w:rPr>
          <w:strike/>
          <w:sz w:val="24"/>
          <w:szCs w:val="24"/>
        </w:rPr>
        <w:t xml:space="preserve"> da solução (volume de 100 litros): colocar 200 ml de solução de hipoclorito de sódio a 10% de cloro ativo (comercial) em recipiente e completar com água para o volume indicado.</w:t>
      </w:r>
    </w:p>
    <w:p w:rsidR="00CD5472" w:rsidRDefault="005D30CE" w:rsidP="0033412F">
      <w:pPr>
        <w:pStyle w:val="Ttulo1"/>
        <w:spacing w:after="200"/>
        <w:ind w:firstLine="567"/>
        <w:jc w:val="both"/>
        <w:rPr>
          <w:strike/>
        </w:rPr>
      </w:pPr>
      <w:r w:rsidRPr="00AE264A">
        <w:rPr>
          <w:strike/>
        </w:rPr>
        <w:t>GRUPO V</w:t>
      </w:r>
    </w:p>
    <w:p w:rsidR="00CD5472" w:rsidRDefault="005D30CE" w:rsidP="0033412F">
      <w:pPr>
        <w:pStyle w:val="Ttulo1"/>
        <w:spacing w:after="200"/>
        <w:ind w:firstLine="567"/>
        <w:jc w:val="both"/>
        <w:rPr>
          <w:strike/>
        </w:rPr>
      </w:pPr>
      <w:r w:rsidRPr="00AE264A">
        <w:rPr>
          <w:strike/>
        </w:rPr>
        <w:t>HIPOCLORITO DE SÓDIO:</w:t>
      </w:r>
    </w:p>
    <w:p w:rsidR="005D30CE" w:rsidRPr="00AE264A" w:rsidRDefault="005D30CE" w:rsidP="0033412F">
      <w:pPr>
        <w:spacing w:after="200"/>
        <w:ind w:firstLine="567"/>
        <w:jc w:val="both"/>
        <w:rPr>
          <w:strike/>
          <w:sz w:val="24"/>
          <w:szCs w:val="24"/>
        </w:rPr>
      </w:pPr>
      <w:r w:rsidRPr="00AE264A">
        <w:rPr>
          <w:strike/>
          <w:sz w:val="24"/>
          <w:szCs w:val="24"/>
        </w:rPr>
        <w:t xml:space="preserve">- </w:t>
      </w:r>
      <w:proofErr w:type="gramStart"/>
      <w:r w:rsidRPr="00AE264A">
        <w:rPr>
          <w:strike/>
          <w:sz w:val="24"/>
          <w:szCs w:val="24"/>
        </w:rPr>
        <w:t>concentração</w:t>
      </w:r>
      <w:proofErr w:type="gramEnd"/>
      <w:r w:rsidRPr="00AE264A">
        <w:rPr>
          <w:strike/>
          <w:sz w:val="24"/>
          <w:szCs w:val="24"/>
        </w:rPr>
        <w:t xml:space="preserve"> recomendada: 1.000 </w:t>
      </w:r>
      <w:proofErr w:type="spellStart"/>
      <w:r w:rsidRPr="00AE264A">
        <w:rPr>
          <w:strike/>
          <w:sz w:val="24"/>
          <w:szCs w:val="24"/>
        </w:rPr>
        <w:t>ppm</w:t>
      </w:r>
      <w:proofErr w:type="spellEnd"/>
      <w:r w:rsidRPr="00AE264A">
        <w:rPr>
          <w:strike/>
          <w:sz w:val="24"/>
          <w:szCs w:val="24"/>
        </w:rPr>
        <w:t xml:space="preserve"> (mg/l) de cloro ativo;</w:t>
      </w:r>
    </w:p>
    <w:p w:rsidR="00CD5472" w:rsidRDefault="005D30CE" w:rsidP="0033412F">
      <w:pPr>
        <w:spacing w:after="200"/>
        <w:ind w:firstLine="567"/>
        <w:jc w:val="both"/>
        <w:rPr>
          <w:strike/>
          <w:sz w:val="24"/>
          <w:szCs w:val="24"/>
        </w:rPr>
      </w:pPr>
      <w:r w:rsidRPr="00AE264A">
        <w:rPr>
          <w:strike/>
          <w:sz w:val="24"/>
          <w:szCs w:val="24"/>
        </w:rPr>
        <w:t xml:space="preserve">- </w:t>
      </w:r>
      <w:proofErr w:type="gramStart"/>
      <w:r w:rsidRPr="00AE264A">
        <w:rPr>
          <w:strike/>
          <w:sz w:val="24"/>
          <w:szCs w:val="24"/>
        </w:rPr>
        <w:t>preparo</w:t>
      </w:r>
      <w:proofErr w:type="gramEnd"/>
      <w:r w:rsidRPr="00AE264A">
        <w:rPr>
          <w:strike/>
          <w:sz w:val="24"/>
          <w:szCs w:val="24"/>
        </w:rPr>
        <w:t xml:space="preserve"> da solução (volume de 10 litros):</w:t>
      </w:r>
      <w:r w:rsidR="00CD5472">
        <w:rPr>
          <w:strike/>
          <w:sz w:val="24"/>
          <w:szCs w:val="24"/>
        </w:rPr>
        <w:t xml:space="preserve"> </w:t>
      </w:r>
      <w:r w:rsidRPr="00AE264A">
        <w:rPr>
          <w:strike/>
          <w:sz w:val="24"/>
          <w:szCs w:val="24"/>
        </w:rPr>
        <w:t>colocar 100 ml de 1 (uma) solução de hipoclorito de sódio a 10% de cloro ativo (comercial) e completar com água para o volume indicado.</w:t>
      </w:r>
    </w:p>
    <w:p w:rsidR="00CD5472" w:rsidRDefault="005D30CE" w:rsidP="0033412F">
      <w:pPr>
        <w:spacing w:after="200"/>
        <w:ind w:firstLine="567"/>
        <w:jc w:val="both"/>
        <w:rPr>
          <w:strike/>
          <w:sz w:val="24"/>
          <w:szCs w:val="24"/>
        </w:rPr>
      </w:pPr>
      <w:r w:rsidRPr="00AE264A">
        <w:rPr>
          <w:strike/>
          <w:sz w:val="24"/>
          <w:szCs w:val="24"/>
        </w:rPr>
        <w:t>HIPOCLORITO DE CÁLCIO:</w:t>
      </w:r>
    </w:p>
    <w:p w:rsidR="005D30CE" w:rsidRPr="00AE264A" w:rsidRDefault="005D30CE" w:rsidP="0033412F">
      <w:pPr>
        <w:spacing w:after="200"/>
        <w:ind w:firstLine="567"/>
        <w:jc w:val="both"/>
        <w:rPr>
          <w:strike/>
          <w:sz w:val="24"/>
          <w:szCs w:val="24"/>
        </w:rPr>
      </w:pPr>
      <w:r w:rsidRPr="00AE264A">
        <w:rPr>
          <w:strike/>
          <w:sz w:val="24"/>
          <w:szCs w:val="24"/>
        </w:rPr>
        <w:t xml:space="preserve">- </w:t>
      </w:r>
      <w:proofErr w:type="gramStart"/>
      <w:r w:rsidRPr="00AE264A">
        <w:rPr>
          <w:strike/>
          <w:sz w:val="24"/>
          <w:szCs w:val="24"/>
        </w:rPr>
        <w:t>concentração</w:t>
      </w:r>
      <w:proofErr w:type="gramEnd"/>
      <w:r w:rsidRPr="00AE264A">
        <w:rPr>
          <w:strike/>
          <w:sz w:val="24"/>
          <w:szCs w:val="24"/>
        </w:rPr>
        <w:t xml:space="preserve"> recomendada: 1.000 </w:t>
      </w:r>
      <w:proofErr w:type="spellStart"/>
      <w:r w:rsidRPr="00AE264A">
        <w:rPr>
          <w:strike/>
          <w:sz w:val="24"/>
          <w:szCs w:val="24"/>
        </w:rPr>
        <w:t>ppm</w:t>
      </w:r>
      <w:proofErr w:type="spellEnd"/>
      <w:r w:rsidRPr="00AE264A">
        <w:rPr>
          <w:strike/>
          <w:sz w:val="24"/>
          <w:szCs w:val="24"/>
        </w:rPr>
        <w:t xml:space="preserve"> (mg/l) de cloro ativo;</w:t>
      </w:r>
    </w:p>
    <w:p w:rsidR="00CD5472" w:rsidRDefault="005D30CE" w:rsidP="0033412F">
      <w:pPr>
        <w:spacing w:after="200"/>
        <w:ind w:firstLine="567"/>
        <w:jc w:val="both"/>
        <w:rPr>
          <w:strike/>
          <w:sz w:val="24"/>
          <w:szCs w:val="24"/>
        </w:rPr>
      </w:pPr>
      <w:r w:rsidRPr="00AE264A">
        <w:rPr>
          <w:strike/>
          <w:sz w:val="24"/>
          <w:szCs w:val="24"/>
        </w:rPr>
        <w:t xml:space="preserve">- </w:t>
      </w:r>
      <w:proofErr w:type="gramStart"/>
      <w:r w:rsidRPr="00AE264A">
        <w:rPr>
          <w:strike/>
          <w:sz w:val="24"/>
          <w:szCs w:val="24"/>
        </w:rPr>
        <w:t>preparo</w:t>
      </w:r>
      <w:proofErr w:type="gramEnd"/>
      <w:r w:rsidRPr="00AE264A">
        <w:rPr>
          <w:strike/>
          <w:sz w:val="24"/>
          <w:szCs w:val="24"/>
        </w:rPr>
        <w:t xml:space="preserve"> da solução (volume de 10 litros):</w:t>
      </w:r>
      <w:r w:rsidR="00CD5472">
        <w:rPr>
          <w:strike/>
          <w:sz w:val="24"/>
          <w:szCs w:val="24"/>
        </w:rPr>
        <w:t xml:space="preserve"> </w:t>
      </w:r>
      <w:r w:rsidRPr="00AE264A">
        <w:rPr>
          <w:strike/>
          <w:sz w:val="24"/>
          <w:szCs w:val="24"/>
        </w:rPr>
        <w:t xml:space="preserve">colocar 15,5 </w:t>
      </w:r>
      <w:proofErr w:type="spellStart"/>
      <w:r w:rsidRPr="00AE264A">
        <w:rPr>
          <w:strike/>
          <w:sz w:val="24"/>
          <w:szCs w:val="24"/>
        </w:rPr>
        <w:t>gr</w:t>
      </w:r>
      <w:proofErr w:type="spellEnd"/>
      <w:r w:rsidRPr="00AE264A">
        <w:rPr>
          <w:strike/>
          <w:sz w:val="24"/>
          <w:szCs w:val="24"/>
        </w:rPr>
        <w:t xml:space="preserve"> de hipoclorito de cálcio a 65% de cloro ativo (comercial) e completar com água para o volume indicado.</w:t>
      </w:r>
    </w:p>
    <w:p w:rsidR="00CD5472" w:rsidRDefault="005D30CE" w:rsidP="0033412F">
      <w:pPr>
        <w:pStyle w:val="Ttulo1"/>
        <w:spacing w:after="200"/>
        <w:ind w:firstLine="567"/>
        <w:jc w:val="both"/>
        <w:rPr>
          <w:strike/>
        </w:rPr>
      </w:pPr>
      <w:r w:rsidRPr="00AE264A">
        <w:rPr>
          <w:strike/>
        </w:rPr>
        <w:t>FENÓIS SINTÉTICOS:</w:t>
      </w:r>
    </w:p>
    <w:p w:rsidR="005D30CE" w:rsidRPr="00AE264A" w:rsidRDefault="005D30CE" w:rsidP="0033412F">
      <w:pPr>
        <w:spacing w:after="200"/>
        <w:ind w:firstLine="567"/>
        <w:jc w:val="both"/>
        <w:rPr>
          <w:strike/>
          <w:sz w:val="24"/>
          <w:szCs w:val="24"/>
        </w:rPr>
      </w:pPr>
      <w:r w:rsidRPr="00AE264A">
        <w:rPr>
          <w:strike/>
          <w:sz w:val="24"/>
          <w:szCs w:val="24"/>
        </w:rPr>
        <w:t xml:space="preserve">- abrangência: produtos comerciais, contendo fenóis sintéticos </w:t>
      </w:r>
      <w:proofErr w:type="gramStart"/>
      <w:r w:rsidRPr="00AE264A">
        <w:rPr>
          <w:strike/>
          <w:sz w:val="24"/>
          <w:szCs w:val="24"/>
        </w:rPr>
        <w:t>( ex.</w:t>
      </w:r>
      <w:proofErr w:type="gramEnd"/>
      <w:r w:rsidRPr="00AE264A">
        <w:rPr>
          <w:strike/>
          <w:sz w:val="24"/>
          <w:szCs w:val="24"/>
        </w:rPr>
        <w:t>: o-</w:t>
      </w:r>
      <w:proofErr w:type="spellStart"/>
      <w:r w:rsidRPr="00AE264A">
        <w:rPr>
          <w:strike/>
          <w:sz w:val="24"/>
          <w:szCs w:val="24"/>
        </w:rPr>
        <w:t>fenil</w:t>
      </w:r>
      <w:proofErr w:type="spellEnd"/>
      <w:r w:rsidRPr="00AE264A">
        <w:rPr>
          <w:strike/>
          <w:sz w:val="24"/>
          <w:szCs w:val="24"/>
        </w:rPr>
        <w:t xml:space="preserve"> fenol, o-</w:t>
      </w:r>
      <w:proofErr w:type="spellStart"/>
      <w:r w:rsidRPr="00AE264A">
        <w:rPr>
          <w:strike/>
          <w:sz w:val="24"/>
          <w:szCs w:val="24"/>
        </w:rPr>
        <w:t>benzil</w:t>
      </w:r>
      <w:proofErr w:type="spellEnd"/>
      <w:r w:rsidRPr="00AE264A">
        <w:rPr>
          <w:strike/>
          <w:sz w:val="24"/>
          <w:szCs w:val="24"/>
        </w:rPr>
        <w:t xml:space="preserve">-p-cloro fenol + </w:t>
      </w:r>
      <w:proofErr w:type="spellStart"/>
      <w:r w:rsidRPr="00AE264A">
        <w:rPr>
          <w:strike/>
          <w:sz w:val="24"/>
          <w:szCs w:val="24"/>
        </w:rPr>
        <w:t>tensoativos</w:t>
      </w:r>
      <w:proofErr w:type="spellEnd"/>
      <w:r w:rsidRPr="00AE264A">
        <w:rPr>
          <w:strike/>
          <w:sz w:val="24"/>
          <w:szCs w:val="24"/>
        </w:rPr>
        <w:t xml:space="preserve"> aniônicos + antioxidantes + sequestrantes);</w:t>
      </w:r>
    </w:p>
    <w:p w:rsidR="00CD5472" w:rsidRDefault="005D30CE" w:rsidP="0033412F">
      <w:pPr>
        <w:spacing w:after="200"/>
        <w:ind w:firstLine="567"/>
        <w:jc w:val="both"/>
        <w:rPr>
          <w:strike/>
          <w:sz w:val="24"/>
          <w:szCs w:val="24"/>
        </w:rPr>
      </w:pPr>
      <w:r w:rsidRPr="00AE264A">
        <w:rPr>
          <w:strike/>
          <w:sz w:val="24"/>
          <w:szCs w:val="24"/>
        </w:rPr>
        <w:t xml:space="preserve">- </w:t>
      </w:r>
      <w:proofErr w:type="gramStart"/>
      <w:r w:rsidRPr="00AE264A">
        <w:rPr>
          <w:strike/>
          <w:sz w:val="24"/>
          <w:szCs w:val="24"/>
        </w:rPr>
        <w:t>diluição</w:t>
      </w:r>
      <w:proofErr w:type="gramEnd"/>
      <w:r w:rsidRPr="00AE264A">
        <w:rPr>
          <w:strike/>
          <w:sz w:val="24"/>
          <w:szCs w:val="24"/>
        </w:rPr>
        <w:t xml:space="preserve"> de uso: conforme indicado na rotulagem do produto.</w:t>
      </w:r>
    </w:p>
    <w:p w:rsidR="00CD5472" w:rsidRDefault="005D30CE" w:rsidP="0033412F">
      <w:pPr>
        <w:pStyle w:val="Ttulo2"/>
        <w:spacing w:after="200"/>
        <w:ind w:firstLine="567"/>
        <w:jc w:val="both"/>
        <w:rPr>
          <w:b w:val="0"/>
          <w:bCs w:val="0"/>
          <w:strike/>
          <w:sz w:val="24"/>
          <w:szCs w:val="24"/>
        </w:rPr>
      </w:pPr>
      <w:r w:rsidRPr="00AE264A">
        <w:rPr>
          <w:b w:val="0"/>
          <w:bCs w:val="0"/>
          <w:strike/>
          <w:sz w:val="24"/>
          <w:szCs w:val="24"/>
        </w:rPr>
        <w:lastRenderedPageBreak/>
        <w:t>FORMALDEÍDO:</w:t>
      </w:r>
    </w:p>
    <w:p w:rsidR="005D30CE" w:rsidRPr="00AE264A" w:rsidRDefault="005D30CE" w:rsidP="0033412F">
      <w:pPr>
        <w:spacing w:after="200"/>
        <w:ind w:firstLine="567"/>
        <w:jc w:val="both"/>
        <w:rPr>
          <w:strike/>
          <w:sz w:val="24"/>
          <w:szCs w:val="24"/>
        </w:rPr>
      </w:pPr>
      <w:r w:rsidRPr="00AE264A">
        <w:rPr>
          <w:strike/>
          <w:sz w:val="24"/>
          <w:szCs w:val="24"/>
        </w:rPr>
        <w:t xml:space="preserve">A – </w:t>
      </w:r>
      <w:proofErr w:type="gramStart"/>
      <w:r w:rsidRPr="00AE264A">
        <w:rPr>
          <w:strike/>
          <w:sz w:val="24"/>
          <w:szCs w:val="24"/>
        </w:rPr>
        <w:t>abrangência</w:t>
      </w:r>
      <w:proofErr w:type="gramEnd"/>
      <w:r w:rsidRPr="00AE264A">
        <w:rPr>
          <w:strike/>
          <w:sz w:val="24"/>
          <w:szCs w:val="24"/>
        </w:rPr>
        <w:t>: produtos comerciais contendo formaldeído a 0,2% + quaternários de amônio + antioxidante + sequestrantes;</w:t>
      </w:r>
    </w:p>
    <w:p w:rsidR="005D30CE" w:rsidRPr="00AE264A" w:rsidRDefault="005D30CE" w:rsidP="0033412F">
      <w:pPr>
        <w:spacing w:after="200"/>
        <w:ind w:firstLine="567"/>
        <w:jc w:val="both"/>
        <w:rPr>
          <w:strike/>
          <w:sz w:val="24"/>
          <w:szCs w:val="24"/>
        </w:rPr>
      </w:pPr>
      <w:r w:rsidRPr="00AE264A">
        <w:rPr>
          <w:strike/>
          <w:sz w:val="24"/>
          <w:szCs w:val="24"/>
        </w:rPr>
        <w:t xml:space="preserve">- </w:t>
      </w:r>
      <w:proofErr w:type="gramStart"/>
      <w:r w:rsidRPr="00AE264A">
        <w:rPr>
          <w:strike/>
          <w:sz w:val="24"/>
          <w:szCs w:val="24"/>
        </w:rPr>
        <w:t>diluição</w:t>
      </w:r>
      <w:proofErr w:type="gramEnd"/>
      <w:r w:rsidRPr="00AE264A">
        <w:rPr>
          <w:strike/>
          <w:sz w:val="24"/>
          <w:szCs w:val="24"/>
        </w:rPr>
        <w:t xml:space="preserve"> de uso: conforme indicado na rotulagem do produto;</w:t>
      </w:r>
    </w:p>
    <w:p w:rsidR="005D30CE" w:rsidRPr="00AE264A" w:rsidRDefault="005D30CE" w:rsidP="0033412F">
      <w:pPr>
        <w:spacing w:after="200"/>
        <w:ind w:firstLine="567"/>
        <w:jc w:val="both"/>
        <w:rPr>
          <w:strike/>
          <w:sz w:val="24"/>
          <w:szCs w:val="24"/>
        </w:rPr>
      </w:pPr>
      <w:r w:rsidRPr="00AE264A">
        <w:rPr>
          <w:strike/>
          <w:sz w:val="24"/>
          <w:szCs w:val="24"/>
        </w:rPr>
        <w:t xml:space="preserve">B – </w:t>
      </w:r>
      <w:proofErr w:type="gramStart"/>
      <w:r w:rsidRPr="00AE264A">
        <w:rPr>
          <w:strike/>
          <w:sz w:val="24"/>
          <w:szCs w:val="24"/>
        </w:rPr>
        <w:t>abrangência</w:t>
      </w:r>
      <w:proofErr w:type="gramEnd"/>
      <w:r w:rsidRPr="00AE264A">
        <w:rPr>
          <w:strike/>
          <w:sz w:val="24"/>
          <w:szCs w:val="24"/>
        </w:rPr>
        <w:t>: solução de formaldeído a 5% (p/v);</w:t>
      </w:r>
    </w:p>
    <w:p w:rsidR="00CD5472" w:rsidRDefault="005D30CE" w:rsidP="0033412F">
      <w:pPr>
        <w:spacing w:after="200"/>
        <w:ind w:firstLine="567"/>
        <w:jc w:val="both"/>
        <w:rPr>
          <w:strike/>
          <w:sz w:val="24"/>
          <w:szCs w:val="24"/>
        </w:rPr>
      </w:pPr>
      <w:r w:rsidRPr="00AE264A">
        <w:rPr>
          <w:strike/>
          <w:sz w:val="24"/>
          <w:szCs w:val="24"/>
        </w:rPr>
        <w:t>a) preparo da solução (volume de 10 litros): colocar 1.350 ml de formalina (formaldeído a 37%) em um recipiente e completar com água para volume indicado.</w:t>
      </w:r>
    </w:p>
    <w:p w:rsidR="00CD5472" w:rsidRDefault="005D30CE" w:rsidP="0033412F">
      <w:pPr>
        <w:spacing w:after="200"/>
        <w:ind w:firstLine="567"/>
        <w:jc w:val="both"/>
        <w:rPr>
          <w:strike/>
          <w:sz w:val="24"/>
          <w:szCs w:val="24"/>
        </w:rPr>
      </w:pPr>
      <w:r w:rsidRPr="00AE264A">
        <w:rPr>
          <w:strike/>
          <w:sz w:val="24"/>
          <w:szCs w:val="24"/>
        </w:rPr>
        <w:t>GRUPO VI</w:t>
      </w:r>
    </w:p>
    <w:p w:rsidR="00CD5472" w:rsidRDefault="005D30CE" w:rsidP="0033412F">
      <w:pPr>
        <w:spacing w:after="200"/>
        <w:ind w:firstLine="567"/>
        <w:jc w:val="both"/>
        <w:rPr>
          <w:strike/>
          <w:sz w:val="24"/>
          <w:szCs w:val="24"/>
        </w:rPr>
      </w:pPr>
      <w:r w:rsidRPr="00AE264A">
        <w:rPr>
          <w:strike/>
          <w:sz w:val="24"/>
          <w:szCs w:val="24"/>
        </w:rPr>
        <w:t>HIPOCLORITO DE SÓDIO:</w:t>
      </w:r>
    </w:p>
    <w:p w:rsidR="005D30CE" w:rsidRPr="00AE264A" w:rsidRDefault="005D30CE" w:rsidP="0033412F">
      <w:pPr>
        <w:spacing w:after="200"/>
        <w:ind w:firstLine="567"/>
        <w:jc w:val="both"/>
        <w:rPr>
          <w:strike/>
          <w:sz w:val="24"/>
          <w:szCs w:val="24"/>
        </w:rPr>
      </w:pPr>
      <w:r w:rsidRPr="00AE264A">
        <w:rPr>
          <w:strike/>
          <w:sz w:val="24"/>
          <w:szCs w:val="24"/>
        </w:rPr>
        <w:t xml:space="preserve">- </w:t>
      </w:r>
      <w:proofErr w:type="gramStart"/>
      <w:r w:rsidRPr="00AE264A">
        <w:rPr>
          <w:strike/>
          <w:sz w:val="24"/>
          <w:szCs w:val="24"/>
        </w:rPr>
        <w:t>concentração</w:t>
      </w:r>
      <w:proofErr w:type="gramEnd"/>
      <w:r w:rsidRPr="00AE264A">
        <w:rPr>
          <w:strike/>
          <w:sz w:val="24"/>
          <w:szCs w:val="24"/>
        </w:rPr>
        <w:t xml:space="preserve"> recomendada: 1.000 </w:t>
      </w:r>
      <w:proofErr w:type="spellStart"/>
      <w:r w:rsidRPr="00AE264A">
        <w:rPr>
          <w:strike/>
          <w:sz w:val="24"/>
          <w:szCs w:val="24"/>
        </w:rPr>
        <w:t>ppm</w:t>
      </w:r>
      <w:proofErr w:type="spellEnd"/>
      <w:r w:rsidRPr="00AE264A">
        <w:rPr>
          <w:strike/>
          <w:sz w:val="24"/>
          <w:szCs w:val="24"/>
        </w:rPr>
        <w:t xml:space="preserve"> (mg/l) de cloro ativo;</w:t>
      </w:r>
    </w:p>
    <w:p w:rsidR="005D30CE" w:rsidRPr="00AE264A" w:rsidRDefault="005D30CE" w:rsidP="0033412F">
      <w:pPr>
        <w:spacing w:after="200"/>
        <w:ind w:firstLine="567"/>
        <w:jc w:val="both"/>
        <w:rPr>
          <w:strike/>
          <w:sz w:val="24"/>
          <w:szCs w:val="24"/>
        </w:rPr>
      </w:pPr>
      <w:r w:rsidRPr="00AE264A">
        <w:rPr>
          <w:strike/>
          <w:sz w:val="24"/>
          <w:szCs w:val="24"/>
        </w:rPr>
        <w:t xml:space="preserve">- </w:t>
      </w:r>
      <w:proofErr w:type="gramStart"/>
      <w:r w:rsidRPr="00AE264A">
        <w:rPr>
          <w:strike/>
          <w:sz w:val="24"/>
          <w:szCs w:val="24"/>
        </w:rPr>
        <w:t>preparo</w:t>
      </w:r>
      <w:proofErr w:type="gramEnd"/>
      <w:r w:rsidRPr="00AE264A">
        <w:rPr>
          <w:strike/>
          <w:sz w:val="24"/>
          <w:szCs w:val="24"/>
        </w:rPr>
        <w:t xml:space="preserve"> da solução (volume de 10 litros): colocar 100 ml de uma solução de hipoclorito de sódio a 10% de cloro ativo (comercial) e completar com água para o volume indicado;</w:t>
      </w:r>
    </w:p>
    <w:p w:rsidR="00CD5472" w:rsidRDefault="005D30CE" w:rsidP="0033412F">
      <w:pPr>
        <w:spacing w:after="200"/>
        <w:ind w:firstLine="567"/>
        <w:jc w:val="both"/>
        <w:rPr>
          <w:strike/>
          <w:sz w:val="24"/>
          <w:szCs w:val="24"/>
        </w:rPr>
      </w:pPr>
      <w:r w:rsidRPr="00AE264A">
        <w:rPr>
          <w:strike/>
          <w:sz w:val="24"/>
          <w:szCs w:val="24"/>
        </w:rPr>
        <w:t xml:space="preserve">- </w:t>
      </w:r>
      <w:proofErr w:type="gramStart"/>
      <w:r w:rsidRPr="00AE264A">
        <w:rPr>
          <w:strike/>
          <w:sz w:val="24"/>
          <w:szCs w:val="24"/>
        </w:rPr>
        <w:t>modo</w:t>
      </w:r>
      <w:proofErr w:type="gramEnd"/>
      <w:r w:rsidRPr="00AE264A">
        <w:rPr>
          <w:strike/>
          <w:sz w:val="24"/>
          <w:szCs w:val="24"/>
        </w:rPr>
        <w:t xml:space="preserve"> de aplicação: de acordo com técnica de desinfecção (MÉTODO I).</w:t>
      </w:r>
    </w:p>
    <w:p w:rsidR="00CD5472" w:rsidRDefault="005D30CE" w:rsidP="0033412F">
      <w:pPr>
        <w:spacing w:after="200"/>
        <w:ind w:firstLine="567"/>
        <w:jc w:val="both"/>
        <w:rPr>
          <w:strike/>
          <w:sz w:val="24"/>
          <w:szCs w:val="24"/>
        </w:rPr>
      </w:pPr>
      <w:r w:rsidRPr="00AE264A">
        <w:rPr>
          <w:strike/>
          <w:sz w:val="24"/>
          <w:szCs w:val="24"/>
        </w:rPr>
        <w:t>HIPOCLORITO DE CÁLCIO:</w:t>
      </w:r>
    </w:p>
    <w:p w:rsidR="005D30CE" w:rsidRPr="00AE264A" w:rsidRDefault="005D30CE" w:rsidP="0033412F">
      <w:pPr>
        <w:spacing w:after="200"/>
        <w:ind w:firstLine="567"/>
        <w:jc w:val="both"/>
        <w:rPr>
          <w:strike/>
          <w:sz w:val="24"/>
          <w:szCs w:val="24"/>
        </w:rPr>
      </w:pPr>
      <w:r w:rsidRPr="00AE264A">
        <w:rPr>
          <w:strike/>
          <w:sz w:val="24"/>
          <w:szCs w:val="24"/>
        </w:rPr>
        <w:t xml:space="preserve">- </w:t>
      </w:r>
      <w:proofErr w:type="gramStart"/>
      <w:r w:rsidRPr="00AE264A">
        <w:rPr>
          <w:strike/>
          <w:sz w:val="24"/>
          <w:szCs w:val="24"/>
        </w:rPr>
        <w:t>concentração</w:t>
      </w:r>
      <w:proofErr w:type="gramEnd"/>
      <w:r w:rsidRPr="00AE264A">
        <w:rPr>
          <w:strike/>
          <w:sz w:val="24"/>
          <w:szCs w:val="24"/>
        </w:rPr>
        <w:t xml:space="preserve"> recomendada: 1.000 </w:t>
      </w:r>
      <w:proofErr w:type="spellStart"/>
      <w:r w:rsidRPr="00AE264A">
        <w:rPr>
          <w:strike/>
          <w:sz w:val="24"/>
          <w:szCs w:val="24"/>
        </w:rPr>
        <w:t>ppm</w:t>
      </w:r>
      <w:proofErr w:type="spellEnd"/>
      <w:r w:rsidRPr="00AE264A">
        <w:rPr>
          <w:strike/>
          <w:sz w:val="24"/>
          <w:szCs w:val="24"/>
        </w:rPr>
        <w:t xml:space="preserve"> (mg/l) de cloro ativo;</w:t>
      </w:r>
    </w:p>
    <w:p w:rsidR="005D30CE" w:rsidRPr="00AE264A" w:rsidRDefault="005D30CE" w:rsidP="0033412F">
      <w:pPr>
        <w:spacing w:after="200"/>
        <w:ind w:firstLine="567"/>
        <w:jc w:val="both"/>
        <w:rPr>
          <w:strike/>
          <w:sz w:val="24"/>
          <w:szCs w:val="24"/>
        </w:rPr>
      </w:pPr>
      <w:r w:rsidRPr="00AE264A">
        <w:rPr>
          <w:strike/>
          <w:sz w:val="24"/>
          <w:szCs w:val="24"/>
        </w:rPr>
        <w:t xml:space="preserve">- </w:t>
      </w:r>
      <w:proofErr w:type="gramStart"/>
      <w:r w:rsidRPr="00AE264A">
        <w:rPr>
          <w:strike/>
          <w:sz w:val="24"/>
          <w:szCs w:val="24"/>
        </w:rPr>
        <w:t>preparo</w:t>
      </w:r>
      <w:proofErr w:type="gramEnd"/>
      <w:r w:rsidRPr="00AE264A">
        <w:rPr>
          <w:strike/>
          <w:sz w:val="24"/>
          <w:szCs w:val="24"/>
        </w:rPr>
        <w:t xml:space="preserve"> da solução (volume de 10 litros):</w:t>
      </w:r>
      <w:r w:rsidR="00CD5472">
        <w:rPr>
          <w:strike/>
          <w:sz w:val="24"/>
          <w:szCs w:val="24"/>
        </w:rPr>
        <w:t xml:space="preserve"> </w:t>
      </w:r>
      <w:r w:rsidRPr="00AE264A">
        <w:rPr>
          <w:strike/>
          <w:sz w:val="24"/>
          <w:szCs w:val="24"/>
        </w:rPr>
        <w:t xml:space="preserve">colocar 15,5 </w:t>
      </w:r>
      <w:proofErr w:type="spellStart"/>
      <w:r w:rsidRPr="00AE264A">
        <w:rPr>
          <w:strike/>
          <w:sz w:val="24"/>
          <w:szCs w:val="24"/>
        </w:rPr>
        <w:t>gr</w:t>
      </w:r>
      <w:proofErr w:type="spellEnd"/>
      <w:r w:rsidRPr="00AE264A">
        <w:rPr>
          <w:strike/>
          <w:sz w:val="24"/>
          <w:szCs w:val="24"/>
        </w:rPr>
        <w:t xml:space="preserve"> de hipoclorito de cálcio a 65% de cloro ativo (comercial) e completar com água para o volume indicado;</w:t>
      </w:r>
    </w:p>
    <w:p w:rsidR="00CD5472" w:rsidRDefault="005D30CE" w:rsidP="0033412F">
      <w:pPr>
        <w:spacing w:after="200"/>
        <w:ind w:firstLine="567"/>
        <w:jc w:val="both"/>
        <w:rPr>
          <w:strike/>
          <w:sz w:val="24"/>
          <w:szCs w:val="24"/>
        </w:rPr>
      </w:pPr>
      <w:r w:rsidRPr="00AE264A">
        <w:rPr>
          <w:strike/>
          <w:sz w:val="24"/>
          <w:szCs w:val="24"/>
        </w:rPr>
        <w:t xml:space="preserve">- </w:t>
      </w:r>
      <w:proofErr w:type="gramStart"/>
      <w:r w:rsidRPr="00AE264A">
        <w:rPr>
          <w:strike/>
          <w:sz w:val="24"/>
          <w:szCs w:val="24"/>
        </w:rPr>
        <w:t>modo</w:t>
      </w:r>
      <w:proofErr w:type="gramEnd"/>
      <w:r w:rsidRPr="00AE264A">
        <w:rPr>
          <w:strike/>
          <w:sz w:val="24"/>
          <w:szCs w:val="24"/>
        </w:rPr>
        <w:t xml:space="preserve"> de aplicação: de acordo com técnica de desinfecção (MÉTODO I).</w:t>
      </w:r>
    </w:p>
    <w:p w:rsidR="00CD5472" w:rsidRDefault="005D30CE" w:rsidP="0033412F">
      <w:pPr>
        <w:pStyle w:val="Ttulo1"/>
        <w:spacing w:after="200"/>
        <w:ind w:firstLine="567"/>
        <w:jc w:val="both"/>
        <w:rPr>
          <w:strike/>
        </w:rPr>
      </w:pPr>
      <w:r w:rsidRPr="00AE264A">
        <w:rPr>
          <w:strike/>
        </w:rPr>
        <w:t>FENÓIS SINTÉTICOS:</w:t>
      </w:r>
    </w:p>
    <w:p w:rsidR="005D30CE" w:rsidRPr="00AE264A" w:rsidRDefault="005D30CE" w:rsidP="0033412F">
      <w:pPr>
        <w:spacing w:after="200"/>
        <w:ind w:firstLine="567"/>
        <w:jc w:val="both"/>
        <w:rPr>
          <w:strike/>
          <w:sz w:val="24"/>
          <w:szCs w:val="24"/>
        </w:rPr>
      </w:pPr>
      <w:r w:rsidRPr="00AE264A">
        <w:rPr>
          <w:strike/>
          <w:sz w:val="24"/>
          <w:szCs w:val="24"/>
        </w:rPr>
        <w:t xml:space="preserve">- </w:t>
      </w:r>
      <w:proofErr w:type="gramStart"/>
      <w:r w:rsidRPr="00AE264A">
        <w:rPr>
          <w:strike/>
          <w:sz w:val="24"/>
          <w:szCs w:val="24"/>
        </w:rPr>
        <w:t>abrangência</w:t>
      </w:r>
      <w:proofErr w:type="gramEnd"/>
      <w:r w:rsidRPr="00AE264A">
        <w:rPr>
          <w:strike/>
          <w:sz w:val="24"/>
          <w:szCs w:val="24"/>
        </w:rPr>
        <w:t>: produtos comerciais, contendo fenóis sintéticos (ex.: o-</w:t>
      </w:r>
      <w:proofErr w:type="spellStart"/>
      <w:r w:rsidRPr="00AE264A">
        <w:rPr>
          <w:strike/>
          <w:sz w:val="24"/>
          <w:szCs w:val="24"/>
        </w:rPr>
        <w:t>fenil</w:t>
      </w:r>
      <w:proofErr w:type="spellEnd"/>
      <w:r w:rsidRPr="00AE264A">
        <w:rPr>
          <w:strike/>
          <w:sz w:val="24"/>
          <w:szCs w:val="24"/>
        </w:rPr>
        <w:t xml:space="preserve"> fenol, o-</w:t>
      </w:r>
      <w:proofErr w:type="spellStart"/>
      <w:r w:rsidRPr="00AE264A">
        <w:rPr>
          <w:strike/>
          <w:sz w:val="24"/>
          <w:szCs w:val="24"/>
        </w:rPr>
        <w:t>benzil</w:t>
      </w:r>
      <w:proofErr w:type="spellEnd"/>
      <w:r w:rsidRPr="00AE264A">
        <w:rPr>
          <w:strike/>
          <w:sz w:val="24"/>
          <w:szCs w:val="24"/>
        </w:rPr>
        <w:t xml:space="preserve">-p-cloro fenol + </w:t>
      </w:r>
      <w:proofErr w:type="spellStart"/>
      <w:r w:rsidRPr="00AE264A">
        <w:rPr>
          <w:strike/>
          <w:sz w:val="24"/>
          <w:szCs w:val="24"/>
        </w:rPr>
        <w:t>tensoativos</w:t>
      </w:r>
      <w:proofErr w:type="spellEnd"/>
      <w:r w:rsidRPr="00AE264A">
        <w:rPr>
          <w:strike/>
          <w:sz w:val="24"/>
          <w:szCs w:val="24"/>
        </w:rPr>
        <w:t xml:space="preserve"> aniônicos + antioxidantes + sequestrantes);</w:t>
      </w:r>
    </w:p>
    <w:p w:rsidR="005D30CE" w:rsidRPr="00AE264A" w:rsidRDefault="005D30CE" w:rsidP="0033412F">
      <w:pPr>
        <w:spacing w:after="200"/>
        <w:ind w:firstLine="567"/>
        <w:jc w:val="both"/>
        <w:rPr>
          <w:strike/>
          <w:sz w:val="24"/>
          <w:szCs w:val="24"/>
        </w:rPr>
      </w:pPr>
      <w:r w:rsidRPr="00AE264A">
        <w:rPr>
          <w:strike/>
          <w:sz w:val="24"/>
          <w:szCs w:val="24"/>
        </w:rPr>
        <w:t xml:space="preserve">- </w:t>
      </w:r>
      <w:proofErr w:type="gramStart"/>
      <w:r w:rsidRPr="00AE264A">
        <w:rPr>
          <w:strike/>
          <w:sz w:val="24"/>
          <w:szCs w:val="24"/>
        </w:rPr>
        <w:t>diluição</w:t>
      </w:r>
      <w:proofErr w:type="gramEnd"/>
      <w:r w:rsidRPr="00AE264A">
        <w:rPr>
          <w:strike/>
          <w:sz w:val="24"/>
          <w:szCs w:val="24"/>
        </w:rPr>
        <w:t xml:space="preserve"> de uso: conforme indicado na rotulagem do produto;</w:t>
      </w:r>
    </w:p>
    <w:p w:rsidR="00CD5472" w:rsidRDefault="005D30CE" w:rsidP="0033412F">
      <w:pPr>
        <w:spacing w:after="200"/>
        <w:ind w:firstLine="567"/>
        <w:jc w:val="both"/>
        <w:rPr>
          <w:strike/>
          <w:sz w:val="24"/>
          <w:szCs w:val="24"/>
        </w:rPr>
      </w:pPr>
      <w:r w:rsidRPr="00AE264A">
        <w:rPr>
          <w:strike/>
          <w:sz w:val="24"/>
          <w:szCs w:val="24"/>
        </w:rPr>
        <w:t xml:space="preserve">- </w:t>
      </w:r>
      <w:proofErr w:type="gramStart"/>
      <w:r w:rsidRPr="00AE264A">
        <w:rPr>
          <w:strike/>
          <w:sz w:val="24"/>
          <w:szCs w:val="24"/>
        </w:rPr>
        <w:t>modo</w:t>
      </w:r>
      <w:proofErr w:type="gramEnd"/>
      <w:r w:rsidRPr="00AE264A">
        <w:rPr>
          <w:strike/>
          <w:sz w:val="24"/>
          <w:szCs w:val="24"/>
        </w:rPr>
        <w:t xml:space="preserve"> de aplicação: de acordo com técnica de desinfecção (MÉTODO I).</w:t>
      </w:r>
    </w:p>
    <w:p w:rsidR="00CD5472" w:rsidRDefault="005D30CE" w:rsidP="0033412F">
      <w:pPr>
        <w:spacing w:after="200"/>
        <w:ind w:firstLine="567"/>
        <w:jc w:val="both"/>
        <w:rPr>
          <w:strike/>
          <w:sz w:val="24"/>
          <w:szCs w:val="24"/>
        </w:rPr>
      </w:pPr>
      <w:r w:rsidRPr="00AE264A">
        <w:rPr>
          <w:strike/>
          <w:sz w:val="24"/>
          <w:szCs w:val="24"/>
        </w:rPr>
        <w:t>QUATERNÁRIO DE AMÔNIO:</w:t>
      </w:r>
    </w:p>
    <w:p w:rsidR="00CD5472" w:rsidRDefault="005D30CE" w:rsidP="0033412F">
      <w:pPr>
        <w:spacing w:after="200"/>
        <w:ind w:firstLine="567"/>
        <w:jc w:val="both"/>
        <w:rPr>
          <w:strike/>
          <w:sz w:val="24"/>
          <w:szCs w:val="24"/>
        </w:rPr>
      </w:pPr>
      <w:r w:rsidRPr="00AE264A">
        <w:rPr>
          <w:strike/>
          <w:sz w:val="24"/>
          <w:szCs w:val="24"/>
        </w:rPr>
        <w:t>- abrangência: produtos comerciais contendo quaternário de amônio (</w:t>
      </w:r>
      <w:proofErr w:type="spellStart"/>
      <w:r w:rsidRPr="00AE264A">
        <w:rPr>
          <w:strike/>
          <w:sz w:val="24"/>
          <w:szCs w:val="24"/>
        </w:rPr>
        <w:t>ex</w:t>
      </w:r>
      <w:proofErr w:type="spellEnd"/>
      <w:r w:rsidRPr="00AE264A">
        <w:rPr>
          <w:strike/>
          <w:sz w:val="24"/>
          <w:szCs w:val="24"/>
        </w:rPr>
        <w:t xml:space="preserve">: cloreto de </w:t>
      </w:r>
      <w:proofErr w:type="spellStart"/>
      <w:r w:rsidRPr="00AE264A">
        <w:rPr>
          <w:strike/>
          <w:sz w:val="24"/>
          <w:szCs w:val="24"/>
        </w:rPr>
        <w:t>alquil</w:t>
      </w:r>
      <w:proofErr w:type="spellEnd"/>
      <w:r w:rsidRPr="00AE264A">
        <w:rPr>
          <w:strike/>
          <w:sz w:val="24"/>
          <w:szCs w:val="24"/>
        </w:rPr>
        <w:t xml:space="preserve"> </w:t>
      </w:r>
      <w:proofErr w:type="spellStart"/>
      <w:r w:rsidRPr="00AE264A">
        <w:rPr>
          <w:strike/>
          <w:sz w:val="24"/>
          <w:szCs w:val="24"/>
        </w:rPr>
        <w:t>dimetil</w:t>
      </w:r>
      <w:proofErr w:type="spellEnd"/>
      <w:r w:rsidRPr="00AE264A">
        <w:rPr>
          <w:strike/>
          <w:sz w:val="24"/>
          <w:szCs w:val="24"/>
        </w:rPr>
        <w:t xml:space="preserve"> </w:t>
      </w:r>
      <w:proofErr w:type="spellStart"/>
      <w:r w:rsidRPr="00AE264A">
        <w:rPr>
          <w:strike/>
          <w:sz w:val="24"/>
          <w:szCs w:val="24"/>
        </w:rPr>
        <w:t>benzil</w:t>
      </w:r>
      <w:proofErr w:type="spellEnd"/>
      <w:r w:rsidRPr="00AE264A">
        <w:rPr>
          <w:strike/>
          <w:sz w:val="24"/>
          <w:szCs w:val="24"/>
        </w:rPr>
        <w:t xml:space="preserve"> amônio,</w:t>
      </w:r>
      <w:r w:rsidR="00CD5472">
        <w:rPr>
          <w:strike/>
          <w:sz w:val="24"/>
          <w:szCs w:val="24"/>
        </w:rPr>
        <w:t xml:space="preserve"> </w:t>
      </w:r>
      <w:r w:rsidRPr="00AE264A">
        <w:rPr>
          <w:strike/>
          <w:sz w:val="24"/>
          <w:szCs w:val="24"/>
        </w:rPr>
        <w:t xml:space="preserve">cloreto de </w:t>
      </w:r>
      <w:proofErr w:type="spellStart"/>
      <w:r w:rsidRPr="00AE264A">
        <w:rPr>
          <w:strike/>
          <w:sz w:val="24"/>
          <w:szCs w:val="24"/>
        </w:rPr>
        <w:t>alquil</w:t>
      </w:r>
      <w:proofErr w:type="spellEnd"/>
      <w:r w:rsidRPr="00AE264A">
        <w:rPr>
          <w:strike/>
          <w:sz w:val="24"/>
          <w:szCs w:val="24"/>
        </w:rPr>
        <w:t xml:space="preserve"> </w:t>
      </w:r>
      <w:proofErr w:type="spellStart"/>
      <w:r w:rsidRPr="00AE264A">
        <w:rPr>
          <w:strike/>
          <w:sz w:val="24"/>
          <w:szCs w:val="24"/>
        </w:rPr>
        <w:t>dimetil</w:t>
      </w:r>
      <w:proofErr w:type="spellEnd"/>
      <w:r w:rsidRPr="00AE264A">
        <w:rPr>
          <w:strike/>
          <w:sz w:val="24"/>
          <w:szCs w:val="24"/>
        </w:rPr>
        <w:t xml:space="preserve"> </w:t>
      </w:r>
      <w:proofErr w:type="spellStart"/>
      <w:r w:rsidRPr="00AE264A">
        <w:rPr>
          <w:strike/>
          <w:sz w:val="24"/>
          <w:szCs w:val="24"/>
        </w:rPr>
        <w:t>etil</w:t>
      </w:r>
      <w:proofErr w:type="spellEnd"/>
      <w:r w:rsidRPr="00AE264A">
        <w:rPr>
          <w:strike/>
          <w:sz w:val="24"/>
          <w:szCs w:val="24"/>
        </w:rPr>
        <w:t xml:space="preserve"> </w:t>
      </w:r>
      <w:proofErr w:type="spellStart"/>
      <w:r w:rsidRPr="00AE264A">
        <w:rPr>
          <w:strike/>
          <w:sz w:val="24"/>
          <w:szCs w:val="24"/>
        </w:rPr>
        <w:t>benzil</w:t>
      </w:r>
      <w:proofErr w:type="spellEnd"/>
      <w:r w:rsidRPr="00AE264A">
        <w:rPr>
          <w:strike/>
          <w:sz w:val="24"/>
          <w:szCs w:val="24"/>
        </w:rPr>
        <w:t xml:space="preserve"> </w:t>
      </w:r>
      <w:proofErr w:type="gramStart"/>
      <w:r w:rsidRPr="00AE264A">
        <w:rPr>
          <w:strike/>
          <w:sz w:val="24"/>
          <w:szCs w:val="24"/>
        </w:rPr>
        <w:t>amônio....</w:t>
      </w:r>
      <w:proofErr w:type="gramEnd"/>
      <w:r w:rsidRPr="00AE264A">
        <w:rPr>
          <w:strike/>
          <w:sz w:val="24"/>
          <w:szCs w:val="24"/>
        </w:rPr>
        <w:t>);</w:t>
      </w:r>
    </w:p>
    <w:p w:rsidR="005D30CE" w:rsidRPr="00AE264A" w:rsidRDefault="005D30CE" w:rsidP="0033412F">
      <w:pPr>
        <w:spacing w:after="200"/>
        <w:ind w:firstLine="567"/>
        <w:jc w:val="both"/>
        <w:rPr>
          <w:strike/>
          <w:sz w:val="24"/>
          <w:szCs w:val="24"/>
        </w:rPr>
      </w:pPr>
      <w:r w:rsidRPr="00AE264A">
        <w:rPr>
          <w:strike/>
          <w:sz w:val="24"/>
          <w:szCs w:val="24"/>
        </w:rPr>
        <w:t>NOTA: é proibida a associação à fórmula da substância formaldeído</w:t>
      </w:r>
    </w:p>
    <w:p w:rsidR="005D30CE" w:rsidRPr="00AE264A" w:rsidRDefault="005D30CE" w:rsidP="0033412F">
      <w:pPr>
        <w:spacing w:after="200"/>
        <w:ind w:firstLine="567"/>
        <w:jc w:val="both"/>
        <w:rPr>
          <w:strike/>
          <w:sz w:val="24"/>
          <w:szCs w:val="24"/>
        </w:rPr>
      </w:pPr>
      <w:r w:rsidRPr="00AE264A">
        <w:rPr>
          <w:strike/>
          <w:sz w:val="24"/>
          <w:szCs w:val="24"/>
        </w:rPr>
        <w:t xml:space="preserve">- </w:t>
      </w:r>
      <w:proofErr w:type="gramStart"/>
      <w:r w:rsidRPr="00AE264A">
        <w:rPr>
          <w:strike/>
          <w:sz w:val="24"/>
          <w:szCs w:val="24"/>
        </w:rPr>
        <w:t>diluição</w:t>
      </w:r>
      <w:proofErr w:type="gramEnd"/>
      <w:r w:rsidRPr="00AE264A">
        <w:rPr>
          <w:strike/>
          <w:sz w:val="24"/>
          <w:szCs w:val="24"/>
        </w:rPr>
        <w:t xml:space="preserve"> de uso: conforme indicado na rotulagem do produto;</w:t>
      </w:r>
    </w:p>
    <w:p w:rsidR="00CD5472" w:rsidRDefault="005D30CE" w:rsidP="0033412F">
      <w:pPr>
        <w:spacing w:after="200"/>
        <w:ind w:firstLine="567"/>
        <w:jc w:val="both"/>
        <w:rPr>
          <w:strike/>
          <w:sz w:val="24"/>
          <w:szCs w:val="24"/>
        </w:rPr>
      </w:pPr>
      <w:r w:rsidRPr="00AE264A">
        <w:rPr>
          <w:strike/>
          <w:sz w:val="24"/>
          <w:szCs w:val="24"/>
        </w:rPr>
        <w:t xml:space="preserve">- </w:t>
      </w:r>
      <w:proofErr w:type="gramStart"/>
      <w:r w:rsidRPr="00AE264A">
        <w:rPr>
          <w:strike/>
          <w:sz w:val="24"/>
          <w:szCs w:val="24"/>
        </w:rPr>
        <w:t>modo</w:t>
      </w:r>
      <w:proofErr w:type="gramEnd"/>
      <w:r w:rsidRPr="00AE264A">
        <w:rPr>
          <w:strike/>
          <w:sz w:val="24"/>
          <w:szCs w:val="24"/>
        </w:rPr>
        <w:t xml:space="preserve"> de aplicação: de acordo com técnica de desinfecção (MÉTODO I).</w:t>
      </w:r>
    </w:p>
    <w:p w:rsidR="00CD5472" w:rsidRDefault="005D30CE" w:rsidP="0033412F">
      <w:pPr>
        <w:spacing w:after="200"/>
        <w:ind w:firstLine="567"/>
        <w:jc w:val="both"/>
        <w:rPr>
          <w:strike/>
          <w:sz w:val="24"/>
          <w:szCs w:val="24"/>
        </w:rPr>
      </w:pPr>
      <w:r w:rsidRPr="00AE264A">
        <w:rPr>
          <w:strike/>
          <w:sz w:val="24"/>
          <w:szCs w:val="24"/>
        </w:rPr>
        <w:t>BIGUANIDA:</w:t>
      </w:r>
    </w:p>
    <w:p w:rsidR="005D30CE" w:rsidRPr="00AE264A" w:rsidRDefault="005D30CE" w:rsidP="0033412F">
      <w:pPr>
        <w:spacing w:after="200"/>
        <w:ind w:firstLine="567"/>
        <w:jc w:val="both"/>
        <w:rPr>
          <w:strike/>
          <w:sz w:val="24"/>
          <w:szCs w:val="24"/>
        </w:rPr>
      </w:pPr>
      <w:r w:rsidRPr="00AE264A">
        <w:rPr>
          <w:strike/>
          <w:sz w:val="24"/>
          <w:szCs w:val="24"/>
        </w:rPr>
        <w:lastRenderedPageBreak/>
        <w:t xml:space="preserve">- </w:t>
      </w:r>
      <w:proofErr w:type="gramStart"/>
      <w:r w:rsidRPr="00AE264A">
        <w:rPr>
          <w:strike/>
          <w:sz w:val="24"/>
          <w:szCs w:val="24"/>
        </w:rPr>
        <w:t>abrangência</w:t>
      </w:r>
      <w:proofErr w:type="gramEnd"/>
      <w:r w:rsidRPr="00AE264A">
        <w:rPr>
          <w:strike/>
          <w:sz w:val="24"/>
          <w:szCs w:val="24"/>
        </w:rPr>
        <w:t xml:space="preserve">: produtos comerciais contendo </w:t>
      </w:r>
      <w:proofErr w:type="spellStart"/>
      <w:r w:rsidRPr="00AE264A">
        <w:rPr>
          <w:strike/>
          <w:sz w:val="24"/>
          <w:szCs w:val="24"/>
        </w:rPr>
        <w:t>biguanida</w:t>
      </w:r>
      <w:proofErr w:type="spellEnd"/>
      <w:r w:rsidRPr="00AE264A">
        <w:rPr>
          <w:strike/>
          <w:sz w:val="24"/>
          <w:szCs w:val="24"/>
        </w:rPr>
        <w:t xml:space="preserve"> (cloridrato de </w:t>
      </w:r>
      <w:proofErr w:type="spellStart"/>
      <w:r w:rsidRPr="00AE264A">
        <w:rPr>
          <w:strike/>
          <w:sz w:val="24"/>
          <w:szCs w:val="24"/>
        </w:rPr>
        <w:t>polihexametileno</w:t>
      </w:r>
      <w:proofErr w:type="spellEnd"/>
      <w:r w:rsidRPr="00AE264A">
        <w:rPr>
          <w:strike/>
          <w:sz w:val="24"/>
          <w:szCs w:val="24"/>
        </w:rPr>
        <w:t xml:space="preserve"> </w:t>
      </w:r>
      <w:proofErr w:type="spellStart"/>
      <w:r w:rsidRPr="00AE264A">
        <w:rPr>
          <w:strike/>
          <w:sz w:val="24"/>
          <w:szCs w:val="24"/>
        </w:rPr>
        <w:t>biguanida</w:t>
      </w:r>
      <w:proofErr w:type="spellEnd"/>
      <w:r w:rsidRPr="00AE264A">
        <w:rPr>
          <w:strike/>
          <w:sz w:val="24"/>
          <w:szCs w:val="24"/>
        </w:rPr>
        <w:t>);</w:t>
      </w:r>
    </w:p>
    <w:p w:rsidR="005D30CE" w:rsidRPr="00AE264A" w:rsidRDefault="005D30CE" w:rsidP="0033412F">
      <w:pPr>
        <w:spacing w:after="200"/>
        <w:ind w:firstLine="567"/>
        <w:jc w:val="both"/>
        <w:rPr>
          <w:strike/>
          <w:sz w:val="24"/>
          <w:szCs w:val="24"/>
        </w:rPr>
      </w:pPr>
      <w:r w:rsidRPr="00AE264A">
        <w:rPr>
          <w:strike/>
          <w:sz w:val="24"/>
          <w:szCs w:val="24"/>
        </w:rPr>
        <w:t xml:space="preserve">- </w:t>
      </w:r>
      <w:proofErr w:type="gramStart"/>
      <w:r w:rsidRPr="00AE264A">
        <w:rPr>
          <w:strike/>
          <w:sz w:val="24"/>
          <w:szCs w:val="24"/>
        </w:rPr>
        <w:t>diluição</w:t>
      </w:r>
      <w:proofErr w:type="gramEnd"/>
      <w:r w:rsidRPr="00AE264A">
        <w:rPr>
          <w:strike/>
          <w:sz w:val="24"/>
          <w:szCs w:val="24"/>
        </w:rPr>
        <w:t xml:space="preserve"> de uso: conforme indicado na rotulagem do produto;</w:t>
      </w:r>
    </w:p>
    <w:p w:rsidR="00CD5472" w:rsidRDefault="005D30CE" w:rsidP="0033412F">
      <w:pPr>
        <w:spacing w:after="200"/>
        <w:ind w:firstLine="567"/>
        <w:jc w:val="both"/>
        <w:rPr>
          <w:strike/>
          <w:sz w:val="24"/>
          <w:szCs w:val="24"/>
        </w:rPr>
      </w:pPr>
      <w:r w:rsidRPr="00AE264A">
        <w:rPr>
          <w:strike/>
          <w:sz w:val="24"/>
          <w:szCs w:val="24"/>
        </w:rPr>
        <w:t xml:space="preserve">- </w:t>
      </w:r>
      <w:proofErr w:type="gramStart"/>
      <w:r w:rsidRPr="00AE264A">
        <w:rPr>
          <w:strike/>
          <w:sz w:val="24"/>
          <w:szCs w:val="24"/>
        </w:rPr>
        <w:t>modo</w:t>
      </w:r>
      <w:proofErr w:type="gramEnd"/>
      <w:r w:rsidRPr="00AE264A">
        <w:rPr>
          <w:strike/>
          <w:sz w:val="24"/>
          <w:szCs w:val="24"/>
        </w:rPr>
        <w:t xml:space="preserve"> de aplicação: de acordo com técnica de desinfecção (MÉTODO I).</w:t>
      </w:r>
    </w:p>
    <w:p w:rsidR="00CD5472" w:rsidRDefault="005D30CE" w:rsidP="0033412F">
      <w:pPr>
        <w:spacing w:after="200"/>
        <w:jc w:val="center"/>
        <w:rPr>
          <w:strike/>
          <w:sz w:val="24"/>
          <w:szCs w:val="24"/>
        </w:rPr>
      </w:pPr>
      <w:r w:rsidRPr="00AE264A">
        <w:rPr>
          <w:strike/>
          <w:sz w:val="24"/>
          <w:szCs w:val="24"/>
        </w:rPr>
        <w:t>DOS PROCEDIMENTOS:</w:t>
      </w:r>
    </w:p>
    <w:p w:rsidR="00CD5472" w:rsidRDefault="005D30CE" w:rsidP="0033412F">
      <w:pPr>
        <w:spacing w:after="200"/>
        <w:jc w:val="center"/>
        <w:rPr>
          <w:strike/>
          <w:sz w:val="24"/>
          <w:szCs w:val="24"/>
        </w:rPr>
      </w:pPr>
      <w:r w:rsidRPr="00AE264A">
        <w:rPr>
          <w:strike/>
          <w:sz w:val="24"/>
          <w:szCs w:val="24"/>
        </w:rPr>
        <w:t>EMBARCAÇÕES</w:t>
      </w:r>
    </w:p>
    <w:p w:rsidR="00CD5472" w:rsidRDefault="005D30CE" w:rsidP="0033412F">
      <w:pPr>
        <w:spacing w:after="200"/>
        <w:jc w:val="center"/>
        <w:rPr>
          <w:b/>
          <w:strike/>
          <w:sz w:val="24"/>
          <w:szCs w:val="24"/>
        </w:rPr>
      </w:pPr>
      <w:r w:rsidRPr="00D44534">
        <w:rPr>
          <w:b/>
          <w:strike/>
          <w:sz w:val="24"/>
          <w:szCs w:val="24"/>
        </w:rPr>
        <w:t>QUADRO I</w:t>
      </w:r>
    </w:p>
    <w:p w:rsidR="005D30CE" w:rsidRPr="00D44534" w:rsidRDefault="005D30CE" w:rsidP="0033412F">
      <w:pPr>
        <w:spacing w:after="200"/>
        <w:jc w:val="center"/>
        <w:rPr>
          <w:b/>
          <w:strike/>
          <w:sz w:val="24"/>
          <w:szCs w:val="24"/>
        </w:rPr>
      </w:pPr>
      <w:r w:rsidRPr="00D44534">
        <w:rPr>
          <w:b/>
          <w:strike/>
          <w:sz w:val="24"/>
          <w:szCs w:val="24"/>
        </w:rPr>
        <w:t>Sanitários (</w:t>
      </w:r>
      <w:r w:rsidR="0033412F">
        <w:rPr>
          <w:b/>
          <w:strike/>
          <w:sz w:val="24"/>
          <w:szCs w:val="24"/>
        </w:rPr>
        <w:t>situações de Contaminação</w:t>
      </w:r>
      <w:r w:rsidRPr="00D44534">
        <w:rPr>
          <w:b/>
          <w:strike/>
          <w:sz w:val="24"/>
          <w:szCs w:val="24"/>
        </w:rPr>
        <w: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755"/>
        <w:gridCol w:w="1847"/>
        <w:gridCol w:w="2151"/>
        <w:gridCol w:w="1892"/>
      </w:tblGrid>
      <w:tr w:rsidR="005D30CE" w:rsidRPr="00AE264A" w:rsidTr="0033412F">
        <w:tc>
          <w:tcPr>
            <w:tcW w:w="1594" w:type="pct"/>
          </w:tcPr>
          <w:p w:rsidR="005D30CE" w:rsidRPr="00AE264A" w:rsidRDefault="005D30CE" w:rsidP="0033412F">
            <w:pPr>
              <w:spacing w:after="200"/>
              <w:jc w:val="center"/>
              <w:rPr>
                <w:strike/>
                <w:sz w:val="24"/>
                <w:szCs w:val="24"/>
              </w:rPr>
            </w:pPr>
            <w:r w:rsidRPr="00AE264A">
              <w:rPr>
                <w:strike/>
                <w:sz w:val="24"/>
                <w:szCs w:val="24"/>
              </w:rPr>
              <w:t>Onde</w:t>
            </w:r>
          </w:p>
          <w:p w:rsidR="005D30CE" w:rsidRPr="00AE264A" w:rsidRDefault="005D30CE" w:rsidP="0033412F">
            <w:pPr>
              <w:spacing w:after="200"/>
              <w:jc w:val="center"/>
              <w:rPr>
                <w:strike/>
                <w:sz w:val="24"/>
                <w:szCs w:val="24"/>
              </w:rPr>
            </w:pPr>
          </w:p>
        </w:tc>
        <w:tc>
          <w:tcPr>
            <w:tcW w:w="1068" w:type="pct"/>
          </w:tcPr>
          <w:p w:rsidR="005D30CE" w:rsidRPr="00AE264A" w:rsidRDefault="005D30CE" w:rsidP="0033412F">
            <w:pPr>
              <w:spacing w:after="200"/>
              <w:jc w:val="center"/>
              <w:rPr>
                <w:strike/>
                <w:sz w:val="24"/>
                <w:szCs w:val="24"/>
              </w:rPr>
            </w:pPr>
            <w:r w:rsidRPr="00AE264A">
              <w:rPr>
                <w:strike/>
                <w:sz w:val="24"/>
                <w:szCs w:val="24"/>
              </w:rPr>
              <w:t>Procedimentos</w:t>
            </w:r>
          </w:p>
          <w:p w:rsidR="005D30CE" w:rsidRPr="00AE264A" w:rsidRDefault="005D30CE" w:rsidP="0033412F">
            <w:pPr>
              <w:spacing w:after="200"/>
              <w:jc w:val="center"/>
              <w:rPr>
                <w:strike/>
                <w:sz w:val="24"/>
                <w:szCs w:val="24"/>
              </w:rPr>
            </w:pPr>
            <w:proofErr w:type="gramStart"/>
            <w:r w:rsidRPr="00AE264A">
              <w:rPr>
                <w:strike/>
                <w:sz w:val="24"/>
                <w:szCs w:val="24"/>
              </w:rPr>
              <w:t>( Com</w:t>
            </w:r>
            <w:proofErr w:type="gramEnd"/>
            <w:r w:rsidRPr="00AE264A">
              <w:rPr>
                <w:strike/>
                <w:sz w:val="24"/>
                <w:szCs w:val="24"/>
              </w:rPr>
              <w:t xml:space="preserve"> o que ? )</w:t>
            </w:r>
          </w:p>
        </w:tc>
        <w:tc>
          <w:tcPr>
            <w:tcW w:w="1244" w:type="pct"/>
          </w:tcPr>
          <w:p w:rsidR="005D30CE" w:rsidRPr="00AE264A" w:rsidRDefault="005D30CE" w:rsidP="0033412F">
            <w:pPr>
              <w:spacing w:after="200"/>
              <w:jc w:val="center"/>
              <w:rPr>
                <w:strike/>
                <w:sz w:val="24"/>
                <w:szCs w:val="24"/>
              </w:rPr>
            </w:pPr>
            <w:r w:rsidRPr="00AE264A">
              <w:rPr>
                <w:strike/>
                <w:sz w:val="24"/>
                <w:szCs w:val="24"/>
              </w:rPr>
              <w:t>Como</w:t>
            </w:r>
          </w:p>
        </w:tc>
        <w:tc>
          <w:tcPr>
            <w:tcW w:w="1094" w:type="pct"/>
          </w:tcPr>
          <w:p w:rsidR="005D30CE" w:rsidRPr="00AE264A" w:rsidRDefault="005D30CE" w:rsidP="0033412F">
            <w:pPr>
              <w:spacing w:after="200"/>
              <w:jc w:val="center"/>
              <w:rPr>
                <w:strike/>
                <w:sz w:val="24"/>
                <w:szCs w:val="24"/>
              </w:rPr>
            </w:pPr>
            <w:r w:rsidRPr="00AE264A">
              <w:rPr>
                <w:strike/>
                <w:sz w:val="24"/>
                <w:szCs w:val="24"/>
              </w:rPr>
              <w:t>Quando</w:t>
            </w:r>
          </w:p>
        </w:tc>
      </w:tr>
      <w:tr w:rsidR="005D30CE" w:rsidRPr="00AE264A" w:rsidTr="0033412F">
        <w:tc>
          <w:tcPr>
            <w:tcW w:w="1594" w:type="pct"/>
          </w:tcPr>
          <w:p w:rsidR="005D30CE" w:rsidRPr="00AE264A" w:rsidRDefault="005D30CE" w:rsidP="00CD5472">
            <w:pPr>
              <w:spacing w:after="200"/>
              <w:jc w:val="both"/>
              <w:rPr>
                <w:strike/>
                <w:sz w:val="24"/>
                <w:szCs w:val="24"/>
              </w:rPr>
            </w:pPr>
            <w:r w:rsidRPr="00AE264A">
              <w:rPr>
                <w:strike/>
                <w:sz w:val="24"/>
                <w:szCs w:val="24"/>
              </w:rPr>
              <w:t>Contaminação por fezes, vômitos, urina e outros fluidos orgânicos</w:t>
            </w:r>
          </w:p>
        </w:tc>
        <w:tc>
          <w:tcPr>
            <w:tcW w:w="1068" w:type="pct"/>
          </w:tcPr>
          <w:p w:rsidR="005D30CE" w:rsidRPr="00AE264A" w:rsidRDefault="005D30CE" w:rsidP="00CD5472">
            <w:pPr>
              <w:spacing w:after="200"/>
              <w:jc w:val="both"/>
              <w:rPr>
                <w:strike/>
                <w:sz w:val="24"/>
                <w:szCs w:val="24"/>
              </w:rPr>
            </w:pPr>
            <w:r w:rsidRPr="00AE264A">
              <w:rPr>
                <w:strike/>
                <w:sz w:val="24"/>
                <w:szCs w:val="24"/>
              </w:rPr>
              <w:t xml:space="preserve">Isolamento </w:t>
            </w:r>
          </w:p>
        </w:tc>
        <w:tc>
          <w:tcPr>
            <w:tcW w:w="1244" w:type="pct"/>
          </w:tcPr>
          <w:p w:rsidR="005D30CE" w:rsidRPr="00AE264A" w:rsidRDefault="005D30CE" w:rsidP="00CD5472">
            <w:pPr>
              <w:spacing w:after="200"/>
              <w:jc w:val="both"/>
              <w:rPr>
                <w:strike/>
                <w:sz w:val="24"/>
                <w:szCs w:val="24"/>
              </w:rPr>
            </w:pPr>
            <w:r w:rsidRPr="00AE264A">
              <w:rPr>
                <w:strike/>
                <w:sz w:val="24"/>
                <w:szCs w:val="24"/>
              </w:rPr>
              <w:t>- Isolar o local permitindo acesso somente ao viajante com sintomas;</w:t>
            </w:r>
          </w:p>
          <w:p w:rsidR="005D30CE" w:rsidRPr="00AE264A" w:rsidRDefault="005D30CE" w:rsidP="00CD5472">
            <w:pPr>
              <w:spacing w:after="200"/>
              <w:jc w:val="both"/>
              <w:rPr>
                <w:strike/>
                <w:sz w:val="24"/>
                <w:szCs w:val="24"/>
              </w:rPr>
            </w:pPr>
            <w:r w:rsidRPr="00AE264A">
              <w:rPr>
                <w:strike/>
                <w:sz w:val="24"/>
                <w:szCs w:val="24"/>
              </w:rPr>
              <w:t>- Cobrir os locais atingidos com papel toalha.</w:t>
            </w:r>
          </w:p>
        </w:tc>
        <w:tc>
          <w:tcPr>
            <w:tcW w:w="1094" w:type="pct"/>
          </w:tcPr>
          <w:p w:rsidR="005D30CE" w:rsidRPr="00AE264A" w:rsidRDefault="005D30CE" w:rsidP="00CD5472">
            <w:pPr>
              <w:spacing w:after="200"/>
              <w:jc w:val="both"/>
              <w:rPr>
                <w:strike/>
                <w:sz w:val="24"/>
                <w:szCs w:val="24"/>
              </w:rPr>
            </w:pPr>
            <w:r w:rsidRPr="00AE264A">
              <w:rPr>
                <w:strike/>
                <w:sz w:val="24"/>
                <w:szCs w:val="24"/>
              </w:rPr>
              <w:t>Durante a viagem</w:t>
            </w:r>
          </w:p>
        </w:tc>
      </w:tr>
      <w:tr w:rsidR="005D30CE" w:rsidRPr="00AE264A" w:rsidTr="0033412F">
        <w:tc>
          <w:tcPr>
            <w:tcW w:w="1594" w:type="pct"/>
          </w:tcPr>
          <w:p w:rsidR="005D30CE" w:rsidRPr="00AE264A" w:rsidRDefault="004E78F4" w:rsidP="00CD5472">
            <w:pPr>
              <w:spacing w:after="200"/>
              <w:jc w:val="both"/>
              <w:rPr>
                <w:strike/>
                <w:sz w:val="24"/>
                <w:szCs w:val="24"/>
              </w:rPr>
            </w:pPr>
            <w:r>
              <w:rPr>
                <w:strike/>
                <w:sz w:val="24"/>
                <w:szCs w:val="24"/>
              </w:rPr>
              <w:t>Vaso sanitário (</w:t>
            </w:r>
            <w:r w:rsidR="005D30CE" w:rsidRPr="00AE264A">
              <w:rPr>
                <w:strike/>
                <w:sz w:val="24"/>
                <w:szCs w:val="24"/>
              </w:rPr>
              <w:t xml:space="preserve">assentos e lateral, pias, torneiras e bancada), piso, porta e fechadura, paredes e interruptores, depósitos de lixo, espelho, cinzeiro ou porta artigos. </w:t>
            </w:r>
          </w:p>
        </w:tc>
        <w:tc>
          <w:tcPr>
            <w:tcW w:w="1068" w:type="pct"/>
          </w:tcPr>
          <w:p w:rsidR="00CD5472" w:rsidRDefault="005D30CE" w:rsidP="00CD5472">
            <w:pPr>
              <w:spacing w:after="200"/>
              <w:jc w:val="both"/>
              <w:rPr>
                <w:strike/>
                <w:sz w:val="24"/>
                <w:szCs w:val="24"/>
              </w:rPr>
            </w:pPr>
            <w:r w:rsidRPr="00AE264A">
              <w:rPr>
                <w:strike/>
                <w:sz w:val="24"/>
                <w:szCs w:val="24"/>
              </w:rPr>
              <w:t>Descontaminação com Produtos do Grupo I</w:t>
            </w:r>
          </w:p>
          <w:p w:rsidR="005D30CE" w:rsidRPr="00AE264A" w:rsidRDefault="005D30CE" w:rsidP="00CD5472">
            <w:pPr>
              <w:spacing w:after="200"/>
              <w:jc w:val="both"/>
              <w:rPr>
                <w:strike/>
                <w:sz w:val="24"/>
                <w:szCs w:val="24"/>
              </w:rPr>
            </w:pPr>
            <w:r w:rsidRPr="00AE264A">
              <w:rPr>
                <w:strike/>
                <w:sz w:val="24"/>
                <w:szCs w:val="24"/>
              </w:rPr>
              <w:t xml:space="preserve">Limpeza: </w:t>
            </w:r>
            <w:proofErr w:type="gramStart"/>
            <w:r w:rsidRPr="00AE264A">
              <w:rPr>
                <w:strike/>
                <w:sz w:val="24"/>
                <w:szCs w:val="24"/>
              </w:rPr>
              <w:t>água ,</w:t>
            </w:r>
            <w:proofErr w:type="gramEnd"/>
            <w:r w:rsidRPr="00AE264A">
              <w:rPr>
                <w:strike/>
                <w:sz w:val="24"/>
                <w:szCs w:val="24"/>
              </w:rPr>
              <w:t xml:space="preserve"> sabão e/ou detergente.</w:t>
            </w:r>
          </w:p>
        </w:tc>
        <w:tc>
          <w:tcPr>
            <w:tcW w:w="1244" w:type="pct"/>
          </w:tcPr>
          <w:p w:rsidR="00CD5472" w:rsidRDefault="005D30CE" w:rsidP="00CD5472">
            <w:pPr>
              <w:spacing w:after="200"/>
              <w:jc w:val="both"/>
              <w:rPr>
                <w:strike/>
                <w:sz w:val="24"/>
                <w:szCs w:val="24"/>
              </w:rPr>
            </w:pPr>
            <w:r w:rsidRPr="00AE264A">
              <w:rPr>
                <w:strike/>
                <w:sz w:val="24"/>
                <w:szCs w:val="24"/>
              </w:rPr>
              <w:t>- Aplicar a Técnica de Descontaminação;</w:t>
            </w:r>
          </w:p>
          <w:p w:rsidR="005D30CE" w:rsidRPr="00AE264A" w:rsidRDefault="005D30CE" w:rsidP="00CD5472">
            <w:pPr>
              <w:spacing w:after="200"/>
              <w:jc w:val="both"/>
              <w:rPr>
                <w:strike/>
                <w:sz w:val="24"/>
                <w:szCs w:val="24"/>
              </w:rPr>
            </w:pPr>
            <w:r w:rsidRPr="00AE264A">
              <w:rPr>
                <w:strike/>
                <w:sz w:val="24"/>
                <w:szCs w:val="24"/>
              </w:rPr>
              <w:t>- Aplicar técnica de limpeza.</w:t>
            </w:r>
          </w:p>
        </w:tc>
        <w:tc>
          <w:tcPr>
            <w:tcW w:w="1094" w:type="pct"/>
          </w:tcPr>
          <w:p w:rsidR="005D30CE" w:rsidRPr="00AE264A" w:rsidRDefault="005D30CE" w:rsidP="00CD5472">
            <w:pPr>
              <w:spacing w:after="200"/>
              <w:jc w:val="both"/>
              <w:rPr>
                <w:strike/>
                <w:sz w:val="24"/>
                <w:szCs w:val="24"/>
              </w:rPr>
            </w:pPr>
            <w:r w:rsidRPr="00AE264A">
              <w:rPr>
                <w:strike/>
                <w:sz w:val="24"/>
                <w:szCs w:val="24"/>
              </w:rPr>
              <w:t xml:space="preserve"> 1º porto de atracação </w:t>
            </w:r>
          </w:p>
        </w:tc>
      </w:tr>
    </w:tbl>
    <w:p w:rsidR="005D30CE" w:rsidRPr="00AE264A" w:rsidRDefault="005D30CE" w:rsidP="00CD5472">
      <w:pPr>
        <w:spacing w:after="200"/>
        <w:jc w:val="both"/>
        <w:rPr>
          <w:strike/>
          <w:sz w:val="24"/>
          <w:szCs w:val="24"/>
        </w:rPr>
      </w:pPr>
    </w:p>
    <w:p w:rsidR="00CD5472" w:rsidRDefault="005D30CE" w:rsidP="0033412F">
      <w:pPr>
        <w:spacing w:after="200"/>
        <w:jc w:val="center"/>
        <w:rPr>
          <w:b/>
          <w:strike/>
          <w:sz w:val="24"/>
          <w:szCs w:val="24"/>
        </w:rPr>
      </w:pPr>
      <w:r w:rsidRPr="00D44534">
        <w:rPr>
          <w:b/>
          <w:strike/>
          <w:sz w:val="24"/>
          <w:szCs w:val="24"/>
        </w:rPr>
        <w:t>QUADRO II</w:t>
      </w:r>
    </w:p>
    <w:p w:rsidR="005D30CE" w:rsidRPr="00AE264A" w:rsidRDefault="005D30CE" w:rsidP="0033412F">
      <w:pPr>
        <w:spacing w:after="200"/>
        <w:jc w:val="center"/>
        <w:rPr>
          <w:strike/>
          <w:sz w:val="24"/>
          <w:szCs w:val="24"/>
        </w:rPr>
      </w:pPr>
      <w:r w:rsidRPr="00D44534">
        <w:rPr>
          <w:b/>
          <w:strike/>
          <w:sz w:val="24"/>
          <w:szCs w:val="24"/>
        </w:rPr>
        <w:t xml:space="preserve">Áreas de preparo, armazenagem e consumo de alimentos </w:t>
      </w:r>
      <w:proofErr w:type="gramStart"/>
      <w:r w:rsidRPr="00D44534">
        <w:rPr>
          <w:b/>
          <w:strike/>
          <w:sz w:val="24"/>
          <w:szCs w:val="24"/>
        </w:rPr>
        <w:t>( situações</w:t>
      </w:r>
      <w:proofErr w:type="gramEnd"/>
      <w:r w:rsidRPr="00D44534">
        <w:rPr>
          <w:b/>
          <w:strike/>
          <w:sz w:val="24"/>
          <w:szCs w:val="24"/>
        </w:rPr>
        <w:t xml:space="preserve"> de Contaminação )</w:t>
      </w:r>
    </w:p>
    <w:p w:rsidR="005D30CE" w:rsidRPr="00AE264A" w:rsidRDefault="005D30CE" w:rsidP="00CD5472">
      <w:pPr>
        <w:spacing w:after="200"/>
        <w:jc w:val="both"/>
        <w:rPr>
          <w:strike/>
          <w:sz w:val="24"/>
          <w:szCs w:val="24"/>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782"/>
        <w:gridCol w:w="1846"/>
        <w:gridCol w:w="2138"/>
        <w:gridCol w:w="1879"/>
      </w:tblGrid>
      <w:tr w:rsidR="005D30CE" w:rsidRPr="00AE264A" w:rsidTr="00712D52">
        <w:tc>
          <w:tcPr>
            <w:tcW w:w="1617" w:type="pct"/>
          </w:tcPr>
          <w:p w:rsidR="005D30CE" w:rsidRPr="00AE264A" w:rsidRDefault="005D30CE" w:rsidP="0033412F">
            <w:pPr>
              <w:spacing w:after="200"/>
              <w:jc w:val="center"/>
              <w:rPr>
                <w:strike/>
                <w:sz w:val="24"/>
                <w:szCs w:val="24"/>
              </w:rPr>
            </w:pPr>
            <w:r w:rsidRPr="00AE264A">
              <w:rPr>
                <w:strike/>
                <w:sz w:val="24"/>
                <w:szCs w:val="24"/>
              </w:rPr>
              <w:lastRenderedPageBreak/>
              <w:t>Onde</w:t>
            </w:r>
          </w:p>
          <w:p w:rsidR="005D30CE" w:rsidRPr="00AE264A" w:rsidRDefault="005D30CE" w:rsidP="0033412F">
            <w:pPr>
              <w:spacing w:after="200"/>
              <w:jc w:val="center"/>
              <w:rPr>
                <w:strike/>
                <w:sz w:val="24"/>
                <w:szCs w:val="24"/>
              </w:rPr>
            </w:pPr>
          </w:p>
        </w:tc>
        <w:tc>
          <w:tcPr>
            <w:tcW w:w="1045" w:type="pct"/>
          </w:tcPr>
          <w:p w:rsidR="0033412F" w:rsidRDefault="005D30CE" w:rsidP="0033412F">
            <w:pPr>
              <w:spacing w:after="200"/>
              <w:jc w:val="center"/>
              <w:rPr>
                <w:strike/>
                <w:sz w:val="24"/>
                <w:szCs w:val="24"/>
              </w:rPr>
            </w:pPr>
            <w:r w:rsidRPr="00AE264A">
              <w:rPr>
                <w:strike/>
                <w:sz w:val="24"/>
                <w:szCs w:val="24"/>
              </w:rPr>
              <w:t>Procedimentos</w:t>
            </w:r>
          </w:p>
          <w:p w:rsidR="005D30CE" w:rsidRPr="00AE264A" w:rsidRDefault="005D30CE" w:rsidP="0033412F">
            <w:pPr>
              <w:spacing w:after="200"/>
              <w:jc w:val="center"/>
              <w:rPr>
                <w:strike/>
                <w:sz w:val="24"/>
                <w:szCs w:val="24"/>
              </w:rPr>
            </w:pPr>
            <w:r w:rsidRPr="00AE264A">
              <w:rPr>
                <w:strike/>
                <w:sz w:val="24"/>
                <w:szCs w:val="24"/>
              </w:rPr>
              <w:t>(Com o que ?)</w:t>
            </w:r>
          </w:p>
        </w:tc>
        <w:tc>
          <w:tcPr>
            <w:tcW w:w="1244" w:type="pct"/>
          </w:tcPr>
          <w:p w:rsidR="005D30CE" w:rsidRPr="00AE264A" w:rsidRDefault="005D30CE" w:rsidP="0033412F">
            <w:pPr>
              <w:spacing w:after="200"/>
              <w:jc w:val="center"/>
              <w:rPr>
                <w:strike/>
                <w:sz w:val="24"/>
                <w:szCs w:val="24"/>
              </w:rPr>
            </w:pPr>
            <w:r w:rsidRPr="00AE264A">
              <w:rPr>
                <w:strike/>
                <w:sz w:val="24"/>
                <w:szCs w:val="24"/>
              </w:rPr>
              <w:t>Como</w:t>
            </w:r>
          </w:p>
        </w:tc>
        <w:tc>
          <w:tcPr>
            <w:tcW w:w="1094" w:type="pct"/>
          </w:tcPr>
          <w:p w:rsidR="005D30CE" w:rsidRPr="00AE264A" w:rsidRDefault="005D30CE" w:rsidP="0033412F">
            <w:pPr>
              <w:spacing w:after="200"/>
              <w:jc w:val="center"/>
              <w:rPr>
                <w:strike/>
                <w:sz w:val="24"/>
                <w:szCs w:val="24"/>
              </w:rPr>
            </w:pPr>
            <w:r w:rsidRPr="00AE264A">
              <w:rPr>
                <w:strike/>
                <w:sz w:val="24"/>
                <w:szCs w:val="24"/>
              </w:rPr>
              <w:t>Quando</w:t>
            </w:r>
          </w:p>
        </w:tc>
      </w:tr>
      <w:tr w:rsidR="005D30CE" w:rsidRPr="00AE264A" w:rsidTr="00712D52">
        <w:tc>
          <w:tcPr>
            <w:tcW w:w="1617" w:type="pct"/>
          </w:tcPr>
          <w:p w:rsidR="005D30CE" w:rsidRPr="00AE264A" w:rsidRDefault="005D30CE" w:rsidP="00CD5472">
            <w:pPr>
              <w:spacing w:after="200"/>
              <w:jc w:val="both"/>
              <w:rPr>
                <w:strike/>
                <w:sz w:val="24"/>
                <w:szCs w:val="24"/>
              </w:rPr>
            </w:pPr>
            <w:r w:rsidRPr="00AE264A">
              <w:rPr>
                <w:strike/>
                <w:sz w:val="24"/>
                <w:szCs w:val="24"/>
              </w:rPr>
              <w:t>Contaminação por fezes, vômitos, urina e outros fluidos orgânicos</w:t>
            </w:r>
          </w:p>
        </w:tc>
        <w:tc>
          <w:tcPr>
            <w:tcW w:w="1045" w:type="pct"/>
          </w:tcPr>
          <w:p w:rsidR="005D30CE" w:rsidRPr="00AE264A" w:rsidRDefault="005D30CE" w:rsidP="00CD5472">
            <w:pPr>
              <w:spacing w:after="200"/>
              <w:jc w:val="both"/>
              <w:rPr>
                <w:strike/>
                <w:sz w:val="24"/>
                <w:szCs w:val="24"/>
              </w:rPr>
            </w:pPr>
            <w:r w:rsidRPr="00AE264A">
              <w:rPr>
                <w:strike/>
                <w:sz w:val="24"/>
                <w:szCs w:val="24"/>
              </w:rPr>
              <w:t xml:space="preserve">Isolamento </w:t>
            </w:r>
          </w:p>
        </w:tc>
        <w:tc>
          <w:tcPr>
            <w:tcW w:w="1244" w:type="pct"/>
          </w:tcPr>
          <w:p w:rsidR="00CD5472" w:rsidRDefault="005D30CE" w:rsidP="00CD5472">
            <w:pPr>
              <w:spacing w:after="200"/>
              <w:jc w:val="both"/>
              <w:rPr>
                <w:strike/>
                <w:sz w:val="24"/>
                <w:szCs w:val="24"/>
              </w:rPr>
            </w:pPr>
            <w:r w:rsidRPr="00AE264A">
              <w:rPr>
                <w:strike/>
                <w:sz w:val="24"/>
                <w:szCs w:val="24"/>
              </w:rPr>
              <w:t>- Isolar o local;</w:t>
            </w:r>
          </w:p>
          <w:p w:rsidR="005D30CE" w:rsidRPr="00AE264A" w:rsidRDefault="005D30CE" w:rsidP="00CD5472">
            <w:pPr>
              <w:spacing w:after="200"/>
              <w:jc w:val="both"/>
              <w:rPr>
                <w:strike/>
                <w:sz w:val="24"/>
                <w:szCs w:val="24"/>
              </w:rPr>
            </w:pPr>
            <w:r w:rsidRPr="00AE264A">
              <w:rPr>
                <w:strike/>
                <w:sz w:val="24"/>
                <w:szCs w:val="24"/>
              </w:rPr>
              <w:t>- Cobrir os locais atingidos com papel toalha.</w:t>
            </w:r>
          </w:p>
        </w:tc>
        <w:tc>
          <w:tcPr>
            <w:tcW w:w="1094" w:type="pct"/>
          </w:tcPr>
          <w:p w:rsidR="005D30CE" w:rsidRPr="00AE264A" w:rsidRDefault="005D30CE" w:rsidP="00CD5472">
            <w:pPr>
              <w:spacing w:after="200"/>
              <w:jc w:val="both"/>
              <w:rPr>
                <w:strike/>
                <w:sz w:val="24"/>
                <w:szCs w:val="24"/>
              </w:rPr>
            </w:pPr>
            <w:r w:rsidRPr="00AE264A">
              <w:rPr>
                <w:strike/>
                <w:sz w:val="24"/>
                <w:szCs w:val="24"/>
              </w:rPr>
              <w:t>Durante a viagem</w:t>
            </w:r>
          </w:p>
        </w:tc>
      </w:tr>
      <w:tr w:rsidR="005D30CE" w:rsidRPr="00AE264A" w:rsidTr="00712D52">
        <w:tc>
          <w:tcPr>
            <w:tcW w:w="1617" w:type="pct"/>
          </w:tcPr>
          <w:p w:rsidR="00CD5472" w:rsidRDefault="005D30CE" w:rsidP="00CD5472">
            <w:pPr>
              <w:spacing w:after="200"/>
              <w:jc w:val="both"/>
              <w:rPr>
                <w:strike/>
                <w:sz w:val="24"/>
                <w:szCs w:val="24"/>
              </w:rPr>
            </w:pPr>
            <w:r w:rsidRPr="00AE264A">
              <w:rPr>
                <w:strike/>
                <w:sz w:val="24"/>
                <w:szCs w:val="24"/>
              </w:rPr>
              <w:t>Estruturas, paredes, painéis, telefones, portas, carrinhos, fornos, armários e pias, depósito de lixo e assentos da tripulação</w:t>
            </w:r>
          </w:p>
          <w:p w:rsidR="005D30CE" w:rsidRPr="00AE264A" w:rsidRDefault="005D30CE" w:rsidP="00CD5472">
            <w:pPr>
              <w:spacing w:after="200"/>
              <w:jc w:val="both"/>
              <w:rPr>
                <w:strike/>
                <w:sz w:val="24"/>
                <w:szCs w:val="24"/>
              </w:rPr>
            </w:pPr>
          </w:p>
        </w:tc>
        <w:tc>
          <w:tcPr>
            <w:tcW w:w="1045" w:type="pct"/>
          </w:tcPr>
          <w:p w:rsidR="005D30CE" w:rsidRPr="00AE264A" w:rsidRDefault="005D30CE" w:rsidP="00CD5472">
            <w:pPr>
              <w:spacing w:after="200"/>
              <w:jc w:val="both"/>
              <w:rPr>
                <w:strike/>
                <w:sz w:val="24"/>
                <w:szCs w:val="24"/>
              </w:rPr>
            </w:pPr>
            <w:r w:rsidRPr="00AE264A">
              <w:rPr>
                <w:strike/>
                <w:sz w:val="24"/>
                <w:szCs w:val="24"/>
              </w:rPr>
              <w:t>Descontaminação com</w:t>
            </w:r>
          </w:p>
          <w:p w:rsidR="005D30CE" w:rsidRPr="00AE264A" w:rsidRDefault="005D30CE" w:rsidP="00CD5472">
            <w:pPr>
              <w:spacing w:after="200"/>
              <w:jc w:val="both"/>
              <w:rPr>
                <w:strike/>
                <w:sz w:val="24"/>
                <w:szCs w:val="24"/>
              </w:rPr>
            </w:pPr>
            <w:r w:rsidRPr="00AE264A">
              <w:rPr>
                <w:strike/>
                <w:sz w:val="24"/>
                <w:szCs w:val="24"/>
              </w:rPr>
              <w:t>Produtos do Grupo II</w:t>
            </w:r>
          </w:p>
          <w:p w:rsidR="005D30CE" w:rsidRPr="00AE264A" w:rsidRDefault="005D30CE" w:rsidP="00CD5472">
            <w:pPr>
              <w:spacing w:after="200"/>
              <w:jc w:val="both"/>
              <w:rPr>
                <w:strike/>
                <w:sz w:val="24"/>
                <w:szCs w:val="24"/>
              </w:rPr>
            </w:pPr>
          </w:p>
        </w:tc>
        <w:tc>
          <w:tcPr>
            <w:tcW w:w="1244" w:type="pct"/>
          </w:tcPr>
          <w:p w:rsidR="00CD5472" w:rsidRDefault="005D30CE" w:rsidP="00CD5472">
            <w:pPr>
              <w:spacing w:after="200"/>
              <w:jc w:val="both"/>
              <w:rPr>
                <w:strike/>
                <w:sz w:val="24"/>
                <w:szCs w:val="24"/>
              </w:rPr>
            </w:pPr>
            <w:r w:rsidRPr="00AE264A">
              <w:rPr>
                <w:strike/>
                <w:sz w:val="24"/>
                <w:szCs w:val="24"/>
              </w:rPr>
              <w:t>- Aplicar a Técnica de Descontaminação.</w:t>
            </w:r>
          </w:p>
          <w:p w:rsidR="005D30CE" w:rsidRPr="00AE264A" w:rsidRDefault="005D30CE" w:rsidP="00CD5472">
            <w:pPr>
              <w:spacing w:after="200"/>
              <w:jc w:val="both"/>
              <w:rPr>
                <w:strike/>
                <w:sz w:val="24"/>
                <w:szCs w:val="24"/>
              </w:rPr>
            </w:pPr>
            <w:r w:rsidRPr="00AE264A">
              <w:rPr>
                <w:strike/>
                <w:sz w:val="24"/>
                <w:szCs w:val="24"/>
              </w:rPr>
              <w:t>- Aplicar técnica de limpeza.</w:t>
            </w:r>
          </w:p>
        </w:tc>
        <w:tc>
          <w:tcPr>
            <w:tcW w:w="1094" w:type="pct"/>
          </w:tcPr>
          <w:p w:rsidR="005D30CE" w:rsidRPr="00AE264A" w:rsidRDefault="005D30CE" w:rsidP="00CD5472">
            <w:pPr>
              <w:spacing w:after="200"/>
              <w:jc w:val="both"/>
              <w:rPr>
                <w:strike/>
                <w:sz w:val="24"/>
                <w:szCs w:val="24"/>
              </w:rPr>
            </w:pPr>
            <w:r w:rsidRPr="00AE264A">
              <w:rPr>
                <w:strike/>
                <w:sz w:val="24"/>
                <w:szCs w:val="24"/>
              </w:rPr>
              <w:t xml:space="preserve"> 1º porto de atracação</w:t>
            </w:r>
          </w:p>
        </w:tc>
      </w:tr>
    </w:tbl>
    <w:p w:rsidR="005D30CE" w:rsidRPr="00AE264A" w:rsidRDefault="005D30CE" w:rsidP="00CD5472">
      <w:pPr>
        <w:spacing w:after="200"/>
        <w:jc w:val="both"/>
        <w:rPr>
          <w:strike/>
          <w:sz w:val="24"/>
          <w:szCs w:val="24"/>
        </w:rPr>
      </w:pPr>
    </w:p>
    <w:p w:rsidR="00CD5472" w:rsidRDefault="005D30CE" w:rsidP="0033412F">
      <w:pPr>
        <w:spacing w:after="200"/>
        <w:jc w:val="center"/>
        <w:rPr>
          <w:b/>
          <w:strike/>
          <w:sz w:val="24"/>
          <w:szCs w:val="24"/>
        </w:rPr>
      </w:pPr>
      <w:r w:rsidRPr="00D44534">
        <w:rPr>
          <w:b/>
          <w:strike/>
          <w:sz w:val="24"/>
          <w:szCs w:val="24"/>
        </w:rPr>
        <w:t>QUADRO III</w:t>
      </w:r>
    </w:p>
    <w:p w:rsidR="00CD5472" w:rsidRDefault="005D30CE" w:rsidP="0033412F">
      <w:pPr>
        <w:spacing w:after="200"/>
        <w:ind w:right="991"/>
        <w:jc w:val="center"/>
        <w:rPr>
          <w:b/>
          <w:strike/>
          <w:sz w:val="24"/>
          <w:szCs w:val="24"/>
        </w:rPr>
      </w:pPr>
      <w:r w:rsidRPr="00D44534">
        <w:rPr>
          <w:b/>
          <w:strike/>
          <w:sz w:val="24"/>
          <w:szCs w:val="24"/>
        </w:rPr>
        <w:t>Cabine de passageiros, dormitórios, vestiários, áreas de circulação e o</w:t>
      </w:r>
      <w:r w:rsidR="00712D52" w:rsidRPr="00D44534">
        <w:rPr>
          <w:b/>
          <w:strike/>
          <w:sz w:val="24"/>
          <w:szCs w:val="24"/>
        </w:rPr>
        <w:t>utros compartimentos de bordo</w:t>
      </w:r>
      <w:r w:rsidR="00CD5472">
        <w:rPr>
          <w:b/>
          <w:strike/>
          <w:sz w:val="24"/>
          <w:szCs w:val="24"/>
        </w:rPr>
        <w:t xml:space="preserve"> </w:t>
      </w:r>
      <w:r w:rsidRPr="00D44534">
        <w:rPr>
          <w:b/>
          <w:strike/>
          <w:sz w:val="24"/>
          <w:szCs w:val="24"/>
        </w:rPr>
        <w:t>(Situações de Contaminação)</w:t>
      </w:r>
    </w:p>
    <w:p w:rsidR="005D30CE" w:rsidRPr="00AE264A" w:rsidRDefault="005D30CE" w:rsidP="00CD5472">
      <w:pPr>
        <w:spacing w:after="200"/>
        <w:ind w:right="991"/>
        <w:jc w:val="both"/>
        <w:rPr>
          <w:strike/>
          <w:sz w:val="24"/>
          <w:szCs w:val="24"/>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760"/>
        <w:gridCol w:w="1913"/>
        <w:gridCol w:w="2115"/>
        <w:gridCol w:w="1857"/>
      </w:tblGrid>
      <w:tr w:rsidR="005D30CE" w:rsidRPr="00AE264A" w:rsidTr="00712D52">
        <w:tc>
          <w:tcPr>
            <w:tcW w:w="1617" w:type="pct"/>
            <w:vAlign w:val="center"/>
          </w:tcPr>
          <w:p w:rsidR="005D30CE" w:rsidRPr="00AE264A" w:rsidRDefault="005D30CE" w:rsidP="00CD5472">
            <w:pPr>
              <w:spacing w:after="200"/>
              <w:jc w:val="both"/>
              <w:rPr>
                <w:strike/>
                <w:sz w:val="24"/>
                <w:szCs w:val="24"/>
              </w:rPr>
            </w:pPr>
            <w:r w:rsidRPr="00AE264A">
              <w:rPr>
                <w:strike/>
                <w:sz w:val="24"/>
                <w:szCs w:val="24"/>
              </w:rPr>
              <w:t>Onde</w:t>
            </w:r>
          </w:p>
        </w:tc>
        <w:tc>
          <w:tcPr>
            <w:tcW w:w="1045" w:type="pct"/>
          </w:tcPr>
          <w:p w:rsidR="005D30CE" w:rsidRPr="00AE264A" w:rsidRDefault="005D30CE" w:rsidP="00CD5472">
            <w:pPr>
              <w:spacing w:after="200"/>
              <w:jc w:val="both"/>
              <w:rPr>
                <w:strike/>
                <w:sz w:val="24"/>
                <w:szCs w:val="24"/>
              </w:rPr>
            </w:pPr>
            <w:r w:rsidRPr="00AE264A">
              <w:rPr>
                <w:strike/>
                <w:sz w:val="24"/>
                <w:szCs w:val="24"/>
              </w:rPr>
              <w:t>Procedimentos</w:t>
            </w:r>
          </w:p>
          <w:p w:rsidR="005D30CE" w:rsidRPr="00AE264A" w:rsidRDefault="005D30CE" w:rsidP="00CD5472">
            <w:pPr>
              <w:spacing w:after="200"/>
              <w:jc w:val="both"/>
              <w:rPr>
                <w:strike/>
                <w:sz w:val="24"/>
                <w:szCs w:val="24"/>
              </w:rPr>
            </w:pPr>
            <w:r w:rsidRPr="00AE264A">
              <w:rPr>
                <w:strike/>
                <w:sz w:val="24"/>
                <w:szCs w:val="24"/>
              </w:rPr>
              <w:t xml:space="preserve"> </w:t>
            </w:r>
            <w:proofErr w:type="gramStart"/>
            <w:r w:rsidRPr="00AE264A">
              <w:rPr>
                <w:strike/>
                <w:sz w:val="24"/>
                <w:szCs w:val="24"/>
              </w:rPr>
              <w:t>( Com</w:t>
            </w:r>
            <w:proofErr w:type="gramEnd"/>
            <w:r w:rsidRPr="00AE264A">
              <w:rPr>
                <w:strike/>
                <w:sz w:val="24"/>
                <w:szCs w:val="24"/>
              </w:rPr>
              <w:t xml:space="preserve"> o que ? )</w:t>
            </w:r>
          </w:p>
        </w:tc>
        <w:tc>
          <w:tcPr>
            <w:tcW w:w="1244" w:type="pct"/>
          </w:tcPr>
          <w:p w:rsidR="005D30CE" w:rsidRPr="00AE264A" w:rsidRDefault="005D30CE" w:rsidP="00CD5472">
            <w:pPr>
              <w:spacing w:after="200"/>
              <w:jc w:val="both"/>
              <w:rPr>
                <w:strike/>
                <w:sz w:val="24"/>
                <w:szCs w:val="24"/>
              </w:rPr>
            </w:pPr>
            <w:r w:rsidRPr="00AE264A">
              <w:rPr>
                <w:strike/>
                <w:sz w:val="24"/>
                <w:szCs w:val="24"/>
              </w:rPr>
              <w:t>Como</w:t>
            </w:r>
          </w:p>
        </w:tc>
        <w:tc>
          <w:tcPr>
            <w:tcW w:w="1094" w:type="pct"/>
          </w:tcPr>
          <w:p w:rsidR="005D30CE" w:rsidRPr="00AE264A" w:rsidRDefault="005D30CE" w:rsidP="00CD5472">
            <w:pPr>
              <w:spacing w:after="200"/>
              <w:jc w:val="both"/>
              <w:rPr>
                <w:strike/>
                <w:sz w:val="24"/>
                <w:szCs w:val="24"/>
              </w:rPr>
            </w:pPr>
            <w:r w:rsidRPr="00AE264A">
              <w:rPr>
                <w:strike/>
                <w:sz w:val="24"/>
                <w:szCs w:val="24"/>
              </w:rPr>
              <w:t>Quando</w:t>
            </w:r>
          </w:p>
        </w:tc>
      </w:tr>
      <w:tr w:rsidR="005D30CE" w:rsidRPr="00AE264A" w:rsidTr="00712D52">
        <w:tc>
          <w:tcPr>
            <w:tcW w:w="1617" w:type="pct"/>
          </w:tcPr>
          <w:p w:rsidR="005D30CE" w:rsidRPr="00AE264A" w:rsidRDefault="005D30CE" w:rsidP="00CD5472">
            <w:pPr>
              <w:spacing w:after="200"/>
              <w:jc w:val="both"/>
              <w:rPr>
                <w:strike/>
                <w:sz w:val="24"/>
                <w:szCs w:val="24"/>
              </w:rPr>
            </w:pPr>
            <w:r w:rsidRPr="00AE264A">
              <w:rPr>
                <w:strike/>
                <w:sz w:val="24"/>
                <w:szCs w:val="24"/>
              </w:rPr>
              <w:t>Contaminação por fezes, vômitos, urina e outros fluidos orgânicos</w:t>
            </w:r>
          </w:p>
        </w:tc>
        <w:tc>
          <w:tcPr>
            <w:tcW w:w="1045" w:type="pct"/>
          </w:tcPr>
          <w:p w:rsidR="005D30CE" w:rsidRPr="00AE264A" w:rsidRDefault="005D30CE" w:rsidP="00CD5472">
            <w:pPr>
              <w:spacing w:after="200"/>
              <w:jc w:val="both"/>
              <w:rPr>
                <w:strike/>
                <w:sz w:val="24"/>
                <w:szCs w:val="24"/>
              </w:rPr>
            </w:pPr>
            <w:r w:rsidRPr="00AE264A">
              <w:rPr>
                <w:strike/>
                <w:sz w:val="24"/>
                <w:szCs w:val="24"/>
              </w:rPr>
              <w:t xml:space="preserve">Isolamento </w:t>
            </w:r>
          </w:p>
        </w:tc>
        <w:tc>
          <w:tcPr>
            <w:tcW w:w="1244" w:type="pct"/>
          </w:tcPr>
          <w:p w:rsidR="00CD5472" w:rsidRDefault="005D30CE" w:rsidP="00CD5472">
            <w:pPr>
              <w:spacing w:after="200"/>
              <w:jc w:val="both"/>
              <w:rPr>
                <w:strike/>
                <w:sz w:val="24"/>
                <w:szCs w:val="24"/>
              </w:rPr>
            </w:pPr>
            <w:r w:rsidRPr="00AE264A">
              <w:rPr>
                <w:strike/>
                <w:sz w:val="24"/>
                <w:szCs w:val="24"/>
              </w:rPr>
              <w:t>- Isolar a área correspondente a 1,5 m2 a partir dos pontos de contaminação.</w:t>
            </w:r>
          </w:p>
          <w:p w:rsidR="005D30CE" w:rsidRPr="00AE264A" w:rsidRDefault="005D30CE" w:rsidP="00CD5472">
            <w:pPr>
              <w:spacing w:after="200"/>
              <w:jc w:val="both"/>
              <w:rPr>
                <w:strike/>
                <w:sz w:val="24"/>
                <w:szCs w:val="24"/>
              </w:rPr>
            </w:pPr>
            <w:r w:rsidRPr="00AE264A">
              <w:rPr>
                <w:strike/>
                <w:sz w:val="24"/>
                <w:szCs w:val="24"/>
              </w:rPr>
              <w:t>- Cobrir os locais atingidos com papel toalha.</w:t>
            </w:r>
          </w:p>
        </w:tc>
        <w:tc>
          <w:tcPr>
            <w:tcW w:w="1094" w:type="pct"/>
          </w:tcPr>
          <w:p w:rsidR="005D30CE" w:rsidRPr="00AE264A" w:rsidRDefault="005D30CE" w:rsidP="00CD5472">
            <w:pPr>
              <w:spacing w:after="200"/>
              <w:jc w:val="both"/>
              <w:rPr>
                <w:strike/>
                <w:sz w:val="24"/>
                <w:szCs w:val="24"/>
              </w:rPr>
            </w:pPr>
            <w:r w:rsidRPr="00AE264A">
              <w:rPr>
                <w:strike/>
                <w:sz w:val="24"/>
                <w:szCs w:val="24"/>
              </w:rPr>
              <w:t>Durante a viagem</w:t>
            </w:r>
          </w:p>
        </w:tc>
      </w:tr>
      <w:tr w:rsidR="005D30CE" w:rsidRPr="00AE264A" w:rsidTr="00712D52">
        <w:tc>
          <w:tcPr>
            <w:tcW w:w="1617" w:type="pct"/>
          </w:tcPr>
          <w:p w:rsidR="005D30CE" w:rsidRPr="00AE264A" w:rsidRDefault="005D30CE" w:rsidP="00CD5472">
            <w:pPr>
              <w:spacing w:after="200"/>
              <w:jc w:val="both"/>
              <w:rPr>
                <w:strike/>
                <w:sz w:val="24"/>
                <w:szCs w:val="24"/>
              </w:rPr>
            </w:pPr>
            <w:r w:rsidRPr="00AE264A">
              <w:rPr>
                <w:strike/>
                <w:sz w:val="24"/>
                <w:szCs w:val="24"/>
              </w:rPr>
              <w:t xml:space="preserve">Assentos, poltronas, bolsas, pisos (carpetes ou </w:t>
            </w:r>
            <w:proofErr w:type="gramStart"/>
            <w:r w:rsidRPr="00AE264A">
              <w:rPr>
                <w:strike/>
                <w:sz w:val="24"/>
                <w:szCs w:val="24"/>
              </w:rPr>
              <w:t>outros )</w:t>
            </w:r>
            <w:proofErr w:type="gramEnd"/>
            <w:r w:rsidRPr="00AE264A">
              <w:rPr>
                <w:strike/>
                <w:sz w:val="24"/>
                <w:szCs w:val="24"/>
              </w:rPr>
              <w:t>, grades de ventilação, mesas, janelas, acessórios,</w:t>
            </w:r>
            <w:r w:rsidR="00CD5472">
              <w:rPr>
                <w:strike/>
                <w:sz w:val="24"/>
                <w:szCs w:val="24"/>
              </w:rPr>
              <w:t xml:space="preserve"> </w:t>
            </w:r>
            <w:r w:rsidRPr="00AE264A">
              <w:rPr>
                <w:strike/>
                <w:sz w:val="24"/>
                <w:szCs w:val="24"/>
              </w:rPr>
              <w:t xml:space="preserve">paredes e porta bagagem, braços de poltronas, cinzeiros e depósitos de lixo </w:t>
            </w:r>
          </w:p>
        </w:tc>
        <w:tc>
          <w:tcPr>
            <w:tcW w:w="1045" w:type="pct"/>
          </w:tcPr>
          <w:p w:rsidR="005D30CE" w:rsidRPr="00AE264A" w:rsidRDefault="005D30CE" w:rsidP="00CD5472">
            <w:pPr>
              <w:spacing w:after="200"/>
              <w:jc w:val="both"/>
              <w:rPr>
                <w:strike/>
                <w:sz w:val="24"/>
                <w:szCs w:val="24"/>
              </w:rPr>
            </w:pPr>
            <w:r w:rsidRPr="00AE264A">
              <w:rPr>
                <w:strike/>
                <w:sz w:val="24"/>
                <w:szCs w:val="24"/>
              </w:rPr>
              <w:t>Descontaminação:</w:t>
            </w:r>
          </w:p>
          <w:p w:rsidR="005D30CE" w:rsidRPr="00AE264A" w:rsidRDefault="005D30CE" w:rsidP="00CD5472">
            <w:pPr>
              <w:spacing w:after="200"/>
              <w:jc w:val="both"/>
              <w:rPr>
                <w:strike/>
                <w:sz w:val="24"/>
                <w:szCs w:val="24"/>
              </w:rPr>
            </w:pPr>
            <w:r w:rsidRPr="00AE264A">
              <w:rPr>
                <w:strike/>
                <w:sz w:val="24"/>
                <w:szCs w:val="24"/>
              </w:rPr>
              <w:t>Produtos do Grupo</w:t>
            </w:r>
          </w:p>
          <w:p w:rsidR="005D30CE" w:rsidRPr="00AE264A" w:rsidRDefault="005D30CE" w:rsidP="00CD5472">
            <w:pPr>
              <w:spacing w:after="200"/>
              <w:jc w:val="both"/>
              <w:rPr>
                <w:strike/>
                <w:sz w:val="24"/>
                <w:szCs w:val="24"/>
              </w:rPr>
            </w:pPr>
            <w:r w:rsidRPr="00AE264A">
              <w:rPr>
                <w:strike/>
                <w:sz w:val="24"/>
                <w:szCs w:val="24"/>
              </w:rPr>
              <w:t>III</w:t>
            </w:r>
          </w:p>
          <w:p w:rsidR="005D30CE" w:rsidRPr="00AE264A" w:rsidRDefault="005D30CE" w:rsidP="00CD5472">
            <w:pPr>
              <w:spacing w:after="200"/>
              <w:jc w:val="both"/>
              <w:rPr>
                <w:strike/>
                <w:sz w:val="24"/>
                <w:szCs w:val="24"/>
              </w:rPr>
            </w:pPr>
          </w:p>
        </w:tc>
        <w:tc>
          <w:tcPr>
            <w:tcW w:w="1244" w:type="pct"/>
          </w:tcPr>
          <w:p w:rsidR="005D30CE" w:rsidRPr="00AE264A" w:rsidRDefault="005D30CE" w:rsidP="00CD5472">
            <w:pPr>
              <w:spacing w:after="200"/>
              <w:jc w:val="both"/>
              <w:rPr>
                <w:strike/>
                <w:sz w:val="24"/>
                <w:szCs w:val="24"/>
              </w:rPr>
            </w:pPr>
            <w:r w:rsidRPr="00AE264A">
              <w:rPr>
                <w:strike/>
                <w:sz w:val="24"/>
                <w:szCs w:val="24"/>
              </w:rPr>
              <w:t>Aplicar técnica de descontaminação sobre as superfícies atingidas</w:t>
            </w:r>
          </w:p>
        </w:tc>
        <w:tc>
          <w:tcPr>
            <w:tcW w:w="1094" w:type="pct"/>
          </w:tcPr>
          <w:p w:rsidR="005D30CE" w:rsidRPr="00AE264A" w:rsidRDefault="005D30CE" w:rsidP="00CD5472">
            <w:pPr>
              <w:spacing w:after="200"/>
              <w:jc w:val="both"/>
              <w:rPr>
                <w:strike/>
                <w:sz w:val="24"/>
                <w:szCs w:val="24"/>
              </w:rPr>
            </w:pPr>
            <w:r w:rsidRPr="00AE264A">
              <w:rPr>
                <w:strike/>
                <w:sz w:val="24"/>
                <w:szCs w:val="24"/>
              </w:rPr>
              <w:t xml:space="preserve"> 1º porto de atracação</w:t>
            </w:r>
          </w:p>
        </w:tc>
      </w:tr>
      <w:tr w:rsidR="005D30CE" w:rsidRPr="00AE264A" w:rsidTr="00712D52">
        <w:tc>
          <w:tcPr>
            <w:tcW w:w="1617" w:type="pct"/>
          </w:tcPr>
          <w:p w:rsidR="00CD5472" w:rsidRDefault="005D30CE" w:rsidP="00CD5472">
            <w:pPr>
              <w:spacing w:after="200"/>
              <w:jc w:val="both"/>
              <w:rPr>
                <w:strike/>
                <w:sz w:val="24"/>
                <w:szCs w:val="24"/>
              </w:rPr>
            </w:pPr>
            <w:r w:rsidRPr="00AE264A">
              <w:rPr>
                <w:strike/>
                <w:sz w:val="24"/>
                <w:szCs w:val="24"/>
              </w:rPr>
              <w:lastRenderedPageBreak/>
              <w:t xml:space="preserve">Roupas </w:t>
            </w:r>
            <w:proofErr w:type="gramStart"/>
            <w:r w:rsidRPr="00AE264A">
              <w:rPr>
                <w:strike/>
                <w:sz w:val="24"/>
                <w:szCs w:val="24"/>
              </w:rPr>
              <w:t>( cobertores</w:t>
            </w:r>
            <w:proofErr w:type="gramEnd"/>
            <w:r w:rsidRPr="00AE264A">
              <w:rPr>
                <w:strike/>
                <w:sz w:val="24"/>
                <w:szCs w:val="24"/>
              </w:rPr>
              <w:t>, travesseiros e protetores descartáveis )</w:t>
            </w:r>
          </w:p>
          <w:p w:rsidR="005D30CE" w:rsidRPr="00AE264A" w:rsidRDefault="005D30CE" w:rsidP="00CD5472">
            <w:pPr>
              <w:spacing w:after="200"/>
              <w:jc w:val="both"/>
              <w:rPr>
                <w:strike/>
                <w:sz w:val="24"/>
                <w:szCs w:val="24"/>
              </w:rPr>
            </w:pPr>
          </w:p>
        </w:tc>
        <w:tc>
          <w:tcPr>
            <w:tcW w:w="1045" w:type="pct"/>
          </w:tcPr>
          <w:p w:rsidR="00CD5472" w:rsidRDefault="005D30CE" w:rsidP="00CD5472">
            <w:pPr>
              <w:spacing w:after="200"/>
              <w:jc w:val="both"/>
              <w:rPr>
                <w:strike/>
                <w:sz w:val="24"/>
                <w:szCs w:val="24"/>
              </w:rPr>
            </w:pPr>
            <w:r w:rsidRPr="00AE264A">
              <w:rPr>
                <w:strike/>
                <w:sz w:val="24"/>
                <w:szCs w:val="24"/>
              </w:rPr>
              <w:t>Dest</w:t>
            </w:r>
            <w:r w:rsidR="00712D52">
              <w:rPr>
                <w:strike/>
                <w:sz w:val="24"/>
                <w:szCs w:val="24"/>
              </w:rPr>
              <w:t>ino final (</w:t>
            </w:r>
            <w:r w:rsidRPr="00AE264A">
              <w:rPr>
                <w:strike/>
                <w:sz w:val="24"/>
                <w:szCs w:val="24"/>
              </w:rPr>
              <w:t xml:space="preserve">aterro sanitário ou </w:t>
            </w:r>
            <w:proofErr w:type="gramStart"/>
            <w:r w:rsidRPr="00AE264A">
              <w:rPr>
                <w:strike/>
                <w:sz w:val="24"/>
                <w:szCs w:val="24"/>
              </w:rPr>
              <w:t>incineração )</w:t>
            </w:r>
            <w:proofErr w:type="gramEnd"/>
          </w:p>
          <w:p w:rsidR="00CD5472" w:rsidRDefault="005D30CE" w:rsidP="00CD5472">
            <w:pPr>
              <w:spacing w:after="200"/>
              <w:jc w:val="both"/>
              <w:rPr>
                <w:strike/>
                <w:sz w:val="24"/>
                <w:szCs w:val="24"/>
              </w:rPr>
            </w:pPr>
            <w:r w:rsidRPr="00AE264A">
              <w:rPr>
                <w:strike/>
                <w:sz w:val="24"/>
                <w:szCs w:val="24"/>
              </w:rPr>
              <w:t>Ou</w:t>
            </w:r>
          </w:p>
          <w:p w:rsidR="005D30CE" w:rsidRPr="00AE264A" w:rsidRDefault="005D30CE" w:rsidP="00CD5472">
            <w:pPr>
              <w:spacing w:after="200"/>
              <w:jc w:val="both"/>
              <w:rPr>
                <w:strike/>
                <w:sz w:val="24"/>
                <w:szCs w:val="24"/>
              </w:rPr>
            </w:pPr>
            <w:r w:rsidRPr="00AE264A">
              <w:rPr>
                <w:strike/>
                <w:sz w:val="24"/>
                <w:szCs w:val="24"/>
              </w:rPr>
              <w:t>Desinfecção: Produtos do Grupo III.</w:t>
            </w:r>
          </w:p>
        </w:tc>
        <w:tc>
          <w:tcPr>
            <w:tcW w:w="1244" w:type="pct"/>
          </w:tcPr>
          <w:p w:rsidR="00CD5472" w:rsidRDefault="005D30CE" w:rsidP="00CD5472">
            <w:pPr>
              <w:spacing w:after="200"/>
              <w:jc w:val="both"/>
              <w:rPr>
                <w:strike/>
                <w:sz w:val="24"/>
                <w:szCs w:val="24"/>
              </w:rPr>
            </w:pPr>
            <w:r w:rsidRPr="00AE264A">
              <w:rPr>
                <w:strike/>
                <w:sz w:val="24"/>
                <w:szCs w:val="24"/>
              </w:rPr>
              <w:t xml:space="preserve">Acondicionar as roupas em um saco plástico resistente, de cor branca leitosa; </w:t>
            </w:r>
          </w:p>
          <w:p w:rsidR="00CD5472" w:rsidRDefault="005D30CE" w:rsidP="00CD5472">
            <w:pPr>
              <w:spacing w:after="200"/>
              <w:jc w:val="both"/>
              <w:rPr>
                <w:strike/>
                <w:sz w:val="24"/>
                <w:szCs w:val="24"/>
              </w:rPr>
            </w:pPr>
            <w:r w:rsidRPr="00AE264A">
              <w:rPr>
                <w:strike/>
                <w:sz w:val="24"/>
                <w:szCs w:val="24"/>
              </w:rPr>
              <w:t>Usar luvas;</w:t>
            </w:r>
          </w:p>
          <w:p w:rsidR="00CD5472" w:rsidRDefault="005D30CE" w:rsidP="00CD5472">
            <w:pPr>
              <w:spacing w:after="200"/>
              <w:jc w:val="both"/>
              <w:rPr>
                <w:strike/>
                <w:sz w:val="24"/>
                <w:szCs w:val="24"/>
              </w:rPr>
            </w:pPr>
            <w:r w:rsidRPr="00AE264A">
              <w:rPr>
                <w:strike/>
                <w:sz w:val="24"/>
                <w:szCs w:val="24"/>
              </w:rPr>
              <w:t>Rotular com a inscrição “ MATERIAL CONTAMINADO ”;</w:t>
            </w:r>
          </w:p>
          <w:p w:rsidR="00CD5472" w:rsidRDefault="005D30CE" w:rsidP="00CD5472">
            <w:pPr>
              <w:spacing w:after="200"/>
              <w:jc w:val="both"/>
              <w:rPr>
                <w:strike/>
                <w:sz w:val="24"/>
                <w:szCs w:val="24"/>
              </w:rPr>
            </w:pPr>
            <w:r w:rsidRPr="00AE264A">
              <w:rPr>
                <w:strike/>
                <w:sz w:val="24"/>
                <w:szCs w:val="24"/>
              </w:rPr>
              <w:t>Encaminhar ao Destino Final.</w:t>
            </w:r>
          </w:p>
          <w:p w:rsidR="00CD5472" w:rsidRDefault="005D30CE" w:rsidP="00CD5472">
            <w:pPr>
              <w:spacing w:after="200"/>
              <w:jc w:val="both"/>
              <w:rPr>
                <w:strike/>
                <w:sz w:val="24"/>
                <w:szCs w:val="24"/>
              </w:rPr>
            </w:pPr>
            <w:r w:rsidRPr="00AE264A">
              <w:rPr>
                <w:strike/>
                <w:sz w:val="24"/>
                <w:szCs w:val="24"/>
              </w:rPr>
              <w:t>Imergir</w:t>
            </w:r>
            <w:r w:rsidR="00CD5472">
              <w:rPr>
                <w:strike/>
                <w:sz w:val="24"/>
                <w:szCs w:val="24"/>
              </w:rPr>
              <w:t xml:space="preserve"> </w:t>
            </w:r>
            <w:r w:rsidRPr="00AE264A">
              <w:rPr>
                <w:strike/>
                <w:sz w:val="24"/>
                <w:szCs w:val="24"/>
              </w:rPr>
              <w:t>as roupas contaminadas em qualquer um dos produtos indicados, observando o tipo de tecido a ser tratado.</w:t>
            </w:r>
          </w:p>
          <w:p w:rsidR="00CD5472" w:rsidRDefault="005D30CE" w:rsidP="00CD5472">
            <w:pPr>
              <w:spacing w:after="200"/>
              <w:jc w:val="both"/>
              <w:rPr>
                <w:strike/>
                <w:sz w:val="24"/>
                <w:szCs w:val="24"/>
              </w:rPr>
            </w:pPr>
            <w:r w:rsidRPr="00AE264A">
              <w:rPr>
                <w:strike/>
                <w:sz w:val="24"/>
                <w:szCs w:val="24"/>
              </w:rPr>
              <w:t>Usar luvas;</w:t>
            </w:r>
          </w:p>
          <w:p w:rsidR="005D30CE" w:rsidRPr="00AE264A" w:rsidRDefault="005D30CE" w:rsidP="00CD5472">
            <w:pPr>
              <w:spacing w:after="200"/>
              <w:jc w:val="both"/>
              <w:rPr>
                <w:strike/>
                <w:sz w:val="24"/>
                <w:szCs w:val="24"/>
              </w:rPr>
            </w:pPr>
            <w:r w:rsidRPr="00AE264A">
              <w:rPr>
                <w:strike/>
                <w:sz w:val="24"/>
                <w:szCs w:val="24"/>
              </w:rPr>
              <w:t xml:space="preserve">Aguardar 30 </w:t>
            </w:r>
            <w:proofErr w:type="gramStart"/>
            <w:r w:rsidRPr="00AE264A">
              <w:rPr>
                <w:strike/>
                <w:sz w:val="24"/>
                <w:szCs w:val="24"/>
              </w:rPr>
              <w:t>( trinta</w:t>
            </w:r>
            <w:proofErr w:type="gramEnd"/>
            <w:r w:rsidRPr="00AE264A">
              <w:rPr>
                <w:strike/>
                <w:sz w:val="24"/>
                <w:szCs w:val="24"/>
              </w:rPr>
              <w:t xml:space="preserve"> ) minutos;</w:t>
            </w:r>
          </w:p>
          <w:p w:rsidR="005D30CE" w:rsidRPr="00AE264A" w:rsidRDefault="005D30CE" w:rsidP="00CD5472">
            <w:pPr>
              <w:spacing w:after="200"/>
              <w:jc w:val="both"/>
              <w:rPr>
                <w:strike/>
                <w:sz w:val="24"/>
                <w:szCs w:val="24"/>
              </w:rPr>
            </w:pPr>
            <w:r w:rsidRPr="00AE264A">
              <w:rPr>
                <w:strike/>
                <w:sz w:val="24"/>
                <w:szCs w:val="24"/>
              </w:rPr>
              <w:t xml:space="preserve">Retirar as roupas da solução e proceder lavagem com água e sabão. </w:t>
            </w:r>
          </w:p>
        </w:tc>
        <w:tc>
          <w:tcPr>
            <w:tcW w:w="1094" w:type="pct"/>
          </w:tcPr>
          <w:p w:rsidR="00CD5472" w:rsidRDefault="005D30CE" w:rsidP="00CD5472">
            <w:pPr>
              <w:spacing w:after="200"/>
              <w:jc w:val="both"/>
              <w:rPr>
                <w:strike/>
                <w:sz w:val="24"/>
                <w:szCs w:val="24"/>
              </w:rPr>
            </w:pPr>
            <w:r w:rsidRPr="00AE264A">
              <w:rPr>
                <w:strike/>
                <w:sz w:val="24"/>
                <w:szCs w:val="24"/>
              </w:rPr>
              <w:t>1º porto de atracação</w:t>
            </w:r>
          </w:p>
          <w:p w:rsidR="005D30CE" w:rsidRPr="00AE264A" w:rsidRDefault="005D30CE" w:rsidP="00CD5472">
            <w:pPr>
              <w:spacing w:after="200"/>
              <w:jc w:val="both"/>
              <w:rPr>
                <w:strike/>
                <w:sz w:val="24"/>
                <w:szCs w:val="24"/>
              </w:rPr>
            </w:pPr>
            <w:r w:rsidRPr="00AE264A">
              <w:rPr>
                <w:strike/>
                <w:sz w:val="24"/>
                <w:szCs w:val="24"/>
              </w:rPr>
              <w:t>Área de apoio</w:t>
            </w:r>
          </w:p>
        </w:tc>
      </w:tr>
    </w:tbl>
    <w:p w:rsidR="005D30CE" w:rsidRPr="00AE264A" w:rsidRDefault="005D30CE" w:rsidP="00CD5472">
      <w:pPr>
        <w:spacing w:after="200"/>
        <w:jc w:val="both"/>
        <w:rPr>
          <w:strike/>
          <w:sz w:val="24"/>
          <w:szCs w:val="24"/>
        </w:rPr>
      </w:pPr>
    </w:p>
    <w:p w:rsidR="00CD5472" w:rsidRDefault="005D30CE" w:rsidP="0033412F">
      <w:pPr>
        <w:spacing w:after="200"/>
        <w:jc w:val="center"/>
        <w:rPr>
          <w:b/>
          <w:strike/>
          <w:sz w:val="24"/>
          <w:szCs w:val="24"/>
        </w:rPr>
      </w:pPr>
      <w:r w:rsidRPr="00D44534">
        <w:rPr>
          <w:b/>
          <w:strike/>
          <w:sz w:val="24"/>
          <w:szCs w:val="24"/>
        </w:rPr>
        <w:t>QUADRO IV</w:t>
      </w:r>
    </w:p>
    <w:p w:rsidR="005D30CE" w:rsidRPr="00D44534" w:rsidRDefault="005D30CE" w:rsidP="0033412F">
      <w:pPr>
        <w:spacing w:after="200"/>
        <w:jc w:val="center"/>
        <w:rPr>
          <w:b/>
          <w:strike/>
          <w:sz w:val="24"/>
          <w:szCs w:val="24"/>
        </w:rPr>
      </w:pPr>
      <w:r w:rsidRPr="00D44534">
        <w:rPr>
          <w:b/>
          <w:strike/>
          <w:sz w:val="24"/>
          <w:szCs w:val="24"/>
        </w:rPr>
        <w:t>Porão de Cargas</w:t>
      </w:r>
    </w:p>
    <w:p w:rsidR="005D30CE" w:rsidRPr="00AE264A" w:rsidRDefault="005D30CE" w:rsidP="00CD5472">
      <w:pPr>
        <w:spacing w:after="200"/>
        <w:jc w:val="both"/>
        <w:rPr>
          <w:strike/>
          <w:sz w:val="24"/>
          <w:szCs w:val="24"/>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782"/>
        <w:gridCol w:w="1846"/>
        <w:gridCol w:w="2138"/>
        <w:gridCol w:w="1879"/>
      </w:tblGrid>
      <w:tr w:rsidR="005D30CE" w:rsidRPr="00AE264A" w:rsidTr="00712D52">
        <w:tc>
          <w:tcPr>
            <w:tcW w:w="1617" w:type="pct"/>
          </w:tcPr>
          <w:p w:rsidR="005D30CE" w:rsidRPr="00AE264A" w:rsidRDefault="005D30CE" w:rsidP="00CD5472">
            <w:pPr>
              <w:spacing w:after="200"/>
              <w:jc w:val="both"/>
              <w:rPr>
                <w:strike/>
                <w:sz w:val="24"/>
                <w:szCs w:val="24"/>
              </w:rPr>
            </w:pPr>
            <w:r w:rsidRPr="00AE264A">
              <w:rPr>
                <w:strike/>
                <w:sz w:val="24"/>
                <w:szCs w:val="24"/>
              </w:rPr>
              <w:t>Onde</w:t>
            </w:r>
          </w:p>
        </w:tc>
        <w:tc>
          <w:tcPr>
            <w:tcW w:w="1045" w:type="pct"/>
          </w:tcPr>
          <w:p w:rsidR="005D30CE" w:rsidRPr="00AE264A" w:rsidRDefault="005D30CE" w:rsidP="00CD5472">
            <w:pPr>
              <w:spacing w:after="200"/>
              <w:jc w:val="both"/>
              <w:rPr>
                <w:strike/>
                <w:sz w:val="24"/>
                <w:szCs w:val="24"/>
              </w:rPr>
            </w:pPr>
            <w:r w:rsidRPr="00AE264A">
              <w:rPr>
                <w:strike/>
                <w:sz w:val="24"/>
                <w:szCs w:val="24"/>
              </w:rPr>
              <w:t>Procedimentos</w:t>
            </w:r>
          </w:p>
          <w:p w:rsidR="005D30CE" w:rsidRPr="00AE264A" w:rsidRDefault="005D30CE" w:rsidP="00CD5472">
            <w:pPr>
              <w:spacing w:after="200"/>
              <w:jc w:val="both"/>
              <w:rPr>
                <w:strike/>
                <w:sz w:val="24"/>
                <w:szCs w:val="24"/>
              </w:rPr>
            </w:pPr>
            <w:r w:rsidRPr="00AE264A">
              <w:rPr>
                <w:strike/>
                <w:sz w:val="24"/>
                <w:szCs w:val="24"/>
              </w:rPr>
              <w:t xml:space="preserve"> </w:t>
            </w:r>
            <w:proofErr w:type="gramStart"/>
            <w:r w:rsidRPr="00AE264A">
              <w:rPr>
                <w:strike/>
                <w:sz w:val="24"/>
                <w:szCs w:val="24"/>
              </w:rPr>
              <w:t>( Com</w:t>
            </w:r>
            <w:proofErr w:type="gramEnd"/>
            <w:r w:rsidRPr="00AE264A">
              <w:rPr>
                <w:strike/>
                <w:sz w:val="24"/>
                <w:szCs w:val="24"/>
              </w:rPr>
              <w:t xml:space="preserve"> o que ? )</w:t>
            </w:r>
          </w:p>
        </w:tc>
        <w:tc>
          <w:tcPr>
            <w:tcW w:w="1244" w:type="pct"/>
          </w:tcPr>
          <w:p w:rsidR="005D30CE" w:rsidRPr="00AE264A" w:rsidRDefault="005D30CE" w:rsidP="00CD5472">
            <w:pPr>
              <w:spacing w:after="200"/>
              <w:jc w:val="both"/>
              <w:rPr>
                <w:strike/>
                <w:sz w:val="24"/>
                <w:szCs w:val="24"/>
              </w:rPr>
            </w:pPr>
            <w:r w:rsidRPr="00AE264A">
              <w:rPr>
                <w:strike/>
                <w:sz w:val="24"/>
                <w:szCs w:val="24"/>
              </w:rPr>
              <w:t>Como</w:t>
            </w:r>
          </w:p>
        </w:tc>
        <w:tc>
          <w:tcPr>
            <w:tcW w:w="1094" w:type="pct"/>
          </w:tcPr>
          <w:p w:rsidR="005D30CE" w:rsidRPr="00AE264A" w:rsidRDefault="005D30CE" w:rsidP="00CD5472">
            <w:pPr>
              <w:spacing w:after="200"/>
              <w:jc w:val="both"/>
              <w:rPr>
                <w:strike/>
                <w:sz w:val="24"/>
                <w:szCs w:val="24"/>
              </w:rPr>
            </w:pPr>
            <w:r w:rsidRPr="00AE264A">
              <w:rPr>
                <w:strike/>
                <w:sz w:val="24"/>
                <w:szCs w:val="24"/>
              </w:rPr>
              <w:t>Quando</w:t>
            </w:r>
          </w:p>
        </w:tc>
      </w:tr>
      <w:tr w:rsidR="005D30CE" w:rsidRPr="00AE264A" w:rsidTr="00712D52">
        <w:tc>
          <w:tcPr>
            <w:tcW w:w="1617" w:type="pct"/>
          </w:tcPr>
          <w:p w:rsidR="005D30CE" w:rsidRPr="00AE264A" w:rsidRDefault="005D30CE" w:rsidP="00CD5472">
            <w:pPr>
              <w:spacing w:after="200"/>
              <w:jc w:val="both"/>
              <w:rPr>
                <w:strike/>
                <w:sz w:val="24"/>
                <w:szCs w:val="24"/>
              </w:rPr>
            </w:pPr>
            <w:r w:rsidRPr="00AE264A">
              <w:rPr>
                <w:strike/>
                <w:sz w:val="24"/>
                <w:szCs w:val="24"/>
              </w:rPr>
              <w:t>Paredes, portas e estruturas</w:t>
            </w:r>
          </w:p>
        </w:tc>
        <w:tc>
          <w:tcPr>
            <w:tcW w:w="1045" w:type="pct"/>
          </w:tcPr>
          <w:p w:rsidR="00CD5472" w:rsidRDefault="005D30CE" w:rsidP="00CD5472">
            <w:pPr>
              <w:spacing w:after="200"/>
              <w:jc w:val="both"/>
              <w:rPr>
                <w:strike/>
                <w:sz w:val="24"/>
                <w:szCs w:val="24"/>
              </w:rPr>
            </w:pPr>
            <w:r w:rsidRPr="00AE264A">
              <w:rPr>
                <w:strike/>
                <w:sz w:val="24"/>
                <w:szCs w:val="24"/>
              </w:rPr>
              <w:t>Limpeza</w:t>
            </w:r>
          </w:p>
          <w:p w:rsidR="00CD5472" w:rsidRDefault="005D30CE" w:rsidP="00CD5472">
            <w:pPr>
              <w:spacing w:after="200"/>
              <w:jc w:val="both"/>
              <w:rPr>
                <w:strike/>
                <w:sz w:val="24"/>
                <w:szCs w:val="24"/>
              </w:rPr>
            </w:pPr>
            <w:r w:rsidRPr="00AE264A">
              <w:rPr>
                <w:strike/>
                <w:sz w:val="24"/>
                <w:szCs w:val="24"/>
              </w:rPr>
              <w:t>Descontaminação com Produtos do Grupo I</w:t>
            </w:r>
          </w:p>
          <w:p w:rsidR="005D30CE" w:rsidRPr="00AE264A" w:rsidRDefault="005D30CE" w:rsidP="00CD5472">
            <w:pPr>
              <w:spacing w:after="200"/>
              <w:jc w:val="both"/>
              <w:rPr>
                <w:strike/>
                <w:sz w:val="24"/>
                <w:szCs w:val="24"/>
              </w:rPr>
            </w:pPr>
          </w:p>
        </w:tc>
        <w:tc>
          <w:tcPr>
            <w:tcW w:w="1244" w:type="pct"/>
          </w:tcPr>
          <w:p w:rsidR="00CD5472" w:rsidRDefault="005D30CE" w:rsidP="00CD5472">
            <w:pPr>
              <w:spacing w:after="200"/>
              <w:jc w:val="both"/>
              <w:rPr>
                <w:strike/>
                <w:sz w:val="24"/>
                <w:szCs w:val="24"/>
              </w:rPr>
            </w:pPr>
            <w:r w:rsidRPr="00AE264A">
              <w:rPr>
                <w:strike/>
                <w:sz w:val="24"/>
                <w:szCs w:val="24"/>
              </w:rPr>
              <w:t>- Aplicar técnica de limpeza</w:t>
            </w:r>
          </w:p>
          <w:p w:rsidR="005D30CE" w:rsidRPr="00AE264A" w:rsidRDefault="005D30CE" w:rsidP="00CD5472">
            <w:pPr>
              <w:spacing w:after="200"/>
              <w:jc w:val="both"/>
              <w:rPr>
                <w:strike/>
                <w:sz w:val="24"/>
                <w:szCs w:val="24"/>
              </w:rPr>
            </w:pPr>
            <w:r w:rsidRPr="00AE264A">
              <w:rPr>
                <w:strike/>
                <w:sz w:val="24"/>
                <w:szCs w:val="24"/>
              </w:rPr>
              <w:t>- Aplicar a Técnica de Descontaminação.</w:t>
            </w:r>
          </w:p>
          <w:p w:rsidR="005D30CE" w:rsidRPr="00AE264A" w:rsidRDefault="005D30CE" w:rsidP="00CD5472">
            <w:pPr>
              <w:spacing w:after="200"/>
              <w:jc w:val="both"/>
              <w:rPr>
                <w:strike/>
                <w:sz w:val="24"/>
                <w:szCs w:val="24"/>
              </w:rPr>
            </w:pPr>
          </w:p>
        </w:tc>
        <w:tc>
          <w:tcPr>
            <w:tcW w:w="1094" w:type="pct"/>
          </w:tcPr>
          <w:p w:rsidR="00CD5472" w:rsidRDefault="00712D52" w:rsidP="00CD5472">
            <w:pPr>
              <w:spacing w:after="200"/>
              <w:jc w:val="both"/>
              <w:rPr>
                <w:strike/>
                <w:sz w:val="24"/>
                <w:szCs w:val="24"/>
              </w:rPr>
            </w:pPr>
            <w:r>
              <w:rPr>
                <w:strike/>
                <w:sz w:val="24"/>
                <w:szCs w:val="24"/>
              </w:rPr>
              <w:t xml:space="preserve">De acordo com </w:t>
            </w:r>
            <w:r w:rsidR="005D30CE" w:rsidRPr="00AE264A">
              <w:rPr>
                <w:strike/>
                <w:sz w:val="24"/>
                <w:szCs w:val="24"/>
              </w:rPr>
              <w:t>as necessidades.</w:t>
            </w:r>
          </w:p>
          <w:p w:rsidR="005D30CE" w:rsidRPr="00AE264A" w:rsidRDefault="005D30CE" w:rsidP="00CD5472">
            <w:pPr>
              <w:spacing w:after="200"/>
              <w:jc w:val="both"/>
              <w:rPr>
                <w:strike/>
                <w:sz w:val="24"/>
                <w:szCs w:val="24"/>
              </w:rPr>
            </w:pPr>
            <w:r w:rsidRPr="00AE264A">
              <w:rPr>
                <w:strike/>
                <w:sz w:val="24"/>
                <w:szCs w:val="24"/>
              </w:rPr>
              <w:t>De acordo com as necessidades ou em caso de contaminação por fezes, vômitos, urina ou outros fluidos orgânicos de natureza humana ou</w:t>
            </w:r>
            <w:r w:rsidR="00CD5472">
              <w:rPr>
                <w:strike/>
                <w:sz w:val="24"/>
                <w:szCs w:val="24"/>
              </w:rPr>
              <w:t xml:space="preserve"> </w:t>
            </w:r>
            <w:r w:rsidRPr="00AE264A">
              <w:rPr>
                <w:strike/>
                <w:sz w:val="24"/>
                <w:szCs w:val="24"/>
              </w:rPr>
              <w:t>animal.</w:t>
            </w:r>
          </w:p>
          <w:p w:rsidR="005D30CE" w:rsidRPr="00AE264A" w:rsidRDefault="005D30CE" w:rsidP="00CD5472">
            <w:pPr>
              <w:spacing w:after="200"/>
              <w:jc w:val="both"/>
              <w:rPr>
                <w:strike/>
                <w:sz w:val="24"/>
                <w:szCs w:val="24"/>
              </w:rPr>
            </w:pPr>
            <w:r w:rsidRPr="00AE264A">
              <w:rPr>
                <w:strike/>
                <w:sz w:val="24"/>
                <w:szCs w:val="24"/>
              </w:rPr>
              <w:t xml:space="preserve"> </w:t>
            </w:r>
          </w:p>
        </w:tc>
      </w:tr>
    </w:tbl>
    <w:p w:rsidR="005D30CE" w:rsidRPr="00D44534" w:rsidRDefault="005D30CE" w:rsidP="00CD5472">
      <w:pPr>
        <w:spacing w:after="200"/>
        <w:jc w:val="both"/>
        <w:rPr>
          <w:b/>
          <w:strike/>
          <w:sz w:val="24"/>
          <w:szCs w:val="24"/>
        </w:rPr>
      </w:pPr>
    </w:p>
    <w:p w:rsidR="00CD5472" w:rsidRDefault="005D30CE" w:rsidP="0033412F">
      <w:pPr>
        <w:spacing w:after="200"/>
        <w:jc w:val="center"/>
        <w:rPr>
          <w:b/>
          <w:strike/>
          <w:sz w:val="24"/>
          <w:szCs w:val="24"/>
        </w:rPr>
      </w:pPr>
      <w:r w:rsidRPr="00D44534">
        <w:rPr>
          <w:b/>
          <w:strike/>
          <w:sz w:val="24"/>
          <w:szCs w:val="24"/>
        </w:rPr>
        <w:t>QUADRO V</w:t>
      </w:r>
    </w:p>
    <w:p w:rsidR="005D30CE" w:rsidRPr="00D44534" w:rsidRDefault="005D30CE" w:rsidP="0033412F">
      <w:pPr>
        <w:spacing w:after="200"/>
        <w:jc w:val="center"/>
        <w:rPr>
          <w:b/>
          <w:strike/>
          <w:sz w:val="24"/>
          <w:szCs w:val="24"/>
        </w:rPr>
      </w:pPr>
      <w:r w:rsidRPr="00D44534">
        <w:rPr>
          <w:b/>
          <w:strike/>
          <w:sz w:val="24"/>
          <w:szCs w:val="24"/>
        </w:rPr>
        <w:t>Cabine de Comando</w:t>
      </w:r>
      <w:r w:rsidR="00CD5472">
        <w:rPr>
          <w:b/>
          <w:strike/>
          <w:sz w:val="24"/>
          <w:szCs w:val="24"/>
        </w:rPr>
        <w:t xml:space="preserve"> </w:t>
      </w:r>
      <w:r w:rsidR="0033412F">
        <w:rPr>
          <w:b/>
          <w:strike/>
          <w:sz w:val="24"/>
          <w:szCs w:val="24"/>
        </w:rPr>
        <w:t>(</w:t>
      </w:r>
      <w:r w:rsidRPr="00D44534">
        <w:rPr>
          <w:b/>
          <w:strike/>
          <w:sz w:val="24"/>
          <w:szCs w:val="24"/>
        </w:rPr>
        <w:t xml:space="preserve">situações de </w:t>
      </w:r>
      <w:proofErr w:type="gramStart"/>
      <w:r w:rsidRPr="00D44534">
        <w:rPr>
          <w:b/>
          <w:strike/>
          <w:sz w:val="24"/>
          <w:szCs w:val="24"/>
        </w:rPr>
        <w:t>Contaminação )</w:t>
      </w:r>
      <w:proofErr w:type="gramEnd"/>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760"/>
        <w:gridCol w:w="1913"/>
        <w:gridCol w:w="2127"/>
        <w:gridCol w:w="1845"/>
      </w:tblGrid>
      <w:tr w:rsidR="005D30CE" w:rsidRPr="00AE264A" w:rsidTr="0033412F">
        <w:tc>
          <w:tcPr>
            <w:tcW w:w="1596" w:type="pct"/>
          </w:tcPr>
          <w:p w:rsidR="005D30CE" w:rsidRPr="00AE264A" w:rsidRDefault="005D30CE" w:rsidP="00CD5472">
            <w:pPr>
              <w:spacing w:after="200"/>
              <w:jc w:val="both"/>
              <w:rPr>
                <w:strike/>
                <w:sz w:val="24"/>
                <w:szCs w:val="24"/>
              </w:rPr>
            </w:pPr>
            <w:r w:rsidRPr="00AE264A">
              <w:rPr>
                <w:strike/>
                <w:sz w:val="24"/>
                <w:szCs w:val="24"/>
              </w:rPr>
              <w:t>Onde</w:t>
            </w:r>
          </w:p>
          <w:p w:rsidR="005D30CE" w:rsidRPr="00AE264A" w:rsidRDefault="005D30CE" w:rsidP="00CD5472">
            <w:pPr>
              <w:spacing w:after="200"/>
              <w:jc w:val="both"/>
              <w:rPr>
                <w:strike/>
                <w:sz w:val="24"/>
                <w:szCs w:val="24"/>
              </w:rPr>
            </w:pPr>
          </w:p>
        </w:tc>
        <w:tc>
          <w:tcPr>
            <w:tcW w:w="1106" w:type="pct"/>
          </w:tcPr>
          <w:p w:rsidR="005D30CE" w:rsidRPr="00AE264A" w:rsidRDefault="005D30CE" w:rsidP="00CD5472">
            <w:pPr>
              <w:spacing w:after="200"/>
              <w:jc w:val="both"/>
              <w:rPr>
                <w:strike/>
                <w:sz w:val="24"/>
                <w:szCs w:val="24"/>
              </w:rPr>
            </w:pPr>
            <w:r w:rsidRPr="00AE264A">
              <w:rPr>
                <w:strike/>
                <w:sz w:val="24"/>
                <w:szCs w:val="24"/>
              </w:rPr>
              <w:t>Procedimentos</w:t>
            </w:r>
          </w:p>
          <w:p w:rsidR="005D30CE" w:rsidRPr="00AE264A" w:rsidRDefault="005D30CE" w:rsidP="00CD5472">
            <w:pPr>
              <w:spacing w:after="200"/>
              <w:jc w:val="both"/>
              <w:rPr>
                <w:strike/>
                <w:sz w:val="24"/>
                <w:szCs w:val="24"/>
              </w:rPr>
            </w:pPr>
            <w:r w:rsidRPr="00AE264A">
              <w:rPr>
                <w:strike/>
                <w:sz w:val="24"/>
                <w:szCs w:val="24"/>
              </w:rPr>
              <w:t xml:space="preserve"> </w:t>
            </w:r>
            <w:proofErr w:type="gramStart"/>
            <w:r w:rsidRPr="00AE264A">
              <w:rPr>
                <w:strike/>
                <w:sz w:val="24"/>
                <w:szCs w:val="24"/>
              </w:rPr>
              <w:t>( Com</w:t>
            </w:r>
            <w:proofErr w:type="gramEnd"/>
            <w:r w:rsidRPr="00AE264A">
              <w:rPr>
                <w:strike/>
                <w:sz w:val="24"/>
                <w:szCs w:val="24"/>
              </w:rPr>
              <w:t xml:space="preserve"> o que ? )</w:t>
            </w:r>
          </w:p>
        </w:tc>
        <w:tc>
          <w:tcPr>
            <w:tcW w:w="1230" w:type="pct"/>
          </w:tcPr>
          <w:p w:rsidR="005D30CE" w:rsidRPr="00AE264A" w:rsidRDefault="005D30CE" w:rsidP="00CD5472">
            <w:pPr>
              <w:spacing w:after="200"/>
              <w:jc w:val="both"/>
              <w:rPr>
                <w:strike/>
                <w:sz w:val="24"/>
                <w:szCs w:val="24"/>
              </w:rPr>
            </w:pPr>
            <w:r w:rsidRPr="00AE264A">
              <w:rPr>
                <w:strike/>
                <w:sz w:val="24"/>
                <w:szCs w:val="24"/>
              </w:rPr>
              <w:t>Como</w:t>
            </w:r>
          </w:p>
        </w:tc>
        <w:tc>
          <w:tcPr>
            <w:tcW w:w="1067" w:type="pct"/>
          </w:tcPr>
          <w:p w:rsidR="005D30CE" w:rsidRPr="00AE264A" w:rsidRDefault="005D30CE" w:rsidP="00CD5472">
            <w:pPr>
              <w:spacing w:after="200"/>
              <w:jc w:val="both"/>
              <w:rPr>
                <w:strike/>
                <w:sz w:val="24"/>
                <w:szCs w:val="24"/>
              </w:rPr>
            </w:pPr>
            <w:r w:rsidRPr="00AE264A">
              <w:rPr>
                <w:strike/>
                <w:sz w:val="24"/>
                <w:szCs w:val="24"/>
              </w:rPr>
              <w:t>Quando</w:t>
            </w:r>
          </w:p>
        </w:tc>
      </w:tr>
      <w:tr w:rsidR="005D30CE" w:rsidRPr="00AE264A" w:rsidTr="0033412F">
        <w:tc>
          <w:tcPr>
            <w:tcW w:w="1596" w:type="pct"/>
          </w:tcPr>
          <w:p w:rsidR="005D30CE" w:rsidRPr="00AE264A" w:rsidRDefault="005D30CE" w:rsidP="00CD5472">
            <w:pPr>
              <w:spacing w:after="200"/>
              <w:jc w:val="both"/>
              <w:rPr>
                <w:strike/>
                <w:sz w:val="24"/>
                <w:szCs w:val="24"/>
              </w:rPr>
            </w:pPr>
            <w:r w:rsidRPr="00AE264A">
              <w:rPr>
                <w:strike/>
                <w:sz w:val="24"/>
                <w:szCs w:val="24"/>
              </w:rPr>
              <w:t>Contaminação por fezes, vômitos, urina e outros fluidos orgânicos</w:t>
            </w:r>
          </w:p>
        </w:tc>
        <w:tc>
          <w:tcPr>
            <w:tcW w:w="1106" w:type="pct"/>
          </w:tcPr>
          <w:p w:rsidR="005D30CE" w:rsidRPr="00AE264A" w:rsidRDefault="005D30CE" w:rsidP="00CD5472">
            <w:pPr>
              <w:spacing w:after="200"/>
              <w:jc w:val="both"/>
              <w:rPr>
                <w:strike/>
                <w:sz w:val="24"/>
                <w:szCs w:val="24"/>
              </w:rPr>
            </w:pPr>
            <w:r w:rsidRPr="00AE264A">
              <w:rPr>
                <w:strike/>
                <w:sz w:val="24"/>
                <w:szCs w:val="24"/>
              </w:rPr>
              <w:t>Retenção de contaminação</w:t>
            </w:r>
          </w:p>
        </w:tc>
        <w:tc>
          <w:tcPr>
            <w:tcW w:w="1230" w:type="pct"/>
          </w:tcPr>
          <w:p w:rsidR="005D30CE" w:rsidRPr="00AE264A" w:rsidRDefault="005D30CE" w:rsidP="00CD5472">
            <w:pPr>
              <w:spacing w:after="200"/>
              <w:jc w:val="both"/>
              <w:rPr>
                <w:strike/>
                <w:sz w:val="24"/>
                <w:szCs w:val="24"/>
              </w:rPr>
            </w:pPr>
            <w:r w:rsidRPr="00AE264A">
              <w:rPr>
                <w:strike/>
                <w:sz w:val="24"/>
                <w:szCs w:val="24"/>
              </w:rPr>
              <w:t>- Cobrir os locais atingidos com papel toalha.</w:t>
            </w:r>
          </w:p>
        </w:tc>
        <w:tc>
          <w:tcPr>
            <w:tcW w:w="1067" w:type="pct"/>
          </w:tcPr>
          <w:p w:rsidR="005D30CE" w:rsidRPr="00AE264A" w:rsidRDefault="005D30CE" w:rsidP="00CD5472">
            <w:pPr>
              <w:spacing w:after="200"/>
              <w:jc w:val="both"/>
              <w:rPr>
                <w:strike/>
                <w:sz w:val="24"/>
                <w:szCs w:val="24"/>
              </w:rPr>
            </w:pPr>
            <w:r w:rsidRPr="00AE264A">
              <w:rPr>
                <w:strike/>
                <w:sz w:val="24"/>
                <w:szCs w:val="24"/>
              </w:rPr>
              <w:t>Durante a viagem</w:t>
            </w:r>
          </w:p>
        </w:tc>
      </w:tr>
      <w:tr w:rsidR="005D30CE" w:rsidRPr="00AE264A" w:rsidTr="0033412F">
        <w:tc>
          <w:tcPr>
            <w:tcW w:w="1596" w:type="pct"/>
          </w:tcPr>
          <w:p w:rsidR="005D30CE" w:rsidRPr="00AE264A" w:rsidRDefault="005D30CE" w:rsidP="00CD5472">
            <w:pPr>
              <w:spacing w:after="200"/>
              <w:jc w:val="both"/>
              <w:rPr>
                <w:strike/>
                <w:sz w:val="24"/>
                <w:szCs w:val="24"/>
              </w:rPr>
            </w:pPr>
            <w:r w:rsidRPr="00AE264A">
              <w:rPr>
                <w:strike/>
                <w:sz w:val="24"/>
                <w:szCs w:val="24"/>
              </w:rPr>
              <w:t xml:space="preserve">Assentos, poltronas, bolsas, pisos (carpetes ou </w:t>
            </w:r>
            <w:proofErr w:type="gramStart"/>
            <w:r w:rsidRPr="00AE264A">
              <w:rPr>
                <w:strike/>
                <w:sz w:val="24"/>
                <w:szCs w:val="24"/>
              </w:rPr>
              <w:t>outros )</w:t>
            </w:r>
            <w:proofErr w:type="gramEnd"/>
            <w:r w:rsidRPr="00AE264A">
              <w:rPr>
                <w:strike/>
                <w:sz w:val="24"/>
                <w:szCs w:val="24"/>
              </w:rPr>
              <w:t>, grades de ventilação, mesas, janelas, acessórios,</w:t>
            </w:r>
            <w:r w:rsidR="00CD5472">
              <w:rPr>
                <w:strike/>
                <w:sz w:val="24"/>
                <w:szCs w:val="24"/>
              </w:rPr>
              <w:t xml:space="preserve"> </w:t>
            </w:r>
            <w:r w:rsidRPr="00AE264A">
              <w:rPr>
                <w:strike/>
                <w:sz w:val="24"/>
                <w:szCs w:val="24"/>
              </w:rPr>
              <w:t xml:space="preserve">paredes e porta bagagem, braços de </w:t>
            </w:r>
            <w:r w:rsidRPr="00AE264A">
              <w:rPr>
                <w:strike/>
                <w:sz w:val="24"/>
                <w:szCs w:val="24"/>
              </w:rPr>
              <w:lastRenderedPageBreak/>
              <w:t xml:space="preserve">poltronas, cinzeiros e depósitos de lixo </w:t>
            </w:r>
          </w:p>
        </w:tc>
        <w:tc>
          <w:tcPr>
            <w:tcW w:w="1106" w:type="pct"/>
          </w:tcPr>
          <w:p w:rsidR="005D30CE" w:rsidRPr="00AE264A" w:rsidRDefault="005D30CE" w:rsidP="00CD5472">
            <w:pPr>
              <w:spacing w:after="200"/>
              <w:jc w:val="both"/>
              <w:rPr>
                <w:strike/>
                <w:sz w:val="24"/>
                <w:szCs w:val="24"/>
              </w:rPr>
            </w:pPr>
            <w:r w:rsidRPr="00AE264A">
              <w:rPr>
                <w:strike/>
                <w:sz w:val="24"/>
                <w:szCs w:val="24"/>
              </w:rPr>
              <w:lastRenderedPageBreak/>
              <w:t>Descontaminação:</w:t>
            </w:r>
          </w:p>
          <w:p w:rsidR="005D30CE" w:rsidRPr="00AE264A" w:rsidRDefault="005D30CE" w:rsidP="00CD5472">
            <w:pPr>
              <w:spacing w:after="200"/>
              <w:jc w:val="both"/>
              <w:rPr>
                <w:strike/>
                <w:sz w:val="24"/>
                <w:szCs w:val="24"/>
              </w:rPr>
            </w:pPr>
            <w:r w:rsidRPr="00AE264A">
              <w:rPr>
                <w:strike/>
                <w:sz w:val="24"/>
                <w:szCs w:val="24"/>
              </w:rPr>
              <w:t>Produtos do Grupo III</w:t>
            </w:r>
          </w:p>
          <w:p w:rsidR="005D30CE" w:rsidRPr="00AE264A" w:rsidRDefault="005D30CE" w:rsidP="00CD5472">
            <w:pPr>
              <w:spacing w:after="200"/>
              <w:jc w:val="both"/>
              <w:rPr>
                <w:strike/>
                <w:sz w:val="24"/>
                <w:szCs w:val="24"/>
              </w:rPr>
            </w:pPr>
          </w:p>
        </w:tc>
        <w:tc>
          <w:tcPr>
            <w:tcW w:w="1230" w:type="pct"/>
          </w:tcPr>
          <w:p w:rsidR="005D30CE" w:rsidRPr="00AE264A" w:rsidRDefault="005D30CE" w:rsidP="00CD5472">
            <w:pPr>
              <w:spacing w:after="200"/>
              <w:jc w:val="both"/>
              <w:rPr>
                <w:strike/>
                <w:sz w:val="24"/>
                <w:szCs w:val="24"/>
              </w:rPr>
            </w:pPr>
            <w:r w:rsidRPr="00AE264A">
              <w:rPr>
                <w:strike/>
                <w:sz w:val="24"/>
                <w:szCs w:val="24"/>
              </w:rPr>
              <w:t xml:space="preserve">Aplicar técnica de descontaminação sobre as </w:t>
            </w:r>
            <w:proofErr w:type="spellStart"/>
            <w:r w:rsidRPr="00AE264A">
              <w:rPr>
                <w:strike/>
                <w:sz w:val="24"/>
                <w:szCs w:val="24"/>
              </w:rPr>
              <w:t>superfíces</w:t>
            </w:r>
            <w:proofErr w:type="spellEnd"/>
            <w:r w:rsidRPr="00AE264A">
              <w:rPr>
                <w:strike/>
                <w:sz w:val="24"/>
                <w:szCs w:val="24"/>
              </w:rPr>
              <w:t xml:space="preserve"> atingidas</w:t>
            </w:r>
          </w:p>
        </w:tc>
        <w:tc>
          <w:tcPr>
            <w:tcW w:w="1067" w:type="pct"/>
          </w:tcPr>
          <w:p w:rsidR="005D30CE" w:rsidRPr="00AE264A" w:rsidRDefault="005D30CE" w:rsidP="00CD5472">
            <w:pPr>
              <w:spacing w:after="200"/>
              <w:jc w:val="both"/>
              <w:rPr>
                <w:strike/>
                <w:sz w:val="24"/>
                <w:szCs w:val="24"/>
              </w:rPr>
            </w:pPr>
            <w:r w:rsidRPr="00AE264A">
              <w:rPr>
                <w:strike/>
                <w:sz w:val="24"/>
                <w:szCs w:val="24"/>
              </w:rPr>
              <w:t>1º porto de atracação</w:t>
            </w:r>
          </w:p>
        </w:tc>
      </w:tr>
      <w:tr w:rsidR="005D30CE" w:rsidRPr="00AE264A" w:rsidTr="0033412F">
        <w:trPr>
          <w:trHeight w:val="843"/>
        </w:trPr>
        <w:tc>
          <w:tcPr>
            <w:tcW w:w="1596" w:type="pct"/>
          </w:tcPr>
          <w:p w:rsidR="00CD5472" w:rsidRDefault="00712D52" w:rsidP="00CD5472">
            <w:pPr>
              <w:spacing w:after="200"/>
              <w:jc w:val="both"/>
              <w:rPr>
                <w:strike/>
                <w:sz w:val="24"/>
                <w:szCs w:val="24"/>
              </w:rPr>
            </w:pPr>
            <w:r>
              <w:rPr>
                <w:strike/>
                <w:sz w:val="24"/>
                <w:szCs w:val="24"/>
              </w:rPr>
              <w:t>Roupas (</w:t>
            </w:r>
            <w:r w:rsidR="005D30CE" w:rsidRPr="00AE264A">
              <w:rPr>
                <w:strike/>
                <w:sz w:val="24"/>
                <w:szCs w:val="24"/>
              </w:rPr>
              <w:t xml:space="preserve">cobertores, travesseiros e protetores </w:t>
            </w:r>
            <w:proofErr w:type="gramStart"/>
            <w:r w:rsidR="005D30CE" w:rsidRPr="00AE264A">
              <w:rPr>
                <w:strike/>
                <w:sz w:val="24"/>
                <w:szCs w:val="24"/>
              </w:rPr>
              <w:t>descartáveis )</w:t>
            </w:r>
            <w:proofErr w:type="gramEnd"/>
          </w:p>
          <w:p w:rsidR="005D30CE" w:rsidRPr="00AE264A" w:rsidRDefault="005D30CE" w:rsidP="00CD5472">
            <w:pPr>
              <w:spacing w:after="200"/>
              <w:jc w:val="both"/>
              <w:rPr>
                <w:strike/>
                <w:sz w:val="24"/>
                <w:szCs w:val="24"/>
              </w:rPr>
            </w:pPr>
          </w:p>
        </w:tc>
        <w:tc>
          <w:tcPr>
            <w:tcW w:w="1106" w:type="pct"/>
          </w:tcPr>
          <w:p w:rsidR="00CD5472" w:rsidRDefault="005D30CE" w:rsidP="00CD5472">
            <w:pPr>
              <w:spacing w:after="200"/>
              <w:jc w:val="both"/>
              <w:rPr>
                <w:strike/>
                <w:sz w:val="24"/>
                <w:szCs w:val="24"/>
              </w:rPr>
            </w:pPr>
            <w:r w:rsidRPr="00AE264A">
              <w:rPr>
                <w:strike/>
                <w:sz w:val="24"/>
                <w:szCs w:val="24"/>
              </w:rPr>
              <w:t xml:space="preserve">Destino final </w:t>
            </w:r>
            <w:proofErr w:type="gramStart"/>
            <w:r w:rsidRPr="00AE264A">
              <w:rPr>
                <w:strike/>
                <w:sz w:val="24"/>
                <w:szCs w:val="24"/>
              </w:rPr>
              <w:t>( aterro</w:t>
            </w:r>
            <w:proofErr w:type="gramEnd"/>
            <w:r w:rsidRPr="00AE264A">
              <w:rPr>
                <w:strike/>
                <w:sz w:val="24"/>
                <w:szCs w:val="24"/>
              </w:rPr>
              <w:t xml:space="preserve"> sanitário ou incineração )</w:t>
            </w:r>
          </w:p>
          <w:p w:rsidR="00CD5472" w:rsidRDefault="005D30CE" w:rsidP="00CD5472">
            <w:pPr>
              <w:spacing w:after="200"/>
              <w:jc w:val="both"/>
              <w:rPr>
                <w:strike/>
                <w:sz w:val="24"/>
                <w:szCs w:val="24"/>
              </w:rPr>
            </w:pPr>
            <w:r w:rsidRPr="00AE264A">
              <w:rPr>
                <w:strike/>
                <w:sz w:val="24"/>
                <w:szCs w:val="24"/>
              </w:rPr>
              <w:t>Ou</w:t>
            </w:r>
          </w:p>
          <w:p w:rsidR="005D30CE" w:rsidRPr="00AE264A" w:rsidRDefault="005D30CE" w:rsidP="00CD5472">
            <w:pPr>
              <w:spacing w:after="200"/>
              <w:jc w:val="both"/>
              <w:rPr>
                <w:strike/>
                <w:sz w:val="24"/>
                <w:szCs w:val="24"/>
              </w:rPr>
            </w:pPr>
            <w:r w:rsidRPr="00AE264A">
              <w:rPr>
                <w:strike/>
                <w:sz w:val="24"/>
                <w:szCs w:val="24"/>
              </w:rPr>
              <w:t>Desinfecção: Produtos do Grupo III.</w:t>
            </w:r>
          </w:p>
        </w:tc>
        <w:tc>
          <w:tcPr>
            <w:tcW w:w="1230" w:type="pct"/>
          </w:tcPr>
          <w:p w:rsidR="00CD5472" w:rsidRDefault="005D30CE" w:rsidP="00CD5472">
            <w:pPr>
              <w:spacing w:after="200"/>
              <w:jc w:val="both"/>
              <w:rPr>
                <w:strike/>
                <w:sz w:val="24"/>
                <w:szCs w:val="24"/>
              </w:rPr>
            </w:pPr>
            <w:r w:rsidRPr="00AE264A">
              <w:rPr>
                <w:strike/>
                <w:sz w:val="24"/>
                <w:szCs w:val="24"/>
              </w:rPr>
              <w:t>Acondicionar as roupas em um saco plástico resistente;</w:t>
            </w:r>
          </w:p>
          <w:p w:rsidR="00CD5472" w:rsidRDefault="005D30CE" w:rsidP="00CD5472">
            <w:pPr>
              <w:spacing w:after="200"/>
              <w:jc w:val="both"/>
              <w:rPr>
                <w:strike/>
                <w:sz w:val="24"/>
                <w:szCs w:val="24"/>
              </w:rPr>
            </w:pPr>
            <w:r w:rsidRPr="00AE264A">
              <w:rPr>
                <w:strike/>
                <w:sz w:val="24"/>
                <w:szCs w:val="24"/>
              </w:rPr>
              <w:t>Usar luvas;</w:t>
            </w:r>
          </w:p>
          <w:p w:rsidR="00CD5472" w:rsidRDefault="00712D52" w:rsidP="00CD5472">
            <w:pPr>
              <w:spacing w:after="200"/>
              <w:jc w:val="both"/>
              <w:rPr>
                <w:strike/>
                <w:sz w:val="24"/>
                <w:szCs w:val="24"/>
              </w:rPr>
            </w:pPr>
            <w:r>
              <w:rPr>
                <w:strike/>
                <w:sz w:val="24"/>
                <w:szCs w:val="24"/>
              </w:rPr>
              <w:t>Rotular com a inscrição “MATERIAL CONTAMINADO”</w:t>
            </w:r>
            <w:r w:rsidR="005D30CE" w:rsidRPr="00AE264A">
              <w:rPr>
                <w:strike/>
                <w:sz w:val="24"/>
                <w:szCs w:val="24"/>
              </w:rPr>
              <w:t>;</w:t>
            </w:r>
          </w:p>
          <w:p w:rsidR="00CD5472" w:rsidRDefault="005D30CE" w:rsidP="00CD5472">
            <w:pPr>
              <w:spacing w:after="200"/>
              <w:jc w:val="both"/>
              <w:rPr>
                <w:strike/>
                <w:sz w:val="24"/>
                <w:szCs w:val="24"/>
              </w:rPr>
            </w:pPr>
            <w:r w:rsidRPr="00AE264A">
              <w:rPr>
                <w:strike/>
                <w:sz w:val="24"/>
                <w:szCs w:val="24"/>
              </w:rPr>
              <w:t>Encaminhar ao Destino Final.</w:t>
            </w:r>
          </w:p>
          <w:p w:rsidR="005D30CE" w:rsidRPr="00AE264A" w:rsidRDefault="00712D52" w:rsidP="00CD5472">
            <w:pPr>
              <w:spacing w:after="200"/>
              <w:jc w:val="both"/>
              <w:rPr>
                <w:strike/>
                <w:sz w:val="24"/>
                <w:szCs w:val="24"/>
              </w:rPr>
            </w:pPr>
            <w:r>
              <w:rPr>
                <w:strike/>
                <w:sz w:val="24"/>
                <w:szCs w:val="24"/>
              </w:rPr>
              <w:t xml:space="preserve">Imergir </w:t>
            </w:r>
            <w:r w:rsidR="005D30CE" w:rsidRPr="00AE264A">
              <w:rPr>
                <w:strike/>
                <w:sz w:val="24"/>
                <w:szCs w:val="24"/>
              </w:rPr>
              <w:t>as roupas contaminadas em qualquer um dos produtos indicados, observando o tipo de tecido a ser tratado.</w:t>
            </w:r>
          </w:p>
          <w:p w:rsidR="005D30CE" w:rsidRPr="00AE264A" w:rsidRDefault="005D30CE" w:rsidP="00CD5472">
            <w:pPr>
              <w:spacing w:after="200"/>
              <w:jc w:val="both"/>
              <w:rPr>
                <w:strike/>
                <w:sz w:val="24"/>
                <w:szCs w:val="24"/>
              </w:rPr>
            </w:pPr>
            <w:r w:rsidRPr="00AE264A">
              <w:rPr>
                <w:strike/>
                <w:sz w:val="24"/>
                <w:szCs w:val="24"/>
              </w:rPr>
              <w:t>Usar luvas;</w:t>
            </w:r>
          </w:p>
          <w:p w:rsidR="005D30CE" w:rsidRPr="00AE264A" w:rsidRDefault="005D30CE" w:rsidP="00CD5472">
            <w:pPr>
              <w:spacing w:after="200"/>
              <w:jc w:val="both"/>
              <w:rPr>
                <w:strike/>
                <w:sz w:val="24"/>
                <w:szCs w:val="24"/>
              </w:rPr>
            </w:pPr>
            <w:r w:rsidRPr="00AE264A">
              <w:rPr>
                <w:strike/>
                <w:sz w:val="24"/>
                <w:szCs w:val="24"/>
              </w:rPr>
              <w:t xml:space="preserve">Aguardar 30 </w:t>
            </w:r>
            <w:proofErr w:type="gramStart"/>
            <w:r w:rsidRPr="00AE264A">
              <w:rPr>
                <w:strike/>
                <w:sz w:val="24"/>
                <w:szCs w:val="24"/>
              </w:rPr>
              <w:t>( trinta</w:t>
            </w:r>
            <w:proofErr w:type="gramEnd"/>
            <w:r w:rsidRPr="00AE264A">
              <w:rPr>
                <w:strike/>
                <w:sz w:val="24"/>
                <w:szCs w:val="24"/>
              </w:rPr>
              <w:t xml:space="preserve"> ) minutos; Anexo XVI.</w:t>
            </w:r>
          </w:p>
          <w:p w:rsidR="005D30CE" w:rsidRPr="00AE264A" w:rsidRDefault="005D30CE" w:rsidP="00CD5472">
            <w:pPr>
              <w:spacing w:after="200"/>
              <w:jc w:val="both"/>
              <w:rPr>
                <w:strike/>
                <w:sz w:val="24"/>
                <w:szCs w:val="24"/>
              </w:rPr>
            </w:pPr>
            <w:r w:rsidRPr="00AE264A">
              <w:rPr>
                <w:strike/>
                <w:sz w:val="24"/>
                <w:szCs w:val="24"/>
              </w:rPr>
              <w:t xml:space="preserve">Retirar as roupas da solução e proceder lavagem com água e sabão. </w:t>
            </w:r>
          </w:p>
        </w:tc>
        <w:tc>
          <w:tcPr>
            <w:tcW w:w="1067" w:type="pct"/>
          </w:tcPr>
          <w:p w:rsidR="00CD5472" w:rsidRDefault="005D30CE" w:rsidP="00CD5472">
            <w:pPr>
              <w:spacing w:after="200"/>
              <w:jc w:val="both"/>
              <w:rPr>
                <w:strike/>
                <w:sz w:val="24"/>
                <w:szCs w:val="24"/>
              </w:rPr>
            </w:pPr>
            <w:r w:rsidRPr="00AE264A">
              <w:rPr>
                <w:strike/>
                <w:sz w:val="24"/>
                <w:szCs w:val="24"/>
              </w:rPr>
              <w:t>1º porto de atracação</w:t>
            </w:r>
          </w:p>
          <w:p w:rsidR="005D30CE" w:rsidRPr="00AE264A" w:rsidRDefault="005D30CE" w:rsidP="00CD5472">
            <w:pPr>
              <w:spacing w:after="200"/>
              <w:jc w:val="both"/>
              <w:rPr>
                <w:strike/>
                <w:sz w:val="24"/>
                <w:szCs w:val="24"/>
              </w:rPr>
            </w:pPr>
            <w:r w:rsidRPr="00AE264A">
              <w:rPr>
                <w:strike/>
                <w:sz w:val="24"/>
                <w:szCs w:val="24"/>
              </w:rPr>
              <w:t>Área de apoio.</w:t>
            </w:r>
          </w:p>
        </w:tc>
      </w:tr>
    </w:tbl>
    <w:p w:rsidR="00CD5472" w:rsidRDefault="00CD5472" w:rsidP="00CD5472">
      <w:pPr>
        <w:spacing w:after="200"/>
        <w:jc w:val="both"/>
        <w:rPr>
          <w:strike/>
          <w:sz w:val="24"/>
          <w:szCs w:val="24"/>
        </w:rPr>
      </w:pPr>
    </w:p>
    <w:p w:rsidR="00CD5472" w:rsidRDefault="005D30CE" w:rsidP="0033412F">
      <w:pPr>
        <w:spacing w:after="200"/>
        <w:jc w:val="center"/>
        <w:rPr>
          <w:b/>
          <w:strike/>
          <w:sz w:val="24"/>
          <w:szCs w:val="24"/>
        </w:rPr>
      </w:pPr>
      <w:r w:rsidRPr="00D44534">
        <w:rPr>
          <w:b/>
          <w:strike/>
          <w:sz w:val="24"/>
          <w:szCs w:val="24"/>
        </w:rPr>
        <w:t>QUADRO VI</w:t>
      </w:r>
    </w:p>
    <w:p w:rsidR="005D30CE" w:rsidRPr="00D44534" w:rsidRDefault="005D30CE" w:rsidP="0033412F">
      <w:pPr>
        <w:spacing w:after="200"/>
        <w:jc w:val="center"/>
        <w:rPr>
          <w:b/>
          <w:strike/>
          <w:sz w:val="24"/>
          <w:szCs w:val="24"/>
        </w:rPr>
      </w:pPr>
      <w:r w:rsidRPr="00D44534">
        <w:rPr>
          <w:b/>
          <w:strike/>
          <w:sz w:val="24"/>
          <w:szCs w:val="24"/>
        </w:rPr>
        <w:t xml:space="preserve">Sistema de Abastecimento de água Potável- </w:t>
      </w:r>
      <w:proofErr w:type="gramStart"/>
      <w:r w:rsidRPr="00D44534">
        <w:rPr>
          <w:b/>
          <w:strike/>
          <w:sz w:val="24"/>
          <w:szCs w:val="24"/>
        </w:rPr>
        <w:t>( Limpeza</w:t>
      </w:r>
      <w:proofErr w:type="gramEnd"/>
      <w:r w:rsidRPr="00D44534">
        <w:rPr>
          <w:b/>
          <w:strike/>
          <w:sz w:val="24"/>
          <w:szCs w:val="24"/>
        </w:rPr>
        <w:t xml:space="preserve"> e desinfecção)</w:t>
      </w:r>
    </w:p>
    <w:p w:rsidR="005D30CE" w:rsidRPr="00D44534" w:rsidRDefault="005D30CE" w:rsidP="00CD5472">
      <w:pPr>
        <w:spacing w:after="200"/>
        <w:jc w:val="both"/>
        <w:rPr>
          <w:b/>
          <w:strike/>
          <w:sz w:val="24"/>
          <w:szCs w:val="24"/>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795"/>
        <w:gridCol w:w="1807"/>
        <w:gridCol w:w="2151"/>
        <w:gridCol w:w="1892"/>
      </w:tblGrid>
      <w:tr w:rsidR="005D30CE" w:rsidRPr="00AE264A" w:rsidTr="00712D52">
        <w:tc>
          <w:tcPr>
            <w:tcW w:w="1617" w:type="pct"/>
          </w:tcPr>
          <w:p w:rsidR="005D30CE" w:rsidRPr="00AE264A" w:rsidRDefault="005D30CE" w:rsidP="00CD5472">
            <w:pPr>
              <w:spacing w:after="200"/>
              <w:jc w:val="both"/>
              <w:rPr>
                <w:strike/>
                <w:sz w:val="24"/>
                <w:szCs w:val="24"/>
              </w:rPr>
            </w:pPr>
            <w:r w:rsidRPr="00AE264A">
              <w:rPr>
                <w:strike/>
                <w:sz w:val="24"/>
                <w:szCs w:val="24"/>
              </w:rPr>
              <w:t>Onde</w:t>
            </w:r>
          </w:p>
          <w:p w:rsidR="005D30CE" w:rsidRPr="00AE264A" w:rsidRDefault="005D30CE" w:rsidP="00CD5472">
            <w:pPr>
              <w:spacing w:after="200"/>
              <w:jc w:val="both"/>
              <w:rPr>
                <w:strike/>
                <w:sz w:val="24"/>
                <w:szCs w:val="24"/>
              </w:rPr>
            </w:pPr>
          </w:p>
        </w:tc>
        <w:tc>
          <w:tcPr>
            <w:tcW w:w="1045" w:type="pct"/>
          </w:tcPr>
          <w:p w:rsidR="005D30CE" w:rsidRPr="00AE264A" w:rsidRDefault="005D30CE" w:rsidP="00CD5472">
            <w:pPr>
              <w:spacing w:after="200"/>
              <w:jc w:val="both"/>
              <w:rPr>
                <w:strike/>
                <w:sz w:val="24"/>
                <w:szCs w:val="24"/>
              </w:rPr>
            </w:pPr>
            <w:r w:rsidRPr="00AE264A">
              <w:rPr>
                <w:strike/>
                <w:sz w:val="24"/>
                <w:szCs w:val="24"/>
              </w:rPr>
              <w:t>Procedimentos</w:t>
            </w:r>
          </w:p>
          <w:p w:rsidR="005D30CE" w:rsidRPr="00AE264A" w:rsidRDefault="005D30CE" w:rsidP="00CD5472">
            <w:pPr>
              <w:spacing w:after="200"/>
              <w:jc w:val="both"/>
              <w:rPr>
                <w:strike/>
                <w:sz w:val="24"/>
                <w:szCs w:val="24"/>
              </w:rPr>
            </w:pPr>
            <w:r w:rsidRPr="00AE264A">
              <w:rPr>
                <w:strike/>
                <w:sz w:val="24"/>
                <w:szCs w:val="24"/>
              </w:rPr>
              <w:t xml:space="preserve"> </w:t>
            </w:r>
            <w:proofErr w:type="gramStart"/>
            <w:r w:rsidRPr="00AE264A">
              <w:rPr>
                <w:strike/>
                <w:sz w:val="24"/>
                <w:szCs w:val="24"/>
              </w:rPr>
              <w:t>( Com</w:t>
            </w:r>
            <w:proofErr w:type="gramEnd"/>
            <w:r w:rsidRPr="00AE264A">
              <w:rPr>
                <w:strike/>
                <w:sz w:val="24"/>
                <w:szCs w:val="24"/>
              </w:rPr>
              <w:t xml:space="preserve"> o que ? )</w:t>
            </w:r>
          </w:p>
        </w:tc>
        <w:tc>
          <w:tcPr>
            <w:tcW w:w="1244" w:type="pct"/>
          </w:tcPr>
          <w:p w:rsidR="005D30CE" w:rsidRPr="00AE264A" w:rsidRDefault="005D30CE" w:rsidP="00CD5472">
            <w:pPr>
              <w:spacing w:after="200"/>
              <w:jc w:val="both"/>
              <w:rPr>
                <w:strike/>
                <w:sz w:val="24"/>
                <w:szCs w:val="24"/>
              </w:rPr>
            </w:pPr>
            <w:r w:rsidRPr="00AE264A">
              <w:rPr>
                <w:strike/>
                <w:sz w:val="24"/>
                <w:szCs w:val="24"/>
              </w:rPr>
              <w:t>Como</w:t>
            </w:r>
          </w:p>
        </w:tc>
        <w:tc>
          <w:tcPr>
            <w:tcW w:w="1094" w:type="pct"/>
          </w:tcPr>
          <w:p w:rsidR="005D30CE" w:rsidRPr="00AE264A" w:rsidRDefault="005D30CE" w:rsidP="00CD5472">
            <w:pPr>
              <w:spacing w:after="200"/>
              <w:jc w:val="both"/>
              <w:rPr>
                <w:strike/>
                <w:sz w:val="24"/>
                <w:szCs w:val="24"/>
              </w:rPr>
            </w:pPr>
            <w:r w:rsidRPr="00AE264A">
              <w:rPr>
                <w:strike/>
                <w:sz w:val="24"/>
                <w:szCs w:val="24"/>
              </w:rPr>
              <w:t>Quando</w:t>
            </w:r>
          </w:p>
        </w:tc>
      </w:tr>
      <w:tr w:rsidR="005D30CE" w:rsidRPr="00AE264A" w:rsidTr="00712D52">
        <w:trPr>
          <w:trHeight w:val="4707"/>
        </w:trPr>
        <w:tc>
          <w:tcPr>
            <w:tcW w:w="1617" w:type="pct"/>
          </w:tcPr>
          <w:p w:rsidR="005D30CE" w:rsidRPr="00AE264A" w:rsidRDefault="005D30CE" w:rsidP="00CD5472">
            <w:pPr>
              <w:spacing w:after="200"/>
              <w:jc w:val="both"/>
              <w:rPr>
                <w:strike/>
                <w:sz w:val="24"/>
                <w:szCs w:val="24"/>
              </w:rPr>
            </w:pPr>
            <w:r w:rsidRPr="00AE264A">
              <w:rPr>
                <w:strike/>
                <w:sz w:val="24"/>
                <w:szCs w:val="24"/>
              </w:rPr>
              <w:lastRenderedPageBreak/>
              <w:t>Reservatórios e tubulações.</w:t>
            </w:r>
          </w:p>
        </w:tc>
        <w:tc>
          <w:tcPr>
            <w:tcW w:w="1045" w:type="pct"/>
          </w:tcPr>
          <w:p w:rsidR="00CD5472" w:rsidRDefault="005D30CE" w:rsidP="00CD5472">
            <w:pPr>
              <w:spacing w:after="200"/>
              <w:jc w:val="both"/>
              <w:rPr>
                <w:strike/>
                <w:sz w:val="24"/>
                <w:szCs w:val="24"/>
              </w:rPr>
            </w:pPr>
            <w:r w:rsidRPr="00AE264A">
              <w:rPr>
                <w:strike/>
                <w:sz w:val="24"/>
                <w:szCs w:val="24"/>
              </w:rPr>
              <w:t>DESINFECÇÃO</w:t>
            </w:r>
          </w:p>
          <w:p w:rsidR="00CD5472" w:rsidRDefault="005D30CE" w:rsidP="00CD5472">
            <w:pPr>
              <w:spacing w:after="200"/>
              <w:jc w:val="both"/>
              <w:rPr>
                <w:strike/>
                <w:sz w:val="24"/>
                <w:szCs w:val="24"/>
              </w:rPr>
            </w:pPr>
            <w:r w:rsidRPr="00AE264A">
              <w:rPr>
                <w:strike/>
                <w:sz w:val="24"/>
                <w:szCs w:val="24"/>
              </w:rPr>
              <w:t>Produtos do Grupo IV – Módulo A</w:t>
            </w:r>
          </w:p>
          <w:p w:rsidR="00CD5472" w:rsidRDefault="005D30CE" w:rsidP="00CD5472">
            <w:pPr>
              <w:spacing w:after="200"/>
              <w:jc w:val="both"/>
              <w:rPr>
                <w:strike/>
                <w:sz w:val="24"/>
                <w:szCs w:val="24"/>
              </w:rPr>
            </w:pPr>
            <w:r w:rsidRPr="00AE264A">
              <w:rPr>
                <w:strike/>
                <w:sz w:val="24"/>
                <w:szCs w:val="24"/>
              </w:rPr>
              <w:t>LIMPEZA:</w:t>
            </w:r>
          </w:p>
          <w:p w:rsidR="005D30CE" w:rsidRPr="00AE264A" w:rsidRDefault="005D30CE" w:rsidP="00CD5472">
            <w:pPr>
              <w:spacing w:after="200"/>
              <w:jc w:val="both"/>
              <w:rPr>
                <w:strike/>
                <w:sz w:val="24"/>
                <w:szCs w:val="24"/>
              </w:rPr>
            </w:pPr>
            <w:r w:rsidRPr="00AE264A">
              <w:rPr>
                <w:strike/>
                <w:sz w:val="24"/>
                <w:szCs w:val="24"/>
              </w:rPr>
              <w:t>Produtos do Grupo IV – Módulo B</w:t>
            </w:r>
          </w:p>
        </w:tc>
        <w:tc>
          <w:tcPr>
            <w:tcW w:w="1244" w:type="pct"/>
          </w:tcPr>
          <w:p w:rsidR="005D30CE" w:rsidRPr="00AE264A" w:rsidRDefault="005D30CE" w:rsidP="00CD5472">
            <w:pPr>
              <w:spacing w:after="200"/>
              <w:jc w:val="both"/>
              <w:rPr>
                <w:strike/>
                <w:sz w:val="24"/>
                <w:szCs w:val="24"/>
              </w:rPr>
            </w:pPr>
            <w:r w:rsidRPr="00AE264A">
              <w:rPr>
                <w:strike/>
                <w:sz w:val="24"/>
                <w:szCs w:val="24"/>
              </w:rPr>
              <w:t>Esvaziar totalmente os depósitos e as tubulações;</w:t>
            </w:r>
          </w:p>
          <w:p w:rsidR="005D30CE" w:rsidRPr="00AE264A" w:rsidRDefault="005D30CE" w:rsidP="00CD5472">
            <w:pPr>
              <w:spacing w:after="200"/>
              <w:jc w:val="both"/>
              <w:rPr>
                <w:strike/>
                <w:sz w:val="24"/>
                <w:szCs w:val="24"/>
              </w:rPr>
            </w:pPr>
            <w:r w:rsidRPr="00AE264A">
              <w:rPr>
                <w:strike/>
                <w:sz w:val="24"/>
                <w:szCs w:val="24"/>
              </w:rPr>
              <w:t>Abastecer o reservatório e as tubulações com solução indicada;</w:t>
            </w:r>
          </w:p>
          <w:p w:rsidR="005D30CE" w:rsidRPr="00AE264A" w:rsidRDefault="005D30CE" w:rsidP="00CD5472">
            <w:pPr>
              <w:spacing w:after="200"/>
              <w:jc w:val="both"/>
              <w:rPr>
                <w:strike/>
                <w:sz w:val="24"/>
                <w:szCs w:val="24"/>
              </w:rPr>
            </w:pPr>
            <w:r w:rsidRPr="00AE264A">
              <w:rPr>
                <w:strike/>
                <w:sz w:val="24"/>
                <w:szCs w:val="24"/>
              </w:rPr>
              <w:t>Aguardar 30 (trinta) minutos;</w:t>
            </w:r>
          </w:p>
          <w:p w:rsidR="005D30CE" w:rsidRPr="00AE264A" w:rsidRDefault="005D30CE" w:rsidP="00CD5472">
            <w:pPr>
              <w:spacing w:after="200"/>
              <w:jc w:val="both"/>
              <w:rPr>
                <w:strike/>
                <w:sz w:val="24"/>
                <w:szCs w:val="24"/>
              </w:rPr>
            </w:pPr>
            <w:r w:rsidRPr="00AE264A">
              <w:rPr>
                <w:strike/>
                <w:sz w:val="24"/>
                <w:szCs w:val="24"/>
              </w:rPr>
              <w:t>Esvaziar o reservatório através da mangueira de carga;</w:t>
            </w:r>
          </w:p>
          <w:p w:rsidR="005D30CE" w:rsidRPr="00AE264A" w:rsidRDefault="005D30CE" w:rsidP="00CD5472">
            <w:pPr>
              <w:spacing w:after="200"/>
              <w:jc w:val="both"/>
              <w:rPr>
                <w:strike/>
                <w:sz w:val="24"/>
                <w:szCs w:val="24"/>
              </w:rPr>
            </w:pPr>
            <w:r w:rsidRPr="00AE264A">
              <w:rPr>
                <w:strike/>
                <w:sz w:val="24"/>
                <w:szCs w:val="24"/>
              </w:rPr>
              <w:t>Lavar com água potável;</w:t>
            </w:r>
          </w:p>
          <w:p w:rsidR="00CD5472" w:rsidRDefault="005D30CE" w:rsidP="00CD5472">
            <w:pPr>
              <w:spacing w:after="200"/>
              <w:jc w:val="both"/>
              <w:rPr>
                <w:strike/>
                <w:sz w:val="24"/>
                <w:szCs w:val="24"/>
              </w:rPr>
            </w:pPr>
            <w:r w:rsidRPr="00AE264A">
              <w:rPr>
                <w:strike/>
                <w:sz w:val="24"/>
                <w:szCs w:val="24"/>
              </w:rPr>
              <w:t>Encher o reservatório com água potável.</w:t>
            </w:r>
          </w:p>
          <w:p w:rsidR="005D30CE" w:rsidRPr="00AE264A" w:rsidRDefault="005D30CE" w:rsidP="00CD5472">
            <w:pPr>
              <w:spacing w:after="200"/>
              <w:jc w:val="both"/>
              <w:rPr>
                <w:strike/>
                <w:sz w:val="24"/>
                <w:szCs w:val="24"/>
              </w:rPr>
            </w:pPr>
            <w:r w:rsidRPr="00AE264A">
              <w:rPr>
                <w:strike/>
                <w:sz w:val="24"/>
                <w:szCs w:val="24"/>
              </w:rPr>
              <w:t>Esvaziar totalmente os depósitos e as tubulações;</w:t>
            </w:r>
          </w:p>
          <w:p w:rsidR="00CD5472" w:rsidRDefault="005D30CE" w:rsidP="00CD5472">
            <w:pPr>
              <w:spacing w:after="200"/>
              <w:jc w:val="both"/>
              <w:rPr>
                <w:strike/>
                <w:sz w:val="24"/>
                <w:szCs w:val="24"/>
              </w:rPr>
            </w:pPr>
            <w:r w:rsidRPr="00AE264A">
              <w:rPr>
                <w:strike/>
                <w:sz w:val="24"/>
                <w:szCs w:val="24"/>
              </w:rPr>
              <w:t>Abastecer o reservatório e</w:t>
            </w:r>
            <w:r w:rsidR="00CD5472">
              <w:rPr>
                <w:strike/>
                <w:sz w:val="24"/>
                <w:szCs w:val="24"/>
              </w:rPr>
              <w:t xml:space="preserve"> </w:t>
            </w:r>
            <w:r w:rsidRPr="00AE264A">
              <w:rPr>
                <w:strike/>
                <w:sz w:val="24"/>
                <w:szCs w:val="24"/>
              </w:rPr>
              <w:t>as tubulações com solução indicada;</w:t>
            </w:r>
          </w:p>
          <w:p w:rsidR="005D30CE" w:rsidRPr="00AE264A" w:rsidRDefault="005D30CE" w:rsidP="00CD5472">
            <w:pPr>
              <w:spacing w:after="200"/>
              <w:jc w:val="both"/>
              <w:rPr>
                <w:strike/>
                <w:sz w:val="24"/>
                <w:szCs w:val="24"/>
              </w:rPr>
            </w:pPr>
            <w:r w:rsidRPr="00AE264A">
              <w:rPr>
                <w:strike/>
                <w:sz w:val="24"/>
                <w:szCs w:val="24"/>
              </w:rPr>
              <w:t>Aguardar</w:t>
            </w:r>
            <w:r w:rsidR="00CD5472">
              <w:rPr>
                <w:strike/>
                <w:sz w:val="24"/>
                <w:szCs w:val="24"/>
              </w:rPr>
              <w:t xml:space="preserve"> </w:t>
            </w:r>
            <w:r w:rsidRPr="00AE264A">
              <w:rPr>
                <w:strike/>
                <w:sz w:val="24"/>
                <w:szCs w:val="24"/>
              </w:rPr>
              <w:t>60 minutos, para remoção das incrustações;</w:t>
            </w:r>
          </w:p>
          <w:p w:rsidR="005D30CE" w:rsidRPr="00AE264A" w:rsidRDefault="005D30CE" w:rsidP="00CD5472">
            <w:pPr>
              <w:spacing w:after="200"/>
              <w:jc w:val="both"/>
              <w:rPr>
                <w:strike/>
                <w:sz w:val="24"/>
                <w:szCs w:val="24"/>
              </w:rPr>
            </w:pPr>
            <w:r w:rsidRPr="00AE264A">
              <w:rPr>
                <w:strike/>
                <w:sz w:val="24"/>
                <w:szCs w:val="24"/>
              </w:rPr>
              <w:t>Esvaziar o reservatório através da mangueira da carga;</w:t>
            </w:r>
          </w:p>
          <w:p w:rsidR="005D30CE" w:rsidRPr="00AE264A" w:rsidRDefault="005D30CE" w:rsidP="00CD5472">
            <w:pPr>
              <w:spacing w:after="200"/>
              <w:jc w:val="both"/>
              <w:rPr>
                <w:strike/>
                <w:sz w:val="24"/>
                <w:szCs w:val="24"/>
              </w:rPr>
            </w:pPr>
            <w:r w:rsidRPr="00AE264A">
              <w:rPr>
                <w:strike/>
                <w:sz w:val="24"/>
                <w:szCs w:val="24"/>
              </w:rPr>
              <w:t>Lavar com água potável;</w:t>
            </w:r>
          </w:p>
          <w:p w:rsidR="00CD5472" w:rsidRDefault="005D30CE" w:rsidP="00CD5472">
            <w:pPr>
              <w:spacing w:after="200"/>
              <w:jc w:val="both"/>
              <w:rPr>
                <w:strike/>
                <w:sz w:val="24"/>
                <w:szCs w:val="24"/>
              </w:rPr>
            </w:pPr>
            <w:r w:rsidRPr="00AE264A">
              <w:rPr>
                <w:strike/>
                <w:sz w:val="24"/>
                <w:szCs w:val="24"/>
              </w:rPr>
              <w:t xml:space="preserve">Encher o reservatório com </w:t>
            </w:r>
            <w:r w:rsidRPr="00AE264A">
              <w:rPr>
                <w:strike/>
                <w:sz w:val="24"/>
                <w:szCs w:val="24"/>
              </w:rPr>
              <w:lastRenderedPageBreak/>
              <w:t>água potável.</w:t>
            </w:r>
          </w:p>
          <w:p w:rsidR="005D30CE" w:rsidRPr="00AE264A" w:rsidRDefault="005D30CE" w:rsidP="00CD5472">
            <w:pPr>
              <w:spacing w:after="200"/>
              <w:jc w:val="both"/>
              <w:rPr>
                <w:strike/>
                <w:sz w:val="24"/>
                <w:szCs w:val="24"/>
              </w:rPr>
            </w:pPr>
          </w:p>
        </w:tc>
        <w:tc>
          <w:tcPr>
            <w:tcW w:w="1094" w:type="pct"/>
          </w:tcPr>
          <w:p w:rsidR="00CD5472" w:rsidRDefault="005D30CE" w:rsidP="00CD5472">
            <w:pPr>
              <w:spacing w:after="200"/>
              <w:jc w:val="both"/>
              <w:rPr>
                <w:strike/>
                <w:sz w:val="24"/>
                <w:szCs w:val="24"/>
              </w:rPr>
            </w:pPr>
            <w:r w:rsidRPr="00AE264A">
              <w:rPr>
                <w:strike/>
                <w:sz w:val="24"/>
                <w:szCs w:val="24"/>
              </w:rPr>
              <w:lastRenderedPageBreak/>
              <w:t>Em caso</w:t>
            </w:r>
            <w:r w:rsidR="00CD5472">
              <w:rPr>
                <w:strike/>
                <w:sz w:val="24"/>
                <w:szCs w:val="24"/>
              </w:rPr>
              <w:t xml:space="preserve"> </w:t>
            </w:r>
            <w:r w:rsidRPr="00AE264A">
              <w:rPr>
                <w:strike/>
                <w:sz w:val="24"/>
                <w:szCs w:val="24"/>
              </w:rPr>
              <w:t>de suspeita de contaminação.</w:t>
            </w:r>
          </w:p>
          <w:p w:rsidR="00CD5472" w:rsidRDefault="005D30CE" w:rsidP="00CD5472">
            <w:pPr>
              <w:spacing w:after="200"/>
              <w:jc w:val="both"/>
              <w:rPr>
                <w:strike/>
                <w:sz w:val="24"/>
                <w:szCs w:val="24"/>
              </w:rPr>
            </w:pPr>
            <w:r w:rsidRPr="00AE264A">
              <w:rPr>
                <w:strike/>
                <w:sz w:val="24"/>
                <w:szCs w:val="24"/>
              </w:rPr>
              <w:t> </w:t>
            </w:r>
          </w:p>
          <w:p w:rsidR="005D30CE" w:rsidRPr="00AE264A" w:rsidRDefault="005D30CE" w:rsidP="00CD5472">
            <w:pPr>
              <w:spacing w:after="200"/>
              <w:jc w:val="both"/>
              <w:rPr>
                <w:strike/>
                <w:sz w:val="24"/>
                <w:szCs w:val="24"/>
              </w:rPr>
            </w:pPr>
            <w:r w:rsidRPr="00AE264A">
              <w:rPr>
                <w:strike/>
                <w:sz w:val="24"/>
                <w:szCs w:val="24"/>
              </w:rPr>
              <w:t xml:space="preserve"> </w:t>
            </w:r>
          </w:p>
        </w:tc>
      </w:tr>
    </w:tbl>
    <w:p w:rsidR="00CD5472" w:rsidRDefault="00CD5472" w:rsidP="00CD5472">
      <w:pPr>
        <w:spacing w:after="200"/>
        <w:jc w:val="both"/>
        <w:rPr>
          <w:b/>
          <w:bCs/>
          <w:strike/>
          <w:color w:val="FF0000"/>
          <w:sz w:val="24"/>
          <w:szCs w:val="24"/>
        </w:rPr>
      </w:pPr>
    </w:p>
    <w:p w:rsidR="00CD5472" w:rsidRDefault="00712D52" w:rsidP="00CD5472">
      <w:pPr>
        <w:spacing w:after="200"/>
        <w:jc w:val="center"/>
        <w:rPr>
          <w:b/>
          <w:bCs/>
          <w:strike/>
          <w:sz w:val="24"/>
          <w:szCs w:val="24"/>
        </w:rPr>
      </w:pPr>
      <w:r w:rsidRPr="00AE264A">
        <w:rPr>
          <w:b/>
          <w:bCs/>
          <w:strike/>
          <w:sz w:val="24"/>
          <w:szCs w:val="24"/>
        </w:rPr>
        <w:t>ANEXO XII</w:t>
      </w:r>
    </w:p>
    <w:p w:rsidR="005D30CE" w:rsidRPr="00AE264A" w:rsidRDefault="00712D52" w:rsidP="00CD5472">
      <w:pPr>
        <w:spacing w:after="200"/>
        <w:jc w:val="center"/>
        <w:rPr>
          <w:b/>
          <w:bCs/>
          <w:strike/>
          <w:sz w:val="24"/>
          <w:szCs w:val="24"/>
        </w:rPr>
      </w:pPr>
      <w:r w:rsidRPr="00AE264A">
        <w:rPr>
          <w:b/>
          <w:bCs/>
          <w:strike/>
          <w:sz w:val="24"/>
          <w:szCs w:val="24"/>
        </w:rPr>
        <w:t>RELAÇÕES DE</w:t>
      </w:r>
      <w:r w:rsidR="00CD5472">
        <w:rPr>
          <w:b/>
          <w:bCs/>
          <w:strike/>
          <w:sz w:val="24"/>
          <w:szCs w:val="24"/>
        </w:rPr>
        <w:t xml:space="preserve"> </w:t>
      </w:r>
      <w:r w:rsidRPr="00AE264A">
        <w:rPr>
          <w:b/>
          <w:bCs/>
          <w:strike/>
          <w:sz w:val="24"/>
          <w:szCs w:val="24"/>
        </w:rPr>
        <w:t>EQUIPAMENTOS DE PROTEÇÃO</w:t>
      </w:r>
      <w:r w:rsidR="00CD5472">
        <w:rPr>
          <w:b/>
          <w:bCs/>
          <w:strike/>
          <w:sz w:val="24"/>
          <w:szCs w:val="24"/>
        </w:rPr>
        <w:t xml:space="preserve"> </w:t>
      </w:r>
      <w:r w:rsidRPr="00AE264A">
        <w:rPr>
          <w:b/>
          <w:bCs/>
          <w:strike/>
          <w:sz w:val="24"/>
          <w:szCs w:val="24"/>
        </w:rPr>
        <w:t>INDIVIDUAL – E.P.I.:</w:t>
      </w:r>
    </w:p>
    <w:p w:rsidR="005D30CE" w:rsidRPr="00AE264A" w:rsidRDefault="005D30CE" w:rsidP="00CD5472">
      <w:pPr>
        <w:spacing w:after="200"/>
        <w:jc w:val="both"/>
        <w:rPr>
          <w:strike/>
          <w:sz w:val="24"/>
          <w:szCs w:val="24"/>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119"/>
        <w:gridCol w:w="3685"/>
      </w:tblGrid>
      <w:tr w:rsidR="005D30CE" w:rsidRPr="00AE264A" w:rsidTr="00712D52">
        <w:trPr>
          <w:jc w:val="center"/>
        </w:trPr>
        <w:tc>
          <w:tcPr>
            <w:tcW w:w="3119" w:type="dxa"/>
          </w:tcPr>
          <w:p w:rsidR="005D30CE" w:rsidRPr="00AE264A" w:rsidRDefault="005D30CE" w:rsidP="00CD5472">
            <w:pPr>
              <w:spacing w:after="200"/>
              <w:jc w:val="both"/>
              <w:rPr>
                <w:b/>
                <w:bCs/>
                <w:strike/>
                <w:sz w:val="24"/>
                <w:szCs w:val="24"/>
              </w:rPr>
            </w:pPr>
            <w:r w:rsidRPr="00AE264A">
              <w:rPr>
                <w:b/>
                <w:bCs/>
                <w:strike/>
                <w:sz w:val="24"/>
                <w:szCs w:val="24"/>
              </w:rPr>
              <w:t>Procedimentos</w:t>
            </w:r>
          </w:p>
        </w:tc>
        <w:tc>
          <w:tcPr>
            <w:tcW w:w="3685" w:type="dxa"/>
          </w:tcPr>
          <w:p w:rsidR="005D30CE" w:rsidRPr="00AE264A" w:rsidRDefault="005D30CE" w:rsidP="00CD5472">
            <w:pPr>
              <w:spacing w:after="200"/>
              <w:ind w:right="-70"/>
              <w:jc w:val="both"/>
              <w:rPr>
                <w:b/>
                <w:bCs/>
                <w:strike/>
                <w:sz w:val="24"/>
                <w:szCs w:val="24"/>
              </w:rPr>
            </w:pPr>
            <w:r w:rsidRPr="00AE264A">
              <w:rPr>
                <w:b/>
                <w:bCs/>
                <w:strike/>
                <w:sz w:val="24"/>
                <w:szCs w:val="24"/>
              </w:rPr>
              <w:t>Equipamentos de Proteção Individual Exigidos</w:t>
            </w:r>
          </w:p>
        </w:tc>
      </w:tr>
      <w:tr w:rsidR="005D30CE" w:rsidRPr="00AE264A" w:rsidTr="00712D52">
        <w:trPr>
          <w:jc w:val="center"/>
        </w:trPr>
        <w:tc>
          <w:tcPr>
            <w:tcW w:w="3119" w:type="dxa"/>
          </w:tcPr>
          <w:p w:rsidR="005D30CE" w:rsidRPr="00AE264A" w:rsidRDefault="005D30CE" w:rsidP="00CD5472">
            <w:pPr>
              <w:pStyle w:val="Corpodetexto2"/>
              <w:spacing w:after="200"/>
              <w:rPr>
                <w:strike/>
                <w:sz w:val="24"/>
                <w:szCs w:val="24"/>
              </w:rPr>
            </w:pPr>
            <w:r w:rsidRPr="00AE264A">
              <w:rPr>
                <w:strike/>
                <w:sz w:val="24"/>
                <w:szCs w:val="24"/>
              </w:rPr>
              <w:t>1 – Captação e tratamento de efluentes sanitários</w:t>
            </w:r>
          </w:p>
          <w:p w:rsidR="005D30CE" w:rsidRPr="00AE264A" w:rsidRDefault="005D30CE" w:rsidP="00CD5472">
            <w:pPr>
              <w:spacing w:after="200"/>
              <w:jc w:val="both"/>
              <w:rPr>
                <w:strike/>
                <w:sz w:val="24"/>
                <w:szCs w:val="24"/>
              </w:rPr>
            </w:pPr>
          </w:p>
        </w:tc>
        <w:tc>
          <w:tcPr>
            <w:tcW w:w="3685" w:type="dxa"/>
          </w:tcPr>
          <w:p w:rsidR="005D30CE" w:rsidRPr="00AE264A" w:rsidRDefault="005D30CE" w:rsidP="00CD5472">
            <w:pPr>
              <w:spacing w:after="200"/>
              <w:jc w:val="both"/>
              <w:rPr>
                <w:strike/>
                <w:sz w:val="24"/>
                <w:szCs w:val="24"/>
              </w:rPr>
            </w:pPr>
            <w:r w:rsidRPr="00AE264A">
              <w:rPr>
                <w:strike/>
                <w:sz w:val="24"/>
                <w:szCs w:val="24"/>
              </w:rPr>
              <w:t>Luvas de procedimentos / luvas grossas de cano curto, máscara facial, botas de borracha, avental impermeável e uniforme de serviço (vestimenta e calçados)</w:t>
            </w:r>
          </w:p>
        </w:tc>
      </w:tr>
      <w:tr w:rsidR="005D30CE" w:rsidRPr="00AE264A" w:rsidTr="00712D52">
        <w:trPr>
          <w:jc w:val="center"/>
        </w:trPr>
        <w:tc>
          <w:tcPr>
            <w:tcW w:w="3119" w:type="dxa"/>
          </w:tcPr>
          <w:p w:rsidR="005D30CE" w:rsidRPr="00AE264A" w:rsidRDefault="005D30CE" w:rsidP="00CD5472">
            <w:pPr>
              <w:spacing w:after="200"/>
              <w:jc w:val="both"/>
              <w:rPr>
                <w:strike/>
                <w:sz w:val="24"/>
                <w:szCs w:val="24"/>
              </w:rPr>
            </w:pPr>
            <w:r w:rsidRPr="00AE264A">
              <w:rPr>
                <w:strike/>
                <w:sz w:val="24"/>
                <w:szCs w:val="24"/>
              </w:rPr>
              <w:t>2 –</w:t>
            </w:r>
            <w:r w:rsidR="00CD5472">
              <w:rPr>
                <w:strike/>
                <w:sz w:val="24"/>
                <w:szCs w:val="24"/>
              </w:rPr>
              <w:t xml:space="preserve"> </w:t>
            </w:r>
            <w:r w:rsidRPr="00AE264A">
              <w:rPr>
                <w:strike/>
                <w:sz w:val="24"/>
                <w:szCs w:val="24"/>
              </w:rPr>
              <w:t>Desinfecção e Descontaminação de superfícies</w:t>
            </w:r>
          </w:p>
        </w:tc>
        <w:tc>
          <w:tcPr>
            <w:tcW w:w="3685" w:type="dxa"/>
          </w:tcPr>
          <w:p w:rsidR="005D30CE" w:rsidRPr="00AE264A" w:rsidRDefault="005D30CE" w:rsidP="00CD5472">
            <w:pPr>
              <w:spacing w:after="200"/>
              <w:ind w:left="285"/>
              <w:jc w:val="both"/>
              <w:rPr>
                <w:strike/>
                <w:sz w:val="24"/>
                <w:szCs w:val="24"/>
              </w:rPr>
            </w:pPr>
            <w:r w:rsidRPr="00AE264A">
              <w:rPr>
                <w:strike/>
                <w:sz w:val="24"/>
                <w:szCs w:val="24"/>
              </w:rPr>
              <w:t xml:space="preserve">Luvas de procedimentos / luvas grossas de cano longo, máscara facial, protetor facial, botas de borracha, avental impermeável e uniforme de serviço </w:t>
            </w:r>
            <w:proofErr w:type="gramStart"/>
            <w:r w:rsidRPr="00AE264A">
              <w:rPr>
                <w:strike/>
                <w:sz w:val="24"/>
                <w:szCs w:val="24"/>
              </w:rPr>
              <w:t>( vestimenta</w:t>
            </w:r>
            <w:proofErr w:type="gramEnd"/>
            <w:r w:rsidRPr="00AE264A">
              <w:rPr>
                <w:strike/>
                <w:sz w:val="24"/>
                <w:szCs w:val="24"/>
              </w:rPr>
              <w:t xml:space="preserve"> e calçados)</w:t>
            </w:r>
          </w:p>
          <w:p w:rsidR="005D30CE" w:rsidRPr="00AE264A" w:rsidRDefault="005D30CE" w:rsidP="00CD5472">
            <w:pPr>
              <w:spacing w:after="200"/>
              <w:jc w:val="both"/>
              <w:rPr>
                <w:strike/>
                <w:sz w:val="24"/>
                <w:szCs w:val="24"/>
              </w:rPr>
            </w:pPr>
          </w:p>
        </w:tc>
      </w:tr>
      <w:tr w:rsidR="005D30CE" w:rsidRPr="00AE264A" w:rsidTr="00712D52">
        <w:trPr>
          <w:jc w:val="center"/>
        </w:trPr>
        <w:tc>
          <w:tcPr>
            <w:tcW w:w="3119" w:type="dxa"/>
          </w:tcPr>
          <w:p w:rsidR="005D30CE" w:rsidRPr="00AE264A" w:rsidRDefault="005D30CE" w:rsidP="00CD5472">
            <w:pPr>
              <w:spacing w:after="200"/>
              <w:jc w:val="both"/>
              <w:rPr>
                <w:strike/>
                <w:sz w:val="24"/>
                <w:szCs w:val="24"/>
              </w:rPr>
            </w:pPr>
            <w:r w:rsidRPr="00AE264A">
              <w:rPr>
                <w:strike/>
                <w:sz w:val="24"/>
                <w:szCs w:val="24"/>
              </w:rPr>
              <w:t xml:space="preserve">3 - </w:t>
            </w:r>
            <w:proofErr w:type="gramStart"/>
            <w:r w:rsidRPr="00AE264A">
              <w:rPr>
                <w:strike/>
                <w:sz w:val="24"/>
                <w:szCs w:val="24"/>
              </w:rPr>
              <w:t>Segregação, acondicionamento, coleta, armazenamento, transporte e disposição</w:t>
            </w:r>
            <w:proofErr w:type="gramEnd"/>
            <w:r w:rsidRPr="00AE264A">
              <w:rPr>
                <w:strike/>
                <w:sz w:val="24"/>
                <w:szCs w:val="24"/>
              </w:rPr>
              <w:t xml:space="preserve"> final de resíduos sólidos</w:t>
            </w:r>
          </w:p>
        </w:tc>
        <w:tc>
          <w:tcPr>
            <w:tcW w:w="3685" w:type="dxa"/>
          </w:tcPr>
          <w:p w:rsidR="005D30CE" w:rsidRPr="00AE264A" w:rsidRDefault="005D30CE" w:rsidP="00CD5472">
            <w:pPr>
              <w:spacing w:after="200"/>
              <w:jc w:val="both"/>
              <w:rPr>
                <w:strike/>
                <w:sz w:val="24"/>
                <w:szCs w:val="24"/>
              </w:rPr>
            </w:pPr>
            <w:r w:rsidRPr="00AE264A">
              <w:rPr>
                <w:strike/>
                <w:sz w:val="24"/>
                <w:szCs w:val="24"/>
              </w:rPr>
              <w:t>Luvas de procedimentos / luvas grossas de cano longo, máscara facial, botas de borracha, avental impermeável e uniforme de serviço (vestimenta e calçados)</w:t>
            </w:r>
          </w:p>
        </w:tc>
      </w:tr>
      <w:tr w:rsidR="005D30CE" w:rsidRPr="00AE264A" w:rsidTr="00712D52">
        <w:trPr>
          <w:jc w:val="center"/>
        </w:trPr>
        <w:tc>
          <w:tcPr>
            <w:tcW w:w="3119" w:type="dxa"/>
          </w:tcPr>
          <w:p w:rsidR="005D30CE" w:rsidRPr="00AE264A" w:rsidRDefault="005D30CE" w:rsidP="00CD5472">
            <w:pPr>
              <w:spacing w:after="200"/>
              <w:jc w:val="both"/>
              <w:rPr>
                <w:strike/>
                <w:sz w:val="24"/>
                <w:szCs w:val="24"/>
              </w:rPr>
            </w:pPr>
            <w:r w:rsidRPr="00AE264A">
              <w:rPr>
                <w:strike/>
                <w:sz w:val="24"/>
                <w:szCs w:val="24"/>
              </w:rPr>
              <w:t xml:space="preserve">4 - </w:t>
            </w:r>
            <w:proofErr w:type="spellStart"/>
            <w:r w:rsidRPr="00AE264A">
              <w:rPr>
                <w:strike/>
                <w:sz w:val="24"/>
                <w:szCs w:val="24"/>
              </w:rPr>
              <w:t>Desinsetização</w:t>
            </w:r>
            <w:proofErr w:type="spellEnd"/>
            <w:r w:rsidRPr="00AE264A">
              <w:rPr>
                <w:strike/>
                <w:sz w:val="24"/>
                <w:szCs w:val="24"/>
              </w:rPr>
              <w:t xml:space="preserve"> e </w:t>
            </w:r>
            <w:r w:rsidRPr="00AE264A">
              <w:rPr>
                <w:strike/>
                <w:sz w:val="24"/>
                <w:szCs w:val="24"/>
              </w:rPr>
              <w:lastRenderedPageBreak/>
              <w:t>Desratização</w:t>
            </w:r>
          </w:p>
        </w:tc>
        <w:tc>
          <w:tcPr>
            <w:tcW w:w="3685" w:type="dxa"/>
          </w:tcPr>
          <w:p w:rsidR="005D30CE" w:rsidRPr="00AE264A" w:rsidRDefault="005D30CE" w:rsidP="00CD5472">
            <w:pPr>
              <w:spacing w:after="200"/>
              <w:ind w:left="285"/>
              <w:jc w:val="both"/>
              <w:rPr>
                <w:strike/>
                <w:sz w:val="24"/>
                <w:szCs w:val="24"/>
              </w:rPr>
            </w:pPr>
            <w:r w:rsidRPr="00AE264A">
              <w:rPr>
                <w:strike/>
                <w:sz w:val="24"/>
                <w:szCs w:val="24"/>
              </w:rPr>
              <w:lastRenderedPageBreak/>
              <w:t xml:space="preserve">Luvas de procedimentos / luvas </w:t>
            </w:r>
            <w:r w:rsidRPr="00AE264A">
              <w:rPr>
                <w:strike/>
                <w:sz w:val="24"/>
                <w:szCs w:val="24"/>
              </w:rPr>
              <w:lastRenderedPageBreak/>
              <w:t>grossas de cano longo, máscara facial, botas de borracha, avental impermeável e uniforme de serviço (vestimenta – calça comprida ou macacão com mangas longas) e calçados.</w:t>
            </w:r>
          </w:p>
          <w:p w:rsidR="005D30CE" w:rsidRPr="00AE264A" w:rsidRDefault="005D30CE" w:rsidP="00CD5472">
            <w:pPr>
              <w:spacing w:after="200"/>
              <w:jc w:val="both"/>
              <w:rPr>
                <w:strike/>
                <w:sz w:val="24"/>
                <w:szCs w:val="24"/>
              </w:rPr>
            </w:pPr>
          </w:p>
        </w:tc>
      </w:tr>
    </w:tbl>
    <w:p w:rsidR="005D30CE" w:rsidRPr="00AE264A" w:rsidRDefault="005D30CE" w:rsidP="00CD5472">
      <w:pPr>
        <w:spacing w:after="200"/>
        <w:jc w:val="both"/>
        <w:rPr>
          <w:strike/>
          <w:sz w:val="24"/>
          <w:szCs w:val="24"/>
        </w:rPr>
      </w:pPr>
    </w:p>
    <w:p w:rsidR="00CD5472" w:rsidRDefault="00712D52" w:rsidP="00CD5472">
      <w:pPr>
        <w:pStyle w:val="Ttulo"/>
        <w:spacing w:after="200"/>
        <w:rPr>
          <w:rFonts w:ascii="Times New Roman" w:hAnsi="Times New Roman" w:cs="Times New Roman"/>
          <w:bCs w:val="0"/>
          <w:strike/>
          <w:sz w:val="24"/>
          <w:szCs w:val="24"/>
        </w:rPr>
      </w:pPr>
      <w:r w:rsidRPr="00D44534">
        <w:rPr>
          <w:rFonts w:ascii="Times New Roman" w:hAnsi="Times New Roman" w:cs="Times New Roman"/>
          <w:bCs w:val="0"/>
          <w:strike/>
          <w:sz w:val="24"/>
          <w:szCs w:val="24"/>
        </w:rPr>
        <w:t>ANEXO XIII</w:t>
      </w:r>
    </w:p>
    <w:p w:rsidR="00CD5472" w:rsidRDefault="00712D52" w:rsidP="00CD5472">
      <w:pPr>
        <w:spacing w:after="200"/>
        <w:jc w:val="center"/>
        <w:rPr>
          <w:b/>
          <w:strike/>
          <w:sz w:val="24"/>
          <w:szCs w:val="24"/>
        </w:rPr>
      </w:pPr>
      <w:r w:rsidRPr="00D44534">
        <w:rPr>
          <w:b/>
          <w:strike/>
          <w:sz w:val="24"/>
          <w:szCs w:val="24"/>
        </w:rPr>
        <w:t>CONJUNTO DE MEDICAMENTOS, CORRELATOS, PRODUTOS DESINFETANTES DE SUPERFÍCIES E PUBLICAÇÕES RELACIONADAS AO ATENDIMENTO MÉDICO E PRIMEIROS SOCORROS QUE DEVERÃO ESTAR PRESENTES NA</w:t>
      </w:r>
      <w:r w:rsidR="00CD5472">
        <w:rPr>
          <w:b/>
          <w:strike/>
          <w:sz w:val="24"/>
          <w:szCs w:val="24"/>
        </w:rPr>
        <w:t xml:space="preserve"> </w:t>
      </w:r>
      <w:r w:rsidRPr="00D44534">
        <w:rPr>
          <w:b/>
          <w:strike/>
          <w:sz w:val="24"/>
          <w:szCs w:val="24"/>
        </w:rPr>
        <w:t>ENFERMARIA DA EMBARCAÇÃO.</w:t>
      </w:r>
    </w:p>
    <w:p w:rsidR="00CD5472" w:rsidRDefault="005D30CE" w:rsidP="0033412F">
      <w:pPr>
        <w:spacing w:after="200"/>
        <w:ind w:firstLine="567"/>
        <w:jc w:val="both"/>
        <w:rPr>
          <w:strike/>
          <w:sz w:val="24"/>
          <w:szCs w:val="24"/>
        </w:rPr>
      </w:pPr>
      <w:r w:rsidRPr="00AE264A">
        <w:rPr>
          <w:strike/>
          <w:sz w:val="24"/>
          <w:szCs w:val="24"/>
        </w:rPr>
        <w:t>Considerações:</w:t>
      </w:r>
    </w:p>
    <w:p w:rsidR="00CD5472" w:rsidRDefault="005D30CE" w:rsidP="0033412F">
      <w:pPr>
        <w:numPr>
          <w:ilvl w:val="0"/>
          <w:numId w:val="2"/>
        </w:numPr>
        <w:spacing w:after="200"/>
        <w:ind w:left="0" w:firstLine="567"/>
        <w:jc w:val="both"/>
        <w:rPr>
          <w:strike/>
          <w:sz w:val="24"/>
          <w:szCs w:val="24"/>
        </w:rPr>
      </w:pPr>
      <w:r w:rsidRPr="00AE264A">
        <w:rPr>
          <w:strike/>
          <w:sz w:val="24"/>
          <w:szCs w:val="24"/>
        </w:rPr>
        <w:t xml:space="preserve">As quantidades de medicamentos e </w:t>
      </w:r>
      <w:proofErr w:type="gramStart"/>
      <w:r w:rsidRPr="00AE264A">
        <w:rPr>
          <w:strike/>
          <w:sz w:val="24"/>
          <w:szCs w:val="24"/>
        </w:rPr>
        <w:t>correlatos ,</w:t>
      </w:r>
      <w:proofErr w:type="gramEnd"/>
      <w:r w:rsidRPr="00AE264A">
        <w:rPr>
          <w:strike/>
          <w:sz w:val="24"/>
          <w:szCs w:val="24"/>
        </w:rPr>
        <w:t xml:space="preserve"> por categorias de embarcações ( A, B, e C), de que trata o</w:t>
      </w:r>
      <w:r w:rsidR="00CD5472">
        <w:rPr>
          <w:strike/>
          <w:sz w:val="24"/>
          <w:szCs w:val="24"/>
        </w:rPr>
        <w:t xml:space="preserve"> </w:t>
      </w:r>
      <w:r w:rsidRPr="00AE264A">
        <w:rPr>
          <w:strike/>
          <w:sz w:val="24"/>
          <w:szCs w:val="24"/>
        </w:rPr>
        <w:t>Quadro I deste Anexo, correspondem a um inventário semestral para um número de pessoas, cuja viagem dar-se-á no intervalo de tempo não superior a 180 ( cento e oitenta ) dias.</w:t>
      </w:r>
    </w:p>
    <w:p w:rsidR="00CD5472" w:rsidRDefault="005D30CE" w:rsidP="0033412F">
      <w:pPr>
        <w:spacing w:after="200"/>
        <w:ind w:firstLine="567"/>
        <w:jc w:val="both"/>
        <w:rPr>
          <w:strike/>
          <w:sz w:val="24"/>
          <w:szCs w:val="24"/>
        </w:rPr>
      </w:pPr>
      <w:r w:rsidRPr="00AE264A">
        <w:rPr>
          <w:strike/>
          <w:sz w:val="24"/>
          <w:szCs w:val="24"/>
        </w:rPr>
        <w:t>2 - As Embarcações pertencentes à</w:t>
      </w:r>
      <w:r w:rsidRPr="00AE264A">
        <w:rPr>
          <w:b/>
          <w:bCs/>
          <w:strike/>
          <w:sz w:val="24"/>
          <w:szCs w:val="24"/>
        </w:rPr>
        <w:t xml:space="preserve"> Categoria A </w:t>
      </w:r>
      <w:r w:rsidRPr="00AE264A">
        <w:rPr>
          <w:strike/>
          <w:sz w:val="24"/>
          <w:szCs w:val="24"/>
        </w:rPr>
        <w:t>correspondem</w:t>
      </w:r>
      <w:r w:rsidRPr="00AE264A">
        <w:rPr>
          <w:b/>
          <w:bCs/>
          <w:strike/>
          <w:sz w:val="24"/>
          <w:szCs w:val="24"/>
        </w:rPr>
        <w:t xml:space="preserve"> </w:t>
      </w:r>
      <w:r w:rsidRPr="00AE264A">
        <w:rPr>
          <w:strike/>
          <w:sz w:val="24"/>
          <w:szCs w:val="24"/>
        </w:rPr>
        <w:t>àquelas que realizam navegação mercante,</w:t>
      </w:r>
      <w:r w:rsidR="00CD5472">
        <w:rPr>
          <w:strike/>
          <w:sz w:val="24"/>
          <w:szCs w:val="24"/>
        </w:rPr>
        <w:t xml:space="preserve"> </w:t>
      </w:r>
      <w:r w:rsidRPr="00AE264A">
        <w:rPr>
          <w:strike/>
          <w:sz w:val="24"/>
          <w:szCs w:val="24"/>
        </w:rPr>
        <w:t>de mar</w:t>
      </w:r>
      <w:r w:rsidR="00CD5472">
        <w:rPr>
          <w:strike/>
          <w:sz w:val="24"/>
          <w:szCs w:val="24"/>
        </w:rPr>
        <w:t xml:space="preserve"> </w:t>
      </w:r>
      <w:proofErr w:type="gramStart"/>
      <w:r w:rsidRPr="00AE264A">
        <w:rPr>
          <w:strike/>
          <w:sz w:val="24"/>
          <w:szCs w:val="24"/>
        </w:rPr>
        <w:t>aberto ,</w:t>
      </w:r>
      <w:proofErr w:type="gramEnd"/>
      <w:r w:rsidRPr="00AE264A">
        <w:rPr>
          <w:strike/>
          <w:sz w:val="24"/>
          <w:szCs w:val="24"/>
        </w:rPr>
        <w:t xml:space="preserve"> que operam trânsito internacional e deslocamentos marítimo e </w:t>
      </w:r>
      <w:proofErr w:type="spellStart"/>
      <w:r w:rsidRPr="00AE264A">
        <w:rPr>
          <w:strike/>
          <w:sz w:val="24"/>
          <w:szCs w:val="24"/>
        </w:rPr>
        <w:t>maritimo</w:t>
      </w:r>
      <w:proofErr w:type="spellEnd"/>
      <w:r w:rsidRPr="00AE264A">
        <w:rPr>
          <w:strike/>
          <w:sz w:val="24"/>
          <w:szCs w:val="24"/>
        </w:rPr>
        <w:t>-fluvial e lotação a bordo de 25 ( vinte ) a 40 ( quarenta ) pessoas.</w:t>
      </w:r>
    </w:p>
    <w:p w:rsidR="00CD5472" w:rsidRDefault="005D30CE" w:rsidP="0033412F">
      <w:pPr>
        <w:pStyle w:val="Corpodetexto2"/>
        <w:spacing w:after="200"/>
        <w:ind w:firstLine="567"/>
        <w:rPr>
          <w:strike/>
          <w:sz w:val="24"/>
          <w:szCs w:val="24"/>
        </w:rPr>
      </w:pPr>
      <w:r w:rsidRPr="00AE264A">
        <w:rPr>
          <w:strike/>
          <w:sz w:val="24"/>
          <w:szCs w:val="24"/>
        </w:rPr>
        <w:t xml:space="preserve">3 - Incluem-se no grupo de embarcação pertencentes à </w:t>
      </w:r>
      <w:r w:rsidRPr="00AE264A">
        <w:rPr>
          <w:b/>
          <w:bCs/>
          <w:strike/>
          <w:sz w:val="24"/>
          <w:szCs w:val="24"/>
        </w:rPr>
        <w:t>Categoria B</w:t>
      </w:r>
      <w:r w:rsidRPr="00AE264A">
        <w:rPr>
          <w:strike/>
          <w:sz w:val="24"/>
          <w:szCs w:val="24"/>
        </w:rPr>
        <w:t>, as:</w:t>
      </w:r>
    </w:p>
    <w:p w:rsidR="00CD5472" w:rsidRDefault="005D30CE" w:rsidP="0033412F">
      <w:pPr>
        <w:pStyle w:val="Corpodetexto2"/>
        <w:spacing w:after="200"/>
        <w:ind w:firstLine="567"/>
        <w:rPr>
          <w:strike/>
          <w:sz w:val="24"/>
          <w:szCs w:val="24"/>
        </w:rPr>
      </w:pPr>
      <w:proofErr w:type="gramStart"/>
      <w:r w:rsidRPr="00AE264A">
        <w:rPr>
          <w:strike/>
          <w:sz w:val="24"/>
          <w:szCs w:val="24"/>
        </w:rPr>
        <w:t xml:space="preserve">a </w:t>
      </w:r>
      <w:r w:rsidR="004E78F4">
        <w:rPr>
          <w:strike/>
          <w:sz w:val="24"/>
          <w:szCs w:val="24"/>
        </w:rPr>
        <w:t>)</w:t>
      </w:r>
      <w:proofErr w:type="gramEnd"/>
      <w:r w:rsidRPr="00AE264A">
        <w:rPr>
          <w:strike/>
          <w:sz w:val="24"/>
          <w:szCs w:val="24"/>
        </w:rPr>
        <w:t>- que realizam os seguintes tipos de navegação mercante:</w:t>
      </w:r>
    </w:p>
    <w:p w:rsidR="00CD5472" w:rsidRDefault="005D30CE" w:rsidP="0033412F">
      <w:pPr>
        <w:pStyle w:val="Corpodetexto2"/>
        <w:spacing w:after="200"/>
        <w:ind w:firstLine="567"/>
        <w:rPr>
          <w:strike/>
          <w:sz w:val="24"/>
          <w:szCs w:val="24"/>
        </w:rPr>
      </w:pPr>
      <w:r w:rsidRPr="00AE264A">
        <w:rPr>
          <w:strike/>
          <w:sz w:val="24"/>
          <w:szCs w:val="24"/>
        </w:rPr>
        <w:t xml:space="preserve">- que operam trânsito internacional e deslocamentos marítimo e </w:t>
      </w:r>
      <w:proofErr w:type="spellStart"/>
      <w:r w:rsidRPr="00AE264A">
        <w:rPr>
          <w:strike/>
          <w:sz w:val="24"/>
          <w:szCs w:val="24"/>
        </w:rPr>
        <w:t>maritimo</w:t>
      </w:r>
      <w:proofErr w:type="spellEnd"/>
      <w:r w:rsidRPr="00AE264A">
        <w:rPr>
          <w:strike/>
          <w:sz w:val="24"/>
          <w:szCs w:val="24"/>
        </w:rPr>
        <w:t xml:space="preserve">-fluvial, com lotação de 15 </w:t>
      </w:r>
      <w:proofErr w:type="gramStart"/>
      <w:r w:rsidRPr="00AE264A">
        <w:rPr>
          <w:strike/>
          <w:sz w:val="24"/>
          <w:szCs w:val="24"/>
        </w:rPr>
        <w:t>( quinze</w:t>
      </w:r>
      <w:proofErr w:type="gramEnd"/>
      <w:r w:rsidRPr="00AE264A">
        <w:rPr>
          <w:strike/>
          <w:sz w:val="24"/>
          <w:szCs w:val="24"/>
        </w:rPr>
        <w:t xml:space="preserve"> ) a 24 ( vinte e quatro )</w:t>
      </w:r>
      <w:r w:rsidR="00CD5472">
        <w:rPr>
          <w:strike/>
          <w:sz w:val="24"/>
          <w:szCs w:val="24"/>
        </w:rPr>
        <w:t xml:space="preserve"> </w:t>
      </w:r>
      <w:r w:rsidRPr="00AE264A">
        <w:rPr>
          <w:strike/>
          <w:sz w:val="24"/>
          <w:szCs w:val="24"/>
        </w:rPr>
        <w:t>pessoas ;</w:t>
      </w:r>
    </w:p>
    <w:p w:rsidR="00CD5472" w:rsidRDefault="005D30CE" w:rsidP="0033412F">
      <w:pPr>
        <w:spacing w:after="200"/>
        <w:ind w:firstLine="567"/>
        <w:jc w:val="both"/>
        <w:rPr>
          <w:strike/>
          <w:sz w:val="24"/>
          <w:szCs w:val="24"/>
        </w:rPr>
      </w:pPr>
      <w:r w:rsidRPr="00AE264A">
        <w:rPr>
          <w:strike/>
          <w:sz w:val="24"/>
          <w:szCs w:val="24"/>
        </w:rPr>
        <w:t>- de cabotagem que operam deslocamentos marítimo e marítimo-</w:t>
      </w:r>
      <w:proofErr w:type="gramStart"/>
      <w:r w:rsidRPr="00AE264A">
        <w:rPr>
          <w:strike/>
          <w:sz w:val="24"/>
          <w:szCs w:val="24"/>
        </w:rPr>
        <w:t>fluvial ;</w:t>
      </w:r>
      <w:proofErr w:type="gramEnd"/>
    </w:p>
    <w:p w:rsidR="00CD5472" w:rsidRDefault="005D30CE" w:rsidP="0033412F">
      <w:pPr>
        <w:spacing w:after="200"/>
        <w:ind w:firstLine="567"/>
        <w:jc w:val="both"/>
        <w:rPr>
          <w:strike/>
          <w:sz w:val="24"/>
          <w:szCs w:val="24"/>
        </w:rPr>
      </w:pPr>
      <w:r w:rsidRPr="00AE264A">
        <w:rPr>
          <w:strike/>
          <w:sz w:val="24"/>
          <w:szCs w:val="24"/>
        </w:rPr>
        <w:t xml:space="preserve">- com o exterior, que operam deslocamentos marítimo, </w:t>
      </w:r>
      <w:proofErr w:type="spellStart"/>
      <w:r w:rsidRPr="00AE264A">
        <w:rPr>
          <w:strike/>
          <w:sz w:val="24"/>
          <w:szCs w:val="24"/>
        </w:rPr>
        <w:t>marítmo</w:t>
      </w:r>
      <w:proofErr w:type="spellEnd"/>
      <w:r w:rsidRPr="00AE264A">
        <w:rPr>
          <w:strike/>
          <w:sz w:val="24"/>
          <w:szCs w:val="24"/>
        </w:rPr>
        <w:t>-lacustre e marítimo-fluvial,</w:t>
      </w:r>
      <w:r w:rsidR="00CD5472">
        <w:rPr>
          <w:strike/>
          <w:sz w:val="24"/>
          <w:szCs w:val="24"/>
        </w:rPr>
        <w:t xml:space="preserve"> </w:t>
      </w:r>
      <w:r w:rsidRPr="00AE264A">
        <w:rPr>
          <w:strike/>
          <w:sz w:val="24"/>
          <w:szCs w:val="24"/>
        </w:rPr>
        <w:t xml:space="preserve">cujo tempo de deslocamento entre portos nacionais e internacionais não exceda a 24 (vinte e </w:t>
      </w:r>
      <w:proofErr w:type="gramStart"/>
      <w:r w:rsidRPr="00AE264A">
        <w:rPr>
          <w:strike/>
          <w:sz w:val="24"/>
          <w:szCs w:val="24"/>
        </w:rPr>
        <w:t>quatro )</w:t>
      </w:r>
      <w:proofErr w:type="gramEnd"/>
      <w:r w:rsidRPr="00AE264A">
        <w:rPr>
          <w:strike/>
          <w:sz w:val="24"/>
          <w:szCs w:val="24"/>
        </w:rPr>
        <w:t xml:space="preserve"> horas;</w:t>
      </w:r>
    </w:p>
    <w:p w:rsidR="00CD5472" w:rsidRDefault="00CD5472" w:rsidP="0033412F">
      <w:pPr>
        <w:spacing w:after="200"/>
        <w:ind w:firstLine="567"/>
        <w:jc w:val="both"/>
        <w:rPr>
          <w:b/>
          <w:bCs/>
          <w:strike/>
          <w:sz w:val="24"/>
          <w:szCs w:val="24"/>
        </w:rPr>
      </w:pPr>
      <w:r>
        <w:rPr>
          <w:sz w:val="24"/>
          <w:szCs w:val="24"/>
        </w:rPr>
        <w:t xml:space="preserve"> </w:t>
      </w:r>
      <w:r w:rsidR="005D30CE" w:rsidRPr="00AE264A">
        <w:rPr>
          <w:strike/>
          <w:sz w:val="24"/>
          <w:szCs w:val="24"/>
        </w:rPr>
        <w:t>b</w:t>
      </w:r>
      <w:r w:rsidR="004E78F4">
        <w:rPr>
          <w:strike/>
          <w:sz w:val="24"/>
          <w:szCs w:val="24"/>
        </w:rPr>
        <w:t>)</w:t>
      </w:r>
      <w:r w:rsidR="005D30CE" w:rsidRPr="00AE264A">
        <w:rPr>
          <w:strike/>
          <w:sz w:val="24"/>
          <w:szCs w:val="24"/>
        </w:rPr>
        <w:t xml:space="preserve"> - Plataformas de</w:t>
      </w:r>
      <w:r>
        <w:rPr>
          <w:strike/>
          <w:sz w:val="24"/>
          <w:szCs w:val="24"/>
        </w:rPr>
        <w:t xml:space="preserve"> </w:t>
      </w:r>
      <w:r w:rsidR="005D30CE" w:rsidRPr="00AE264A">
        <w:rPr>
          <w:strike/>
          <w:sz w:val="24"/>
          <w:szCs w:val="24"/>
        </w:rPr>
        <w:t>prospecção de minérios.</w:t>
      </w:r>
    </w:p>
    <w:p w:rsidR="00CD5472" w:rsidRDefault="005D30CE" w:rsidP="0033412F">
      <w:pPr>
        <w:spacing w:after="200"/>
        <w:ind w:firstLine="567"/>
        <w:jc w:val="both"/>
        <w:rPr>
          <w:b/>
          <w:bCs/>
          <w:strike/>
          <w:sz w:val="24"/>
          <w:szCs w:val="24"/>
        </w:rPr>
      </w:pPr>
      <w:r w:rsidRPr="00AE264A">
        <w:rPr>
          <w:strike/>
          <w:sz w:val="24"/>
          <w:szCs w:val="24"/>
        </w:rPr>
        <w:t xml:space="preserve">4 - Incluem-se no grupo de embarcações pertencentes à </w:t>
      </w:r>
      <w:r w:rsidRPr="00AE264A">
        <w:rPr>
          <w:b/>
          <w:bCs/>
          <w:strike/>
          <w:sz w:val="24"/>
          <w:szCs w:val="24"/>
        </w:rPr>
        <w:t>Categoria C,</w:t>
      </w:r>
      <w:r w:rsidRPr="00AE264A">
        <w:rPr>
          <w:strike/>
          <w:sz w:val="24"/>
          <w:szCs w:val="24"/>
        </w:rPr>
        <w:t xml:space="preserve"> as:</w:t>
      </w:r>
    </w:p>
    <w:p w:rsidR="00CD5472" w:rsidRDefault="005D30CE" w:rsidP="0033412F">
      <w:pPr>
        <w:spacing w:after="200"/>
        <w:ind w:firstLine="567"/>
        <w:jc w:val="both"/>
        <w:rPr>
          <w:strike/>
          <w:sz w:val="24"/>
          <w:szCs w:val="24"/>
        </w:rPr>
      </w:pPr>
      <w:r w:rsidRPr="00AE264A">
        <w:rPr>
          <w:strike/>
          <w:sz w:val="24"/>
          <w:szCs w:val="24"/>
        </w:rPr>
        <w:t>- de navegação de interior, que operam atividade comercial de passageiros e/ou cargas e</w:t>
      </w:r>
      <w:r w:rsidR="00CD5472">
        <w:rPr>
          <w:strike/>
          <w:sz w:val="24"/>
          <w:szCs w:val="24"/>
        </w:rPr>
        <w:t xml:space="preserve"> </w:t>
      </w:r>
      <w:r w:rsidRPr="00AE264A">
        <w:rPr>
          <w:strike/>
          <w:sz w:val="24"/>
          <w:szCs w:val="24"/>
        </w:rPr>
        <w:t>transportem número</w:t>
      </w:r>
      <w:r w:rsidR="00CD5472">
        <w:rPr>
          <w:strike/>
          <w:sz w:val="24"/>
          <w:szCs w:val="24"/>
        </w:rPr>
        <w:t xml:space="preserve"> </w:t>
      </w:r>
      <w:r w:rsidRPr="00AE264A">
        <w:rPr>
          <w:strike/>
          <w:sz w:val="24"/>
          <w:szCs w:val="24"/>
        </w:rPr>
        <w:t>superior a 15</w:t>
      </w:r>
      <w:r w:rsidR="00CD5472">
        <w:rPr>
          <w:strike/>
          <w:sz w:val="24"/>
          <w:szCs w:val="24"/>
        </w:rPr>
        <w:t xml:space="preserve"> </w:t>
      </w:r>
      <w:proofErr w:type="gramStart"/>
      <w:r w:rsidRPr="00AE264A">
        <w:rPr>
          <w:strike/>
          <w:sz w:val="24"/>
          <w:szCs w:val="24"/>
        </w:rPr>
        <w:t>( quinze</w:t>
      </w:r>
      <w:proofErr w:type="gramEnd"/>
      <w:r w:rsidRPr="00AE264A">
        <w:rPr>
          <w:strike/>
          <w:sz w:val="24"/>
          <w:szCs w:val="24"/>
        </w:rPr>
        <w:t xml:space="preserve"> )pessoas;</w:t>
      </w:r>
    </w:p>
    <w:p w:rsidR="00CD5472" w:rsidRDefault="005D30CE" w:rsidP="0033412F">
      <w:pPr>
        <w:spacing w:after="200"/>
        <w:ind w:firstLine="567"/>
        <w:jc w:val="both"/>
        <w:rPr>
          <w:strike/>
          <w:sz w:val="24"/>
          <w:szCs w:val="24"/>
        </w:rPr>
      </w:pPr>
      <w:r w:rsidRPr="00AE264A">
        <w:rPr>
          <w:strike/>
          <w:sz w:val="24"/>
          <w:szCs w:val="24"/>
        </w:rPr>
        <w:t xml:space="preserve">- pesqueiras com arqueação bruta superior a 10 </w:t>
      </w:r>
      <w:proofErr w:type="gramStart"/>
      <w:r w:rsidRPr="00AE264A">
        <w:rPr>
          <w:strike/>
          <w:sz w:val="24"/>
          <w:szCs w:val="24"/>
        </w:rPr>
        <w:t>( dez</w:t>
      </w:r>
      <w:proofErr w:type="gramEnd"/>
      <w:r w:rsidRPr="00AE264A">
        <w:rPr>
          <w:strike/>
          <w:sz w:val="24"/>
          <w:szCs w:val="24"/>
        </w:rPr>
        <w:t xml:space="preserve"> ) AB;</w:t>
      </w:r>
      <w:r w:rsidR="00CD5472">
        <w:rPr>
          <w:strike/>
          <w:sz w:val="24"/>
          <w:szCs w:val="24"/>
        </w:rPr>
        <w:t xml:space="preserve"> </w:t>
      </w:r>
    </w:p>
    <w:p w:rsidR="00CD5472" w:rsidRDefault="005D30CE" w:rsidP="0033412F">
      <w:pPr>
        <w:spacing w:after="200"/>
        <w:ind w:firstLine="567"/>
        <w:jc w:val="both"/>
        <w:rPr>
          <w:strike/>
          <w:sz w:val="24"/>
          <w:szCs w:val="24"/>
        </w:rPr>
      </w:pPr>
      <w:r w:rsidRPr="00AE264A">
        <w:rPr>
          <w:strike/>
          <w:sz w:val="24"/>
          <w:szCs w:val="24"/>
        </w:rPr>
        <w:t xml:space="preserve">- de esporte e recreio, que transportem um número superior a 15 </w:t>
      </w:r>
      <w:proofErr w:type="gramStart"/>
      <w:r w:rsidRPr="00AE264A">
        <w:rPr>
          <w:strike/>
          <w:sz w:val="24"/>
          <w:szCs w:val="24"/>
        </w:rPr>
        <w:t>( quinze</w:t>
      </w:r>
      <w:proofErr w:type="gramEnd"/>
      <w:r w:rsidRPr="00AE264A">
        <w:rPr>
          <w:strike/>
          <w:sz w:val="24"/>
          <w:szCs w:val="24"/>
        </w:rPr>
        <w:t xml:space="preserve"> ) pessoas.</w:t>
      </w:r>
    </w:p>
    <w:p w:rsidR="00CD5472" w:rsidRDefault="005D30CE" w:rsidP="0033412F">
      <w:pPr>
        <w:pStyle w:val="Corpodetexto"/>
        <w:spacing w:after="200"/>
        <w:ind w:firstLine="567"/>
        <w:rPr>
          <w:rFonts w:ascii="Times New Roman" w:hAnsi="Times New Roman" w:cs="Times New Roman"/>
          <w:strike/>
          <w:color w:val="auto"/>
        </w:rPr>
      </w:pPr>
      <w:r w:rsidRPr="00AE264A">
        <w:rPr>
          <w:rFonts w:ascii="Times New Roman" w:hAnsi="Times New Roman" w:cs="Times New Roman"/>
          <w:strike/>
          <w:color w:val="auto"/>
        </w:rPr>
        <w:lastRenderedPageBreak/>
        <w:t>5 - A ampliação dos quantitativos de medicamentos e correlatos de que trata o</w:t>
      </w:r>
      <w:r w:rsidR="00CD5472">
        <w:rPr>
          <w:rFonts w:ascii="Times New Roman" w:hAnsi="Times New Roman" w:cs="Times New Roman"/>
          <w:strike/>
          <w:color w:val="auto"/>
        </w:rPr>
        <w:t xml:space="preserve"> </w:t>
      </w:r>
      <w:r w:rsidRPr="00AE264A">
        <w:rPr>
          <w:rFonts w:ascii="Times New Roman" w:hAnsi="Times New Roman" w:cs="Times New Roman"/>
          <w:strike/>
          <w:color w:val="auto"/>
        </w:rPr>
        <w:t>Quadro I deste Anexo,</w:t>
      </w:r>
      <w:r w:rsidR="00CD5472">
        <w:rPr>
          <w:rFonts w:ascii="Times New Roman" w:hAnsi="Times New Roman" w:cs="Times New Roman"/>
          <w:strike/>
          <w:color w:val="auto"/>
        </w:rPr>
        <w:t xml:space="preserve"> </w:t>
      </w:r>
      <w:r w:rsidRPr="00AE264A">
        <w:rPr>
          <w:rFonts w:ascii="Times New Roman" w:hAnsi="Times New Roman" w:cs="Times New Roman"/>
          <w:strike/>
          <w:color w:val="auto"/>
        </w:rPr>
        <w:t>é autorizada para o caso de embarcação com presença de médico tripulante</w:t>
      </w:r>
      <w:r w:rsidR="00CD5472">
        <w:rPr>
          <w:rFonts w:ascii="Times New Roman" w:hAnsi="Times New Roman" w:cs="Times New Roman"/>
          <w:strike/>
          <w:color w:val="auto"/>
        </w:rPr>
        <w:t xml:space="preserve"> </w:t>
      </w:r>
      <w:r w:rsidRPr="00AE264A">
        <w:rPr>
          <w:rFonts w:ascii="Times New Roman" w:hAnsi="Times New Roman" w:cs="Times New Roman"/>
          <w:strike/>
          <w:color w:val="auto"/>
        </w:rPr>
        <w:t>a bordo, cuja quantidade excedente deverá ser justificada e compatível ao número de viajantes transportados e o tempo de viagem;</w:t>
      </w:r>
    </w:p>
    <w:p w:rsidR="00CD5472" w:rsidRDefault="005D30CE" w:rsidP="0033412F">
      <w:pPr>
        <w:pStyle w:val="Corpodetexto"/>
        <w:spacing w:after="200"/>
        <w:ind w:firstLine="567"/>
        <w:rPr>
          <w:rFonts w:ascii="Times New Roman" w:hAnsi="Times New Roman" w:cs="Times New Roman"/>
          <w:strike/>
          <w:color w:val="auto"/>
        </w:rPr>
      </w:pPr>
      <w:r w:rsidRPr="00AE264A">
        <w:rPr>
          <w:rFonts w:ascii="Times New Roman" w:hAnsi="Times New Roman" w:cs="Times New Roman"/>
          <w:strike/>
          <w:color w:val="auto"/>
        </w:rPr>
        <w:t>6- Recomenda-se às embarcações do tipo esporte e recreio e às que realizam navegação de interior que operem atividade comercial de passageiros ou carga, que transportem número igual ou inferior a 15 pessoas, que mantenham a bordo as quantidade</w:t>
      </w:r>
      <w:r w:rsidR="00C33A3D">
        <w:rPr>
          <w:rFonts w:ascii="Times New Roman" w:hAnsi="Times New Roman" w:cs="Times New Roman"/>
          <w:strike/>
          <w:color w:val="auto"/>
        </w:rPr>
        <w:t xml:space="preserve">s de medicamentos e correlatos </w:t>
      </w:r>
      <w:r w:rsidRPr="00AE264A">
        <w:rPr>
          <w:rFonts w:ascii="Times New Roman" w:hAnsi="Times New Roman" w:cs="Times New Roman"/>
          <w:strike/>
          <w:color w:val="auto"/>
        </w:rPr>
        <w:t>pertencentes a categoria C</w:t>
      </w:r>
      <w:r w:rsidR="00CD5472">
        <w:rPr>
          <w:rFonts w:ascii="Times New Roman" w:hAnsi="Times New Roman" w:cs="Times New Roman"/>
          <w:strike/>
          <w:color w:val="auto"/>
        </w:rPr>
        <w:t xml:space="preserve"> </w:t>
      </w:r>
      <w:r w:rsidRPr="00AE264A">
        <w:rPr>
          <w:rFonts w:ascii="Times New Roman" w:hAnsi="Times New Roman" w:cs="Times New Roman"/>
          <w:strike/>
          <w:color w:val="auto"/>
        </w:rPr>
        <w:t>de embarcações, constantes dos Quadros 1 e 2 deste anexo;</w:t>
      </w:r>
      <w:r w:rsidR="00CD5472">
        <w:rPr>
          <w:rFonts w:ascii="Times New Roman" w:hAnsi="Times New Roman" w:cs="Times New Roman"/>
          <w:strike/>
          <w:color w:val="auto"/>
        </w:rPr>
        <w:t xml:space="preserve"> </w:t>
      </w:r>
    </w:p>
    <w:p w:rsidR="005D30CE" w:rsidRPr="00AE264A" w:rsidRDefault="005D30CE" w:rsidP="0033412F">
      <w:pPr>
        <w:spacing w:after="200"/>
        <w:ind w:firstLine="567"/>
        <w:jc w:val="both"/>
        <w:rPr>
          <w:b/>
          <w:bCs/>
          <w:strike/>
          <w:sz w:val="24"/>
          <w:szCs w:val="24"/>
        </w:rPr>
      </w:pPr>
      <w:r w:rsidRPr="00AE264A">
        <w:rPr>
          <w:b/>
          <w:bCs/>
          <w:strike/>
          <w:sz w:val="24"/>
          <w:szCs w:val="24"/>
        </w:rPr>
        <w:t>Quadro I – Lista de Medicamentos por Categorias de Embarcação</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193"/>
        <w:gridCol w:w="1820"/>
        <w:gridCol w:w="1711"/>
        <w:gridCol w:w="1541"/>
        <w:gridCol w:w="1380"/>
      </w:tblGrid>
      <w:tr w:rsidR="005D30CE" w:rsidRPr="00AE264A" w:rsidTr="00C44E55">
        <w:trPr>
          <w:cantSplit/>
        </w:trPr>
        <w:tc>
          <w:tcPr>
            <w:tcW w:w="1268" w:type="pct"/>
            <w:tcBorders>
              <w:bottom w:val="nil"/>
            </w:tcBorders>
            <w:shd w:val="clear" w:color="auto" w:fill="auto"/>
          </w:tcPr>
          <w:p w:rsidR="00CD5472" w:rsidRDefault="00C44E55" w:rsidP="00CD5472">
            <w:pPr>
              <w:spacing w:after="200"/>
              <w:jc w:val="both"/>
              <w:rPr>
                <w:strike/>
                <w:sz w:val="24"/>
                <w:szCs w:val="24"/>
              </w:rPr>
            </w:pPr>
            <w:r>
              <w:rPr>
                <w:strike/>
                <w:sz w:val="24"/>
                <w:szCs w:val="24"/>
              </w:rPr>
              <w:t>I</w:t>
            </w:r>
            <w:r w:rsidR="005D30CE" w:rsidRPr="00AE264A">
              <w:rPr>
                <w:strike/>
                <w:sz w:val="24"/>
                <w:szCs w:val="24"/>
              </w:rPr>
              <w:t>ngrediente ativo</w:t>
            </w:r>
          </w:p>
          <w:p w:rsidR="005D30CE" w:rsidRPr="00AE264A" w:rsidRDefault="005D30CE" w:rsidP="00CD5472">
            <w:pPr>
              <w:spacing w:after="200"/>
              <w:jc w:val="both"/>
              <w:rPr>
                <w:strike/>
                <w:sz w:val="24"/>
                <w:szCs w:val="24"/>
              </w:rPr>
            </w:pPr>
          </w:p>
        </w:tc>
        <w:tc>
          <w:tcPr>
            <w:tcW w:w="1053" w:type="pct"/>
            <w:tcBorders>
              <w:bottom w:val="nil"/>
            </w:tcBorders>
            <w:shd w:val="clear" w:color="auto" w:fill="auto"/>
            <w:vAlign w:val="center"/>
          </w:tcPr>
          <w:p w:rsidR="005D30CE" w:rsidRPr="00AE264A" w:rsidRDefault="005D30CE" w:rsidP="00CD5472">
            <w:pPr>
              <w:pStyle w:val="Ttulo4"/>
              <w:spacing w:after="200"/>
              <w:rPr>
                <w:b/>
                <w:bCs/>
                <w:strike/>
                <w:color w:val="auto"/>
              </w:rPr>
            </w:pPr>
            <w:r w:rsidRPr="00AE264A">
              <w:rPr>
                <w:b/>
                <w:bCs/>
                <w:strike/>
                <w:color w:val="auto"/>
              </w:rPr>
              <w:t>Apresentação</w:t>
            </w:r>
          </w:p>
          <w:p w:rsidR="005D30CE" w:rsidRPr="00AE264A" w:rsidRDefault="005D30CE" w:rsidP="00CD5472">
            <w:pPr>
              <w:spacing w:after="200"/>
              <w:jc w:val="both"/>
              <w:rPr>
                <w:strike/>
                <w:sz w:val="24"/>
                <w:szCs w:val="24"/>
              </w:rPr>
            </w:pPr>
          </w:p>
        </w:tc>
        <w:tc>
          <w:tcPr>
            <w:tcW w:w="2679" w:type="pct"/>
            <w:gridSpan w:val="3"/>
            <w:shd w:val="clear" w:color="auto" w:fill="auto"/>
            <w:vAlign w:val="center"/>
          </w:tcPr>
          <w:p w:rsidR="005D30CE" w:rsidRPr="00AE264A" w:rsidRDefault="005D30CE" w:rsidP="00CD5472">
            <w:pPr>
              <w:pStyle w:val="Ttulo1"/>
              <w:spacing w:after="200"/>
              <w:jc w:val="both"/>
              <w:rPr>
                <w:b/>
                <w:bCs/>
                <w:strike/>
              </w:rPr>
            </w:pPr>
            <w:r w:rsidRPr="00AE264A">
              <w:rPr>
                <w:b/>
                <w:bCs/>
                <w:strike/>
              </w:rPr>
              <w:t>Categorias da Embarcação</w:t>
            </w:r>
          </w:p>
          <w:p w:rsidR="005D30CE" w:rsidRPr="00AE264A" w:rsidRDefault="005D30CE" w:rsidP="00CD5472">
            <w:pPr>
              <w:spacing w:after="200"/>
              <w:jc w:val="both"/>
              <w:rPr>
                <w:strike/>
                <w:sz w:val="24"/>
                <w:szCs w:val="24"/>
              </w:rPr>
            </w:pPr>
          </w:p>
        </w:tc>
      </w:tr>
      <w:tr w:rsidR="005D30CE" w:rsidRPr="00AE264A" w:rsidTr="00C44E55">
        <w:trPr>
          <w:cantSplit/>
        </w:trPr>
        <w:tc>
          <w:tcPr>
            <w:tcW w:w="1268" w:type="pct"/>
            <w:tcBorders>
              <w:top w:val="nil"/>
              <w:bottom w:val="nil"/>
            </w:tcBorders>
            <w:shd w:val="clear" w:color="auto" w:fill="auto"/>
          </w:tcPr>
          <w:p w:rsidR="005D30CE" w:rsidRPr="00AE264A" w:rsidRDefault="005D30CE" w:rsidP="00CD5472">
            <w:pPr>
              <w:spacing w:after="200"/>
              <w:jc w:val="both"/>
              <w:rPr>
                <w:strike/>
                <w:sz w:val="24"/>
                <w:szCs w:val="24"/>
              </w:rPr>
            </w:pPr>
          </w:p>
        </w:tc>
        <w:tc>
          <w:tcPr>
            <w:tcW w:w="1053" w:type="pct"/>
            <w:tcBorders>
              <w:top w:val="nil"/>
              <w:left w:val="nil"/>
              <w:bottom w:val="nil"/>
              <w:right w:val="nil"/>
            </w:tcBorders>
            <w:shd w:val="clear" w:color="auto" w:fill="auto"/>
            <w:vAlign w:val="center"/>
          </w:tcPr>
          <w:p w:rsidR="005D30CE" w:rsidRPr="00AE264A" w:rsidRDefault="005D30CE" w:rsidP="00CD5472">
            <w:pPr>
              <w:spacing w:after="200"/>
              <w:jc w:val="both"/>
              <w:rPr>
                <w:strike/>
                <w:sz w:val="24"/>
                <w:szCs w:val="24"/>
              </w:rPr>
            </w:pPr>
          </w:p>
        </w:tc>
        <w:tc>
          <w:tcPr>
            <w:tcW w:w="990" w:type="pct"/>
            <w:shd w:val="clear" w:color="auto" w:fill="auto"/>
            <w:vAlign w:val="center"/>
          </w:tcPr>
          <w:p w:rsidR="005D30CE" w:rsidRPr="00AE264A" w:rsidRDefault="005D30CE" w:rsidP="00CD5472">
            <w:pPr>
              <w:spacing w:after="200"/>
              <w:jc w:val="both"/>
              <w:rPr>
                <w:strike/>
                <w:sz w:val="24"/>
                <w:szCs w:val="24"/>
              </w:rPr>
            </w:pPr>
            <w:r w:rsidRPr="00AE264A">
              <w:rPr>
                <w:strike/>
                <w:sz w:val="24"/>
                <w:szCs w:val="24"/>
              </w:rPr>
              <w:t>A</w:t>
            </w:r>
          </w:p>
        </w:tc>
        <w:tc>
          <w:tcPr>
            <w:tcW w:w="891" w:type="pct"/>
            <w:shd w:val="clear" w:color="auto" w:fill="auto"/>
            <w:vAlign w:val="center"/>
          </w:tcPr>
          <w:p w:rsidR="005D30CE" w:rsidRPr="00AE264A" w:rsidRDefault="005D30CE" w:rsidP="00CD5472">
            <w:pPr>
              <w:spacing w:after="200"/>
              <w:jc w:val="both"/>
              <w:rPr>
                <w:strike/>
                <w:sz w:val="24"/>
                <w:szCs w:val="24"/>
              </w:rPr>
            </w:pPr>
            <w:r w:rsidRPr="00AE264A">
              <w:rPr>
                <w:strike/>
                <w:sz w:val="24"/>
                <w:szCs w:val="24"/>
              </w:rPr>
              <w:t>B</w:t>
            </w:r>
          </w:p>
        </w:tc>
        <w:tc>
          <w:tcPr>
            <w:tcW w:w="798" w:type="pct"/>
            <w:shd w:val="clear" w:color="auto" w:fill="auto"/>
            <w:vAlign w:val="center"/>
          </w:tcPr>
          <w:p w:rsidR="005D30CE" w:rsidRPr="00AE264A" w:rsidRDefault="005D30CE" w:rsidP="00CD5472">
            <w:pPr>
              <w:pStyle w:val="Ttulo4"/>
              <w:spacing w:after="200"/>
              <w:rPr>
                <w:b/>
                <w:bCs/>
                <w:strike/>
                <w:color w:val="auto"/>
              </w:rPr>
            </w:pPr>
            <w:r w:rsidRPr="00AE264A">
              <w:rPr>
                <w:b/>
                <w:bCs/>
                <w:strike/>
                <w:color w:val="auto"/>
              </w:rPr>
              <w:t>C</w:t>
            </w:r>
          </w:p>
        </w:tc>
      </w:tr>
      <w:tr w:rsidR="005D30CE" w:rsidRPr="00AE264A" w:rsidTr="00C44E55">
        <w:trPr>
          <w:cantSplit/>
        </w:trPr>
        <w:tc>
          <w:tcPr>
            <w:tcW w:w="1268" w:type="pct"/>
            <w:shd w:val="clear" w:color="auto" w:fill="auto"/>
            <w:vAlign w:val="center"/>
          </w:tcPr>
          <w:p w:rsidR="005D30CE" w:rsidRPr="00AE264A" w:rsidRDefault="005D30CE" w:rsidP="00CD5472">
            <w:pPr>
              <w:spacing w:after="200"/>
              <w:jc w:val="both"/>
              <w:rPr>
                <w:strike/>
                <w:sz w:val="24"/>
                <w:szCs w:val="24"/>
                <w:lang w:val="es-ES_tradnl"/>
              </w:rPr>
            </w:pPr>
            <w:r w:rsidRPr="00AE264A">
              <w:rPr>
                <w:strike/>
                <w:sz w:val="24"/>
                <w:szCs w:val="24"/>
                <w:lang w:val="es-ES_tradnl"/>
              </w:rPr>
              <w:t>Ácido Acetilsalicílico *</w:t>
            </w:r>
          </w:p>
          <w:p w:rsidR="005D30CE" w:rsidRPr="00AE264A" w:rsidRDefault="005D30CE" w:rsidP="00CD5472">
            <w:pPr>
              <w:spacing w:after="200"/>
              <w:jc w:val="both"/>
              <w:rPr>
                <w:strike/>
                <w:sz w:val="24"/>
                <w:szCs w:val="24"/>
                <w:lang w:val="es-ES_tradnl"/>
              </w:rPr>
            </w:pPr>
            <w:r w:rsidRPr="00AE264A">
              <w:rPr>
                <w:strike/>
                <w:sz w:val="24"/>
                <w:szCs w:val="24"/>
                <w:lang w:val="es-ES_tradnl"/>
              </w:rPr>
              <w:t>(AAS)</w:t>
            </w:r>
          </w:p>
          <w:p w:rsidR="005D30CE" w:rsidRPr="00AE264A" w:rsidRDefault="005D30CE" w:rsidP="00CD5472">
            <w:pPr>
              <w:spacing w:after="200"/>
              <w:jc w:val="both"/>
              <w:rPr>
                <w:strike/>
                <w:sz w:val="24"/>
                <w:szCs w:val="24"/>
                <w:lang w:val="es-ES_tradnl"/>
              </w:rPr>
            </w:pPr>
          </w:p>
        </w:tc>
        <w:tc>
          <w:tcPr>
            <w:tcW w:w="1053" w:type="pct"/>
            <w:shd w:val="clear" w:color="auto" w:fill="auto"/>
            <w:vAlign w:val="center"/>
          </w:tcPr>
          <w:p w:rsidR="005D30CE" w:rsidRPr="00AE264A" w:rsidRDefault="005D30CE" w:rsidP="00CD5472">
            <w:pPr>
              <w:pStyle w:val="Ttulo2"/>
              <w:spacing w:after="200"/>
              <w:jc w:val="both"/>
              <w:rPr>
                <w:strike/>
                <w:sz w:val="24"/>
                <w:szCs w:val="24"/>
                <w:lang w:val="es-ES_tradnl"/>
              </w:rPr>
            </w:pPr>
            <w:r w:rsidRPr="00AE264A">
              <w:rPr>
                <w:strike/>
                <w:sz w:val="24"/>
                <w:szCs w:val="24"/>
                <w:lang w:val="es-ES_tradnl"/>
              </w:rPr>
              <w:t>Comprimidos 500mg</w:t>
            </w:r>
          </w:p>
        </w:tc>
        <w:tc>
          <w:tcPr>
            <w:tcW w:w="990" w:type="pct"/>
            <w:tcBorders>
              <w:top w:val="nil"/>
            </w:tcBorders>
            <w:shd w:val="clear" w:color="auto" w:fill="auto"/>
            <w:vAlign w:val="center"/>
          </w:tcPr>
          <w:p w:rsidR="005D30CE" w:rsidRPr="00AE264A" w:rsidRDefault="005D30CE" w:rsidP="00CD5472">
            <w:pPr>
              <w:spacing w:after="200"/>
              <w:jc w:val="both"/>
              <w:rPr>
                <w:strike/>
                <w:sz w:val="24"/>
                <w:szCs w:val="24"/>
                <w:lang w:val="es-ES_tradnl"/>
              </w:rPr>
            </w:pPr>
            <w:r w:rsidRPr="00AE264A">
              <w:rPr>
                <w:strike/>
                <w:sz w:val="24"/>
                <w:szCs w:val="24"/>
                <w:lang w:val="es-ES_tradnl"/>
              </w:rPr>
              <w:t>600 un</w:t>
            </w:r>
          </w:p>
        </w:tc>
        <w:tc>
          <w:tcPr>
            <w:tcW w:w="891" w:type="pct"/>
            <w:tcBorders>
              <w:top w:val="nil"/>
            </w:tcBorders>
            <w:shd w:val="clear" w:color="auto" w:fill="auto"/>
            <w:vAlign w:val="center"/>
          </w:tcPr>
          <w:p w:rsidR="005D30CE" w:rsidRPr="00AE264A" w:rsidRDefault="005D30CE" w:rsidP="00CD5472">
            <w:pPr>
              <w:spacing w:after="200"/>
              <w:jc w:val="both"/>
              <w:rPr>
                <w:strike/>
                <w:sz w:val="24"/>
                <w:szCs w:val="24"/>
                <w:lang w:val="es-ES_tradnl"/>
              </w:rPr>
            </w:pPr>
            <w:r w:rsidRPr="00AE264A">
              <w:rPr>
                <w:strike/>
                <w:sz w:val="24"/>
                <w:szCs w:val="24"/>
                <w:lang w:val="es-ES_tradnl"/>
              </w:rPr>
              <w:t>300 un</w:t>
            </w:r>
          </w:p>
        </w:tc>
        <w:tc>
          <w:tcPr>
            <w:tcW w:w="798" w:type="pct"/>
            <w:tcBorders>
              <w:top w:val="nil"/>
            </w:tcBorders>
            <w:shd w:val="clear" w:color="auto" w:fill="auto"/>
            <w:vAlign w:val="center"/>
          </w:tcPr>
          <w:p w:rsidR="005D30CE" w:rsidRPr="00AE264A" w:rsidRDefault="005D30CE" w:rsidP="00CD5472">
            <w:pPr>
              <w:spacing w:after="200"/>
              <w:jc w:val="both"/>
              <w:rPr>
                <w:strike/>
                <w:sz w:val="24"/>
                <w:szCs w:val="24"/>
                <w:lang w:val="es-ES_tradnl"/>
              </w:rPr>
            </w:pPr>
            <w:r w:rsidRPr="00AE264A">
              <w:rPr>
                <w:strike/>
                <w:sz w:val="24"/>
                <w:szCs w:val="24"/>
                <w:lang w:val="es-ES_tradnl"/>
              </w:rPr>
              <w:t>150 un</w:t>
            </w:r>
          </w:p>
        </w:tc>
      </w:tr>
      <w:tr w:rsidR="005D30CE" w:rsidRPr="00AE264A" w:rsidTr="00C44E55">
        <w:trPr>
          <w:cantSplit/>
        </w:trPr>
        <w:tc>
          <w:tcPr>
            <w:tcW w:w="1268" w:type="pct"/>
            <w:shd w:val="clear" w:color="auto" w:fill="auto"/>
            <w:vAlign w:val="center"/>
          </w:tcPr>
          <w:p w:rsidR="005D30CE" w:rsidRPr="00AE264A" w:rsidRDefault="005D30CE" w:rsidP="00CD5472">
            <w:pPr>
              <w:pStyle w:val="Ttulo4"/>
              <w:spacing w:after="200"/>
              <w:rPr>
                <w:b/>
                <w:bCs/>
                <w:strike/>
                <w:color w:val="auto"/>
                <w:lang w:val="es-ES_tradnl"/>
              </w:rPr>
            </w:pPr>
            <w:r w:rsidRPr="00AE264A">
              <w:rPr>
                <w:b/>
                <w:bCs/>
                <w:strike/>
                <w:color w:val="auto"/>
                <w:lang w:val="es-ES_tradnl"/>
              </w:rPr>
              <w:t>Ácido Ascórbico *</w:t>
            </w:r>
          </w:p>
          <w:p w:rsidR="005D30CE" w:rsidRPr="00AE264A" w:rsidRDefault="005D30CE" w:rsidP="00CD5472">
            <w:pPr>
              <w:spacing w:after="200"/>
              <w:jc w:val="both"/>
              <w:rPr>
                <w:strike/>
                <w:sz w:val="24"/>
                <w:szCs w:val="24"/>
                <w:lang w:val="es-ES_tradnl"/>
              </w:rPr>
            </w:pPr>
            <w:proofErr w:type="gramStart"/>
            <w:r w:rsidRPr="00AE264A">
              <w:rPr>
                <w:strike/>
                <w:sz w:val="24"/>
                <w:szCs w:val="24"/>
                <w:lang w:val="es-ES_tradnl"/>
              </w:rPr>
              <w:t>( Vitamina</w:t>
            </w:r>
            <w:proofErr w:type="gramEnd"/>
            <w:r w:rsidRPr="00AE264A">
              <w:rPr>
                <w:strike/>
                <w:sz w:val="24"/>
                <w:szCs w:val="24"/>
                <w:lang w:val="es-ES_tradnl"/>
              </w:rPr>
              <w:t xml:space="preserve"> C )</w:t>
            </w:r>
          </w:p>
        </w:tc>
        <w:tc>
          <w:tcPr>
            <w:tcW w:w="1053" w:type="pct"/>
            <w:shd w:val="clear" w:color="auto" w:fill="auto"/>
            <w:vAlign w:val="center"/>
          </w:tcPr>
          <w:p w:rsidR="005D30CE" w:rsidRPr="00AE264A" w:rsidRDefault="005D30CE" w:rsidP="00CD5472">
            <w:pPr>
              <w:spacing w:after="200"/>
              <w:jc w:val="both"/>
              <w:rPr>
                <w:strike/>
                <w:sz w:val="24"/>
                <w:szCs w:val="24"/>
                <w:lang w:val="es-ES_tradnl"/>
              </w:rPr>
            </w:pPr>
            <w:r w:rsidRPr="00AE264A">
              <w:rPr>
                <w:strike/>
                <w:sz w:val="24"/>
                <w:szCs w:val="24"/>
                <w:lang w:val="es-ES_tradnl"/>
              </w:rPr>
              <w:t>Comprimidos 500mg</w:t>
            </w:r>
          </w:p>
        </w:tc>
        <w:tc>
          <w:tcPr>
            <w:tcW w:w="990" w:type="pct"/>
            <w:shd w:val="clear" w:color="auto" w:fill="auto"/>
            <w:vAlign w:val="center"/>
          </w:tcPr>
          <w:p w:rsidR="005D30CE" w:rsidRPr="00AE264A" w:rsidRDefault="005D30CE" w:rsidP="00CD5472">
            <w:pPr>
              <w:spacing w:after="200"/>
              <w:jc w:val="both"/>
              <w:rPr>
                <w:strike/>
                <w:sz w:val="24"/>
                <w:szCs w:val="24"/>
                <w:lang w:val="es-ES_tradnl"/>
              </w:rPr>
            </w:pPr>
            <w:r w:rsidRPr="00AE264A">
              <w:rPr>
                <w:strike/>
                <w:sz w:val="24"/>
                <w:szCs w:val="24"/>
                <w:lang w:val="es-ES_tradnl"/>
              </w:rPr>
              <w:t>150 un</w:t>
            </w:r>
          </w:p>
        </w:tc>
        <w:tc>
          <w:tcPr>
            <w:tcW w:w="891" w:type="pct"/>
            <w:shd w:val="clear" w:color="auto" w:fill="auto"/>
            <w:vAlign w:val="center"/>
          </w:tcPr>
          <w:p w:rsidR="005D30CE" w:rsidRPr="00AE264A" w:rsidRDefault="005D30CE" w:rsidP="00CD5472">
            <w:pPr>
              <w:spacing w:after="200"/>
              <w:jc w:val="both"/>
              <w:rPr>
                <w:strike/>
                <w:sz w:val="24"/>
                <w:szCs w:val="24"/>
                <w:lang w:val="es-ES_tradnl"/>
              </w:rPr>
            </w:pPr>
            <w:r w:rsidRPr="00AE264A">
              <w:rPr>
                <w:strike/>
                <w:sz w:val="24"/>
                <w:szCs w:val="24"/>
                <w:lang w:val="es-ES_tradnl"/>
              </w:rPr>
              <w:t>100 un</w:t>
            </w:r>
          </w:p>
        </w:tc>
        <w:tc>
          <w:tcPr>
            <w:tcW w:w="798" w:type="pct"/>
            <w:shd w:val="clear" w:color="auto" w:fill="auto"/>
            <w:vAlign w:val="center"/>
          </w:tcPr>
          <w:p w:rsidR="005D30CE" w:rsidRPr="00AE264A" w:rsidRDefault="005D30CE" w:rsidP="00CD5472">
            <w:pPr>
              <w:spacing w:after="200"/>
              <w:jc w:val="both"/>
              <w:rPr>
                <w:strike/>
                <w:sz w:val="24"/>
                <w:szCs w:val="24"/>
                <w:lang w:val="es-ES_tradnl"/>
              </w:rPr>
            </w:pPr>
            <w:r w:rsidRPr="00AE264A">
              <w:rPr>
                <w:strike/>
                <w:sz w:val="24"/>
                <w:szCs w:val="24"/>
                <w:lang w:val="es-ES_tradnl"/>
              </w:rPr>
              <w:t>-</w:t>
            </w:r>
          </w:p>
        </w:tc>
      </w:tr>
      <w:tr w:rsidR="005D30CE" w:rsidRPr="00AE264A" w:rsidTr="00C44E55">
        <w:trPr>
          <w:cantSplit/>
        </w:trPr>
        <w:tc>
          <w:tcPr>
            <w:tcW w:w="1268" w:type="pct"/>
            <w:shd w:val="clear" w:color="auto" w:fill="auto"/>
            <w:vAlign w:val="center"/>
          </w:tcPr>
          <w:p w:rsidR="005D30CE" w:rsidRPr="00AE264A" w:rsidRDefault="005D30CE" w:rsidP="00CD5472">
            <w:pPr>
              <w:spacing w:after="200"/>
              <w:jc w:val="both"/>
              <w:rPr>
                <w:strike/>
                <w:sz w:val="24"/>
                <w:szCs w:val="24"/>
                <w:lang w:val="es-ES_tradnl"/>
              </w:rPr>
            </w:pPr>
            <w:r w:rsidRPr="00AE264A">
              <w:rPr>
                <w:strike/>
                <w:sz w:val="24"/>
                <w:szCs w:val="24"/>
                <w:lang w:val="es-ES_tradnl"/>
              </w:rPr>
              <w:t>Adrenalina *</w:t>
            </w:r>
          </w:p>
          <w:p w:rsidR="005D30CE" w:rsidRPr="00AE264A" w:rsidRDefault="005D30CE" w:rsidP="00CD5472">
            <w:pPr>
              <w:spacing w:after="200"/>
              <w:jc w:val="both"/>
              <w:rPr>
                <w:strike/>
                <w:sz w:val="24"/>
                <w:szCs w:val="24"/>
                <w:lang w:val="es-ES_tradnl"/>
              </w:rPr>
            </w:pPr>
            <w:r w:rsidRPr="00AE264A">
              <w:rPr>
                <w:strike/>
                <w:sz w:val="24"/>
                <w:szCs w:val="24"/>
                <w:lang w:val="es-ES_tradnl"/>
              </w:rPr>
              <w:t>(</w:t>
            </w:r>
            <w:proofErr w:type="spellStart"/>
            <w:r w:rsidRPr="00AE264A">
              <w:rPr>
                <w:strike/>
                <w:sz w:val="24"/>
                <w:szCs w:val="24"/>
                <w:lang w:val="es-ES_tradnl"/>
              </w:rPr>
              <w:t>cloridrato</w:t>
            </w:r>
            <w:proofErr w:type="spellEnd"/>
            <w:r w:rsidRPr="00AE264A">
              <w:rPr>
                <w:strike/>
                <w:sz w:val="24"/>
                <w:szCs w:val="24"/>
                <w:lang w:val="es-ES_tradnl"/>
              </w:rPr>
              <w:t>)</w:t>
            </w:r>
          </w:p>
          <w:p w:rsidR="005D30CE" w:rsidRPr="00AE264A" w:rsidRDefault="005D30CE" w:rsidP="00CD5472">
            <w:pPr>
              <w:spacing w:after="200"/>
              <w:jc w:val="both"/>
              <w:rPr>
                <w:strike/>
                <w:sz w:val="24"/>
                <w:szCs w:val="24"/>
                <w:lang w:val="es-ES_tradnl"/>
              </w:rPr>
            </w:pPr>
          </w:p>
        </w:tc>
        <w:tc>
          <w:tcPr>
            <w:tcW w:w="1053" w:type="pct"/>
            <w:shd w:val="clear" w:color="auto" w:fill="auto"/>
            <w:vAlign w:val="center"/>
          </w:tcPr>
          <w:p w:rsidR="005D30CE" w:rsidRPr="00AE264A" w:rsidRDefault="005D30CE" w:rsidP="00CD5472">
            <w:pPr>
              <w:spacing w:after="200"/>
              <w:jc w:val="both"/>
              <w:rPr>
                <w:strike/>
                <w:sz w:val="24"/>
                <w:szCs w:val="24"/>
                <w:lang w:val="es-ES_tradnl"/>
              </w:rPr>
            </w:pPr>
            <w:proofErr w:type="spellStart"/>
            <w:r w:rsidRPr="00AE264A">
              <w:rPr>
                <w:strike/>
                <w:sz w:val="24"/>
                <w:szCs w:val="24"/>
                <w:lang w:val="es-ES_tradnl"/>
              </w:rPr>
              <w:t>Ampolas</w:t>
            </w:r>
            <w:proofErr w:type="spellEnd"/>
            <w:r w:rsidRPr="00AE264A">
              <w:rPr>
                <w:strike/>
                <w:sz w:val="24"/>
                <w:szCs w:val="24"/>
                <w:lang w:val="es-ES_tradnl"/>
              </w:rPr>
              <w:t xml:space="preserve"> de 0,001g</w:t>
            </w:r>
          </w:p>
          <w:p w:rsidR="005D30CE" w:rsidRPr="00AE264A" w:rsidRDefault="005D30CE" w:rsidP="00CD5472">
            <w:pPr>
              <w:spacing w:after="200"/>
              <w:jc w:val="both"/>
              <w:rPr>
                <w:strike/>
                <w:sz w:val="24"/>
                <w:szCs w:val="24"/>
                <w:lang w:val="es-ES_tradnl"/>
              </w:rPr>
            </w:pPr>
            <w:r w:rsidRPr="00AE264A">
              <w:rPr>
                <w:strike/>
                <w:sz w:val="24"/>
                <w:szCs w:val="24"/>
                <w:lang w:val="es-ES_tradnl"/>
              </w:rPr>
              <w:t>(1mg/ml)</w:t>
            </w:r>
          </w:p>
        </w:tc>
        <w:tc>
          <w:tcPr>
            <w:tcW w:w="990" w:type="pct"/>
            <w:shd w:val="clear" w:color="auto" w:fill="auto"/>
            <w:vAlign w:val="center"/>
          </w:tcPr>
          <w:p w:rsidR="005D30CE" w:rsidRPr="00AE264A" w:rsidRDefault="005D30CE" w:rsidP="00CD5472">
            <w:pPr>
              <w:spacing w:after="200"/>
              <w:jc w:val="both"/>
              <w:rPr>
                <w:strike/>
                <w:sz w:val="24"/>
                <w:szCs w:val="24"/>
                <w:lang w:val="es-ES_tradnl"/>
              </w:rPr>
            </w:pPr>
            <w:r w:rsidRPr="00AE264A">
              <w:rPr>
                <w:strike/>
                <w:sz w:val="24"/>
                <w:szCs w:val="24"/>
                <w:lang w:val="es-ES_tradnl"/>
              </w:rPr>
              <w:t>20 un</w:t>
            </w:r>
          </w:p>
        </w:tc>
        <w:tc>
          <w:tcPr>
            <w:tcW w:w="891" w:type="pct"/>
            <w:shd w:val="clear" w:color="auto" w:fill="auto"/>
            <w:vAlign w:val="center"/>
          </w:tcPr>
          <w:p w:rsidR="005D30CE" w:rsidRPr="00AE264A" w:rsidRDefault="005D30CE" w:rsidP="00CD5472">
            <w:pPr>
              <w:spacing w:after="200"/>
              <w:jc w:val="both"/>
              <w:rPr>
                <w:strike/>
                <w:sz w:val="24"/>
                <w:szCs w:val="24"/>
                <w:lang w:val="es-ES_tradnl"/>
              </w:rPr>
            </w:pPr>
            <w:r w:rsidRPr="00AE264A">
              <w:rPr>
                <w:strike/>
                <w:sz w:val="24"/>
                <w:szCs w:val="24"/>
                <w:lang w:val="es-ES_tradnl"/>
              </w:rPr>
              <w:t>10 un</w:t>
            </w:r>
          </w:p>
        </w:tc>
        <w:tc>
          <w:tcPr>
            <w:tcW w:w="798" w:type="pct"/>
            <w:shd w:val="clear" w:color="auto" w:fill="auto"/>
            <w:vAlign w:val="center"/>
          </w:tcPr>
          <w:p w:rsidR="005D30CE" w:rsidRPr="00AE264A" w:rsidRDefault="005D30CE" w:rsidP="00CD5472">
            <w:pPr>
              <w:spacing w:after="200"/>
              <w:jc w:val="both"/>
              <w:rPr>
                <w:strike/>
                <w:sz w:val="24"/>
                <w:szCs w:val="24"/>
                <w:u w:val="single"/>
                <w:lang w:val="es-ES_tradnl"/>
              </w:rPr>
            </w:pPr>
            <w:r w:rsidRPr="00AE264A">
              <w:rPr>
                <w:strike/>
                <w:sz w:val="24"/>
                <w:szCs w:val="24"/>
                <w:lang w:val="es-ES_tradnl"/>
              </w:rPr>
              <w:t>-</w:t>
            </w:r>
          </w:p>
        </w:tc>
      </w:tr>
      <w:tr w:rsidR="005D30CE" w:rsidRPr="00AE264A" w:rsidTr="00C44E55">
        <w:trPr>
          <w:cantSplit/>
        </w:trPr>
        <w:tc>
          <w:tcPr>
            <w:tcW w:w="1268" w:type="pct"/>
            <w:shd w:val="clear" w:color="auto" w:fill="auto"/>
            <w:vAlign w:val="center"/>
          </w:tcPr>
          <w:p w:rsidR="005D30CE" w:rsidRPr="00AE264A" w:rsidRDefault="005D30CE" w:rsidP="00CD5472">
            <w:pPr>
              <w:spacing w:after="200"/>
              <w:jc w:val="both"/>
              <w:rPr>
                <w:strike/>
                <w:sz w:val="24"/>
                <w:szCs w:val="24"/>
                <w:lang w:val="es-ES_tradnl"/>
              </w:rPr>
            </w:pPr>
            <w:proofErr w:type="spellStart"/>
            <w:r w:rsidRPr="00AE264A">
              <w:rPr>
                <w:strike/>
                <w:sz w:val="24"/>
                <w:szCs w:val="24"/>
                <w:lang w:val="es-ES_tradnl"/>
              </w:rPr>
              <w:t>Aminofilina</w:t>
            </w:r>
            <w:proofErr w:type="spellEnd"/>
            <w:r w:rsidRPr="00AE264A">
              <w:rPr>
                <w:strike/>
                <w:sz w:val="24"/>
                <w:szCs w:val="24"/>
                <w:lang w:val="es-ES_tradnl"/>
              </w:rPr>
              <w:t xml:space="preserve"> *</w:t>
            </w:r>
          </w:p>
          <w:p w:rsidR="005D30CE" w:rsidRPr="00AE264A" w:rsidRDefault="005D30CE" w:rsidP="00CD5472">
            <w:pPr>
              <w:spacing w:after="200"/>
              <w:jc w:val="both"/>
              <w:rPr>
                <w:strike/>
                <w:sz w:val="24"/>
                <w:szCs w:val="24"/>
                <w:lang w:val="es-ES_tradnl"/>
              </w:rPr>
            </w:pPr>
          </w:p>
        </w:tc>
        <w:tc>
          <w:tcPr>
            <w:tcW w:w="1053" w:type="pct"/>
            <w:shd w:val="clear" w:color="auto" w:fill="auto"/>
            <w:vAlign w:val="center"/>
          </w:tcPr>
          <w:p w:rsidR="005D30CE" w:rsidRPr="00AE264A" w:rsidRDefault="005D30CE" w:rsidP="00CD5472">
            <w:pPr>
              <w:spacing w:after="200"/>
              <w:jc w:val="both"/>
              <w:rPr>
                <w:strike/>
                <w:sz w:val="24"/>
                <w:szCs w:val="24"/>
                <w:lang w:val="es-ES_tradnl"/>
              </w:rPr>
            </w:pPr>
            <w:r w:rsidRPr="00AE264A">
              <w:rPr>
                <w:strike/>
                <w:sz w:val="24"/>
                <w:szCs w:val="24"/>
                <w:lang w:val="es-ES_tradnl"/>
              </w:rPr>
              <w:t>Comprimidos 100mg</w:t>
            </w:r>
          </w:p>
        </w:tc>
        <w:tc>
          <w:tcPr>
            <w:tcW w:w="990" w:type="pct"/>
            <w:shd w:val="clear" w:color="auto" w:fill="auto"/>
            <w:vAlign w:val="center"/>
          </w:tcPr>
          <w:p w:rsidR="005D30CE" w:rsidRPr="00AE264A" w:rsidRDefault="005D30CE" w:rsidP="00CD5472">
            <w:pPr>
              <w:spacing w:after="200"/>
              <w:jc w:val="both"/>
              <w:rPr>
                <w:strike/>
                <w:sz w:val="24"/>
                <w:szCs w:val="24"/>
              </w:rPr>
            </w:pPr>
            <w:r w:rsidRPr="00AE264A">
              <w:rPr>
                <w:strike/>
                <w:sz w:val="24"/>
                <w:szCs w:val="24"/>
              </w:rPr>
              <w:t xml:space="preserve">40 </w:t>
            </w:r>
            <w:proofErr w:type="spellStart"/>
            <w:r w:rsidRPr="00AE264A">
              <w:rPr>
                <w:strike/>
                <w:sz w:val="24"/>
                <w:szCs w:val="24"/>
              </w:rPr>
              <w:t>un</w:t>
            </w:r>
            <w:proofErr w:type="spellEnd"/>
          </w:p>
        </w:tc>
        <w:tc>
          <w:tcPr>
            <w:tcW w:w="891" w:type="pct"/>
            <w:shd w:val="clear" w:color="auto" w:fill="auto"/>
            <w:vAlign w:val="center"/>
          </w:tcPr>
          <w:p w:rsidR="005D30CE" w:rsidRPr="00AE264A" w:rsidRDefault="005D30CE" w:rsidP="00CD5472">
            <w:pPr>
              <w:spacing w:after="200"/>
              <w:jc w:val="both"/>
              <w:rPr>
                <w:strike/>
                <w:sz w:val="24"/>
                <w:szCs w:val="24"/>
              </w:rPr>
            </w:pPr>
            <w:r w:rsidRPr="00AE264A">
              <w:rPr>
                <w:strike/>
                <w:sz w:val="24"/>
                <w:szCs w:val="24"/>
              </w:rPr>
              <w:t xml:space="preserve">20 </w:t>
            </w:r>
            <w:proofErr w:type="spellStart"/>
            <w:r w:rsidRPr="00AE264A">
              <w:rPr>
                <w:strike/>
                <w:sz w:val="24"/>
                <w:szCs w:val="24"/>
              </w:rPr>
              <w:t>un</w:t>
            </w:r>
            <w:proofErr w:type="spellEnd"/>
          </w:p>
        </w:tc>
        <w:tc>
          <w:tcPr>
            <w:tcW w:w="798" w:type="pct"/>
            <w:shd w:val="clear" w:color="auto" w:fill="auto"/>
            <w:vAlign w:val="center"/>
          </w:tcPr>
          <w:p w:rsidR="005D30CE" w:rsidRPr="00AE264A" w:rsidRDefault="005D30CE" w:rsidP="00CD5472">
            <w:pPr>
              <w:spacing w:after="200"/>
              <w:jc w:val="both"/>
              <w:rPr>
                <w:strike/>
                <w:sz w:val="24"/>
                <w:szCs w:val="24"/>
              </w:rPr>
            </w:pPr>
            <w:r w:rsidRPr="00AE264A">
              <w:rPr>
                <w:strike/>
                <w:sz w:val="24"/>
                <w:szCs w:val="24"/>
              </w:rPr>
              <w:t>-</w:t>
            </w:r>
          </w:p>
        </w:tc>
      </w:tr>
      <w:tr w:rsidR="005D30CE" w:rsidRPr="00AE264A" w:rsidTr="00C44E55">
        <w:trPr>
          <w:cantSplit/>
        </w:trPr>
        <w:tc>
          <w:tcPr>
            <w:tcW w:w="1268" w:type="pct"/>
            <w:shd w:val="clear" w:color="auto" w:fill="auto"/>
            <w:vAlign w:val="center"/>
          </w:tcPr>
          <w:p w:rsidR="005D30CE" w:rsidRPr="00AE264A" w:rsidRDefault="005D30CE" w:rsidP="00CD5472">
            <w:pPr>
              <w:pStyle w:val="Ttulo4"/>
              <w:spacing w:after="200"/>
              <w:rPr>
                <w:b/>
                <w:bCs/>
                <w:strike/>
                <w:color w:val="auto"/>
              </w:rPr>
            </w:pPr>
            <w:proofErr w:type="spellStart"/>
            <w:r w:rsidRPr="00AE264A">
              <w:rPr>
                <w:b/>
                <w:bCs/>
                <w:strike/>
                <w:color w:val="auto"/>
              </w:rPr>
              <w:lastRenderedPageBreak/>
              <w:t>Amitriptilina</w:t>
            </w:r>
            <w:proofErr w:type="spellEnd"/>
            <w:r w:rsidRPr="00AE264A">
              <w:rPr>
                <w:b/>
                <w:bCs/>
                <w:strike/>
                <w:color w:val="auto"/>
              </w:rPr>
              <w:t xml:space="preserve"> * </w:t>
            </w:r>
            <w:proofErr w:type="gramStart"/>
            <w:r w:rsidRPr="00AE264A">
              <w:rPr>
                <w:b/>
                <w:bCs/>
                <w:strike/>
                <w:color w:val="auto"/>
              </w:rPr>
              <w:t>( lista</w:t>
            </w:r>
            <w:proofErr w:type="gramEnd"/>
            <w:r w:rsidRPr="00AE264A">
              <w:rPr>
                <w:b/>
                <w:bCs/>
                <w:strike/>
                <w:color w:val="auto"/>
              </w:rPr>
              <w:t xml:space="preserve"> C 1 da </w:t>
            </w:r>
            <w:proofErr w:type="spellStart"/>
            <w:r w:rsidRPr="00AE264A">
              <w:rPr>
                <w:b/>
                <w:bCs/>
                <w:strike/>
                <w:color w:val="auto"/>
              </w:rPr>
              <w:t>Pt.SVS</w:t>
            </w:r>
            <w:proofErr w:type="spellEnd"/>
            <w:r w:rsidRPr="00AE264A">
              <w:rPr>
                <w:b/>
                <w:bCs/>
                <w:strike/>
                <w:color w:val="auto"/>
              </w:rPr>
              <w:t xml:space="preserve">/MS 344/98) e suas </w:t>
            </w:r>
          </w:p>
          <w:p w:rsidR="005D30CE" w:rsidRPr="00AE264A" w:rsidRDefault="005D30CE" w:rsidP="00CD5472">
            <w:pPr>
              <w:spacing w:after="200"/>
              <w:jc w:val="both"/>
              <w:rPr>
                <w:strike/>
                <w:sz w:val="24"/>
                <w:szCs w:val="24"/>
              </w:rPr>
            </w:pPr>
            <w:r w:rsidRPr="00AE264A">
              <w:rPr>
                <w:strike/>
                <w:sz w:val="24"/>
                <w:szCs w:val="24"/>
              </w:rPr>
              <w:t>Atualizações</w:t>
            </w:r>
          </w:p>
        </w:tc>
        <w:tc>
          <w:tcPr>
            <w:tcW w:w="1053" w:type="pct"/>
            <w:shd w:val="clear" w:color="auto" w:fill="auto"/>
            <w:vAlign w:val="center"/>
          </w:tcPr>
          <w:p w:rsidR="005D30CE" w:rsidRPr="00AE264A" w:rsidRDefault="005D30CE" w:rsidP="00CD5472">
            <w:pPr>
              <w:spacing w:after="200"/>
              <w:jc w:val="both"/>
              <w:rPr>
                <w:strike/>
                <w:sz w:val="24"/>
                <w:szCs w:val="24"/>
                <w:lang w:val="es-ES_tradnl"/>
              </w:rPr>
            </w:pPr>
            <w:r w:rsidRPr="00AE264A">
              <w:rPr>
                <w:strike/>
                <w:sz w:val="24"/>
                <w:szCs w:val="24"/>
                <w:lang w:val="es-ES_tradnl"/>
              </w:rPr>
              <w:t>Comprimidos 25mg</w:t>
            </w:r>
          </w:p>
        </w:tc>
        <w:tc>
          <w:tcPr>
            <w:tcW w:w="990" w:type="pct"/>
            <w:shd w:val="clear" w:color="auto" w:fill="auto"/>
            <w:vAlign w:val="center"/>
          </w:tcPr>
          <w:p w:rsidR="005D30CE" w:rsidRPr="00AE264A" w:rsidRDefault="005D30CE" w:rsidP="00CD5472">
            <w:pPr>
              <w:spacing w:after="200"/>
              <w:jc w:val="both"/>
              <w:rPr>
                <w:strike/>
                <w:sz w:val="24"/>
                <w:szCs w:val="24"/>
                <w:lang w:val="es-ES_tradnl"/>
              </w:rPr>
            </w:pPr>
            <w:r w:rsidRPr="00AE264A">
              <w:rPr>
                <w:strike/>
                <w:sz w:val="24"/>
                <w:szCs w:val="24"/>
                <w:lang w:val="es-ES_tradnl"/>
              </w:rPr>
              <w:t>100 un</w:t>
            </w:r>
          </w:p>
        </w:tc>
        <w:tc>
          <w:tcPr>
            <w:tcW w:w="891" w:type="pct"/>
            <w:shd w:val="clear" w:color="auto" w:fill="auto"/>
            <w:vAlign w:val="center"/>
          </w:tcPr>
          <w:p w:rsidR="005D30CE" w:rsidRPr="00AE264A" w:rsidRDefault="005D30CE" w:rsidP="00CD5472">
            <w:pPr>
              <w:spacing w:after="200"/>
              <w:jc w:val="both"/>
              <w:rPr>
                <w:strike/>
                <w:sz w:val="24"/>
                <w:szCs w:val="24"/>
                <w:lang w:val="es-ES_tradnl"/>
              </w:rPr>
            </w:pPr>
            <w:r w:rsidRPr="00AE264A">
              <w:rPr>
                <w:strike/>
                <w:sz w:val="24"/>
                <w:szCs w:val="24"/>
                <w:lang w:val="es-ES_tradnl"/>
              </w:rPr>
              <w:t>100 un</w:t>
            </w:r>
          </w:p>
        </w:tc>
        <w:tc>
          <w:tcPr>
            <w:tcW w:w="798" w:type="pct"/>
            <w:shd w:val="clear" w:color="auto" w:fill="auto"/>
            <w:vAlign w:val="center"/>
          </w:tcPr>
          <w:p w:rsidR="005D30CE" w:rsidRPr="00AE264A" w:rsidRDefault="005D30CE" w:rsidP="00CD5472">
            <w:pPr>
              <w:spacing w:after="200"/>
              <w:jc w:val="both"/>
              <w:rPr>
                <w:strike/>
                <w:sz w:val="24"/>
                <w:szCs w:val="24"/>
                <w:lang w:val="es-ES_tradnl"/>
              </w:rPr>
            </w:pPr>
            <w:r w:rsidRPr="00AE264A">
              <w:rPr>
                <w:strike/>
                <w:sz w:val="24"/>
                <w:szCs w:val="24"/>
                <w:lang w:val="es-ES_tradnl"/>
              </w:rPr>
              <w:t>-</w:t>
            </w:r>
          </w:p>
        </w:tc>
      </w:tr>
      <w:tr w:rsidR="005D30CE" w:rsidRPr="00AE264A" w:rsidTr="00C44E55">
        <w:trPr>
          <w:cantSplit/>
        </w:trPr>
        <w:tc>
          <w:tcPr>
            <w:tcW w:w="1268" w:type="pct"/>
            <w:shd w:val="clear" w:color="auto" w:fill="auto"/>
            <w:vAlign w:val="center"/>
          </w:tcPr>
          <w:p w:rsidR="005D30CE" w:rsidRPr="00AE264A" w:rsidRDefault="005D30CE" w:rsidP="00C44E55">
            <w:pPr>
              <w:spacing w:after="200"/>
              <w:jc w:val="both"/>
              <w:rPr>
                <w:strike/>
                <w:sz w:val="24"/>
                <w:szCs w:val="24"/>
                <w:lang w:val="es-ES_tradnl"/>
              </w:rPr>
            </w:pPr>
            <w:r w:rsidRPr="00AE264A">
              <w:rPr>
                <w:strike/>
                <w:sz w:val="24"/>
                <w:szCs w:val="24"/>
                <w:lang w:val="es-ES_tradnl"/>
              </w:rPr>
              <w:t>Ampicilina *</w:t>
            </w:r>
          </w:p>
        </w:tc>
        <w:tc>
          <w:tcPr>
            <w:tcW w:w="1053" w:type="pct"/>
            <w:shd w:val="clear" w:color="auto" w:fill="auto"/>
            <w:vAlign w:val="center"/>
          </w:tcPr>
          <w:p w:rsidR="005D30CE" w:rsidRPr="00AE264A" w:rsidRDefault="005D30CE" w:rsidP="00CD5472">
            <w:pPr>
              <w:pStyle w:val="Ttulo2"/>
              <w:spacing w:after="200"/>
              <w:jc w:val="both"/>
              <w:rPr>
                <w:b w:val="0"/>
                <w:bCs w:val="0"/>
                <w:strike/>
                <w:sz w:val="24"/>
                <w:szCs w:val="24"/>
                <w:lang w:val="es-ES_tradnl"/>
              </w:rPr>
            </w:pPr>
            <w:r w:rsidRPr="00AE264A">
              <w:rPr>
                <w:b w:val="0"/>
                <w:bCs w:val="0"/>
                <w:strike/>
                <w:sz w:val="24"/>
                <w:szCs w:val="24"/>
                <w:lang w:val="es-ES_tradnl"/>
              </w:rPr>
              <w:t>Cápsulas de 250mg</w:t>
            </w:r>
          </w:p>
        </w:tc>
        <w:tc>
          <w:tcPr>
            <w:tcW w:w="990" w:type="pct"/>
            <w:shd w:val="clear" w:color="auto" w:fill="auto"/>
            <w:vAlign w:val="center"/>
          </w:tcPr>
          <w:p w:rsidR="005D30CE" w:rsidRPr="00AE264A" w:rsidRDefault="005D30CE" w:rsidP="00CD5472">
            <w:pPr>
              <w:spacing w:after="200"/>
              <w:jc w:val="both"/>
              <w:rPr>
                <w:strike/>
                <w:sz w:val="24"/>
                <w:szCs w:val="24"/>
                <w:lang w:val="es-ES_tradnl"/>
              </w:rPr>
            </w:pPr>
            <w:r w:rsidRPr="00AE264A">
              <w:rPr>
                <w:strike/>
                <w:sz w:val="24"/>
                <w:szCs w:val="24"/>
                <w:lang w:val="es-ES_tradnl"/>
              </w:rPr>
              <w:t>300 un</w:t>
            </w:r>
          </w:p>
        </w:tc>
        <w:tc>
          <w:tcPr>
            <w:tcW w:w="891" w:type="pct"/>
            <w:shd w:val="clear" w:color="auto" w:fill="auto"/>
            <w:vAlign w:val="center"/>
          </w:tcPr>
          <w:p w:rsidR="005D30CE" w:rsidRPr="00AE264A" w:rsidRDefault="005D30CE" w:rsidP="00CD5472">
            <w:pPr>
              <w:spacing w:after="200"/>
              <w:jc w:val="both"/>
              <w:rPr>
                <w:strike/>
                <w:sz w:val="24"/>
                <w:szCs w:val="24"/>
                <w:lang w:val="es-ES_tradnl"/>
              </w:rPr>
            </w:pPr>
            <w:r w:rsidRPr="00AE264A">
              <w:rPr>
                <w:strike/>
                <w:sz w:val="24"/>
                <w:szCs w:val="24"/>
                <w:lang w:val="es-ES_tradnl"/>
              </w:rPr>
              <w:t>100 un</w:t>
            </w:r>
          </w:p>
        </w:tc>
        <w:tc>
          <w:tcPr>
            <w:tcW w:w="798" w:type="pct"/>
            <w:shd w:val="clear" w:color="auto" w:fill="auto"/>
            <w:vAlign w:val="center"/>
          </w:tcPr>
          <w:p w:rsidR="005D30CE" w:rsidRPr="00AE264A" w:rsidRDefault="005D30CE" w:rsidP="00CD5472">
            <w:pPr>
              <w:spacing w:after="200"/>
              <w:jc w:val="both"/>
              <w:rPr>
                <w:strike/>
                <w:sz w:val="24"/>
                <w:szCs w:val="24"/>
                <w:lang w:val="es-ES_tradnl"/>
              </w:rPr>
            </w:pPr>
            <w:r w:rsidRPr="00AE264A">
              <w:rPr>
                <w:strike/>
                <w:sz w:val="24"/>
                <w:szCs w:val="24"/>
                <w:lang w:val="es-ES_tradnl"/>
              </w:rPr>
              <w:t>-</w:t>
            </w:r>
          </w:p>
        </w:tc>
      </w:tr>
      <w:tr w:rsidR="005D30CE" w:rsidRPr="00AE264A" w:rsidTr="00C44E55">
        <w:trPr>
          <w:cantSplit/>
        </w:trPr>
        <w:tc>
          <w:tcPr>
            <w:tcW w:w="1268" w:type="pct"/>
            <w:shd w:val="clear" w:color="auto" w:fill="auto"/>
            <w:vAlign w:val="center"/>
          </w:tcPr>
          <w:p w:rsidR="005D30CE" w:rsidRPr="00AE264A" w:rsidRDefault="005D30CE" w:rsidP="00C44E55">
            <w:pPr>
              <w:spacing w:after="200"/>
              <w:jc w:val="both"/>
              <w:rPr>
                <w:strike/>
                <w:sz w:val="24"/>
                <w:szCs w:val="24"/>
                <w:lang w:val="es-ES_tradnl"/>
              </w:rPr>
            </w:pPr>
            <w:r w:rsidRPr="00AE264A">
              <w:rPr>
                <w:strike/>
                <w:sz w:val="24"/>
                <w:szCs w:val="24"/>
                <w:lang w:val="es-ES_tradnl"/>
              </w:rPr>
              <w:t xml:space="preserve">Anatoxina </w:t>
            </w:r>
            <w:proofErr w:type="spellStart"/>
            <w:r w:rsidRPr="00AE264A">
              <w:rPr>
                <w:strike/>
                <w:sz w:val="24"/>
                <w:szCs w:val="24"/>
                <w:lang w:val="es-ES_tradnl"/>
              </w:rPr>
              <w:t>Tetânica</w:t>
            </w:r>
            <w:proofErr w:type="spellEnd"/>
            <w:r w:rsidRPr="00AE264A">
              <w:rPr>
                <w:strike/>
                <w:sz w:val="24"/>
                <w:szCs w:val="24"/>
                <w:lang w:val="es-ES_tradnl"/>
              </w:rPr>
              <w:t xml:space="preserve"> + </w:t>
            </w:r>
            <w:proofErr w:type="spellStart"/>
            <w:r w:rsidRPr="00AE264A">
              <w:rPr>
                <w:strike/>
                <w:sz w:val="24"/>
                <w:szCs w:val="24"/>
                <w:lang w:val="es-ES_tradnl"/>
              </w:rPr>
              <w:t>Reforço</w:t>
            </w:r>
            <w:proofErr w:type="spellEnd"/>
            <w:r w:rsidRPr="00AE264A">
              <w:rPr>
                <w:strike/>
                <w:sz w:val="24"/>
                <w:szCs w:val="24"/>
                <w:lang w:val="es-ES_tradnl"/>
              </w:rPr>
              <w:t xml:space="preserve"> </w:t>
            </w:r>
            <w:proofErr w:type="spellStart"/>
            <w:r w:rsidRPr="00AE264A">
              <w:rPr>
                <w:strike/>
                <w:sz w:val="24"/>
                <w:szCs w:val="24"/>
                <w:lang w:val="es-ES_tradnl"/>
              </w:rPr>
              <w:t>Vacinal</w:t>
            </w:r>
            <w:proofErr w:type="spellEnd"/>
            <w:r w:rsidRPr="00AE264A">
              <w:rPr>
                <w:strike/>
                <w:sz w:val="24"/>
                <w:szCs w:val="24"/>
                <w:lang w:val="es-ES_tradnl"/>
              </w:rPr>
              <w:t xml:space="preserve"> *</w:t>
            </w:r>
          </w:p>
        </w:tc>
        <w:tc>
          <w:tcPr>
            <w:tcW w:w="1053" w:type="pct"/>
            <w:shd w:val="clear" w:color="auto" w:fill="auto"/>
            <w:vAlign w:val="center"/>
          </w:tcPr>
          <w:p w:rsidR="005D30CE" w:rsidRPr="00AE264A" w:rsidRDefault="005D30CE" w:rsidP="00CD5472">
            <w:pPr>
              <w:spacing w:after="200"/>
              <w:jc w:val="both"/>
              <w:rPr>
                <w:strike/>
                <w:sz w:val="24"/>
                <w:szCs w:val="24"/>
                <w:lang w:val="es-ES_tradnl"/>
              </w:rPr>
            </w:pPr>
            <w:proofErr w:type="spellStart"/>
            <w:r w:rsidRPr="00AE264A">
              <w:rPr>
                <w:strike/>
                <w:sz w:val="24"/>
                <w:szCs w:val="24"/>
                <w:lang w:val="es-ES_tradnl"/>
              </w:rPr>
              <w:t>Ampolas</w:t>
            </w:r>
            <w:proofErr w:type="spellEnd"/>
            <w:r w:rsidRPr="00AE264A">
              <w:rPr>
                <w:strike/>
                <w:sz w:val="24"/>
                <w:szCs w:val="24"/>
                <w:lang w:val="es-ES_tradnl"/>
              </w:rPr>
              <w:t xml:space="preserve"> (</w:t>
            </w:r>
            <w:proofErr w:type="spellStart"/>
            <w:r w:rsidRPr="00AE264A">
              <w:rPr>
                <w:strike/>
                <w:sz w:val="24"/>
                <w:szCs w:val="24"/>
                <w:lang w:val="es-ES_tradnl"/>
              </w:rPr>
              <w:t>dose</w:t>
            </w:r>
            <w:proofErr w:type="spellEnd"/>
            <w:r w:rsidRPr="00AE264A">
              <w:rPr>
                <w:strike/>
                <w:sz w:val="24"/>
                <w:szCs w:val="24"/>
                <w:lang w:val="es-ES_tradnl"/>
              </w:rPr>
              <w:t xml:space="preserve"> única)</w:t>
            </w:r>
          </w:p>
        </w:tc>
        <w:tc>
          <w:tcPr>
            <w:tcW w:w="990" w:type="pct"/>
            <w:shd w:val="clear" w:color="auto" w:fill="auto"/>
            <w:vAlign w:val="center"/>
          </w:tcPr>
          <w:p w:rsidR="005D30CE" w:rsidRPr="00AE264A" w:rsidRDefault="005D30CE" w:rsidP="00CD5472">
            <w:pPr>
              <w:spacing w:after="200"/>
              <w:jc w:val="both"/>
              <w:rPr>
                <w:strike/>
                <w:sz w:val="24"/>
                <w:szCs w:val="24"/>
                <w:lang w:val="es-ES_tradnl"/>
              </w:rPr>
            </w:pPr>
            <w:r w:rsidRPr="00AE264A">
              <w:rPr>
                <w:strike/>
                <w:sz w:val="24"/>
                <w:szCs w:val="24"/>
                <w:lang w:val="es-ES_tradnl"/>
              </w:rPr>
              <w:t>10 un</w:t>
            </w:r>
          </w:p>
        </w:tc>
        <w:tc>
          <w:tcPr>
            <w:tcW w:w="891" w:type="pct"/>
            <w:shd w:val="clear" w:color="auto" w:fill="auto"/>
            <w:vAlign w:val="center"/>
          </w:tcPr>
          <w:p w:rsidR="005D30CE" w:rsidRPr="00AE264A" w:rsidRDefault="005D30CE" w:rsidP="00CD5472">
            <w:pPr>
              <w:spacing w:after="200"/>
              <w:jc w:val="both"/>
              <w:rPr>
                <w:strike/>
                <w:sz w:val="24"/>
                <w:szCs w:val="24"/>
              </w:rPr>
            </w:pPr>
            <w:r w:rsidRPr="00AE264A">
              <w:rPr>
                <w:strike/>
                <w:sz w:val="24"/>
                <w:szCs w:val="24"/>
              </w:rPr>
              <w:t>-</w:t>
            </w:r>
          </w:p>
        </w:tc>
        <w:tc>
          <w:tcPr>
            <w:tcW w:w="798" w:type="pct"/>
            <w:shd w:val="clear" w:color="auto" w:fill="auto"/>
            <w:vAlign w:val="center"/>
          </w:tcPr>
          <w:p w:rsidR="005D30CE" w:rsidRPr="00AE264A" w:rsidRDefault="005D30CE" w:rsidP="00CD5472">
            <w:pPr>
              <w:spacing w:after="200"/>
              <w:jc w:val="both"/>
              <w:rPr>
                <w:strike/>
                <w:sz w:val="24"/>
                <w:szCs w:val="24"/>
              </w:rPr>
            </w:pPr>
            <w:r w:rsidRPr="00AE264A">
              <w:rPr>
                <w:strike/>
                <w:sz w:val="24"/>
                <w:szCs w:val="24"/>
              </w:rPr>
              <w:t>-</w:t>
            </w:r>
          </w:p>
        </w:tc>
      </w:tr>
      <w:tr w:rsidR="005D30CE" w:rsidRPr="00AE264A" w:rsidTr="00C44E55">
        <w:trPr>
          <w:cantSplit/>
        </w:trPr>
        <w:tc>
          <w:tcPr>
            <w:tcW w:w="1268" w:type="pct"/>
            <w:shd w:val="clear" w:color="auto" w:fill="auto"/>
            <w:vAlign w:val="center"/>
          </w:tcPr>
          <w:p w:rsidR="005D30CE" w:rsidRPr="00AE264A" w:rsidRDefault="00C44E55" w:rsidP="00C44E55">
            <w:pPr>
              <w:spacing w:after="200"/>
              <w:jc w:val="both"/>
              <w:rPr>
                <w:strike/>
                <w:sz w:val="24"/>
                <w:szCs w:val="24"/>
              </w:rPr>
            </w:pPr>
            <w:r>
              <w:rPr>
                <w:strike/>
                <w:sz w:val="24"/>
                <w:szCs w:val="24"/>
              </w:rPr>
              <w:t>A</w:t>
            </w:r>
            <w:r w:rsidR="005D30CE" w:rsidRPr="00AE264A">
              <w:rPr>
                <w:strike/>
                <w:sz w:val="24"/>
                <w:szCs w:val="24"/>
              </w:rPr>
              <w:t>tropina (Sulfato) *</w:t>
            </w:r>
          </w:p>
        </w:tc>
        <w:tc>
          <w:tcPr>
            <w:tcW w:w="1053" w:type="pct"/>
            <w:shd w:val="clear" w:color="auto" w:fill="auto"/>
            <w:vAlign w:val="center"/>
          </w:tcPr>
          <w:p w:rsidR="005D30CE" w:rsidRPr="00AE264A" w:rsidRDefault="005D30CE" w:rsidP="00CD5472">
            <w:pPr>
              <w:spacing w:after="200"/>
              <w:jc w:val="both"/>
              <w:rPr>
                <w:strike/>
                <w:sz w:val="24"/>
                <w:szCs w:val="24"/>
              </w:rPr>
            </w:pPr>
            <w:r w:rsidRPr="00AE264A">
              <w:rPr>
                <w:strike/>
                <w:sz w:val="24"/>
                <w:szCs w:val="24"/>
              </w:rPr>
              <w:t>Ampolas de 0,001g</w:t>
            </w:r>
          </w:p>
          <w:p w:rsidR="005D30CE" w:rsidRPr="00AE264A" w:rsidRDefault="005D30CE" w:rsidP="00CD5472">
            <w:pPr>
              <w:spacing w:after="200"/>
              <w:jc w:val="both"/>
              <w:rPr>
                <w:strike/>
                <w:sz w:val="24"/>
                <w:szCs w:val="24"/>
                <w:lang w:val="es-ES_tradnl"/>
              </w:rPr>
            </w:pPr>
            <w:r w:rsidRPr="00AE264A">
              <w:rPr>
                <w:strike/>
                <w:sz w:val="24"/>
                <w:szCs w:val="24"/>
                <w:lang w:val="es-ES_tradnl"/>
              </w:rPr>
              <w:t>(1mg/ml)</w:t>
            </w:r>
          </w:p>
        </w:tc>
        <w:tc>
          <w:tcPr>
            <w:tcW w:w="990" w:type="pct"/>
            <w:shd w:val="clear" w:color="auto" w:fill="auto"/>
            <w:vAlign w:val="center"/>
          </w:tcPr>
          <w:p w:rsidR="005D30CE" w:rsidRPr="00AE264A" w:rsidRDefault="005D30CE" w:rsidP="00CD5472">
            <w:pPr>
              <w:spacing w:after="200"/>
              <w:jc w:val="both"/>
              <w:rPr>
                <w:strike/>
                <w:sz w:val="24"/>
                <w:szCs w:val="24"/>
                <w:lang w:val="es-ES_tradnl"/>
              </w:rPr>
            </w:pPr>
            <w:r w:rsidRPr="00AE264A">
              <w:rPr>
                <w:strike/>
                <w:sz w:val="24"/>
                <w:szCs w:val="24"/>
                <w:lang w:val="es-ES_tradnl"/>
              </w:rPr>
              <w:t>60 un</w:t>
            </w:r>
          </w:p>
        </w:tc>
        <w:tc>
          <w:tcPr>
            <w:tcW w:w="891" w:type="pct"/>
            <w:shd w:val="clear" w:color="auto" w:fill="auto"/>
            <w:vAlign w:val="center"/>
          </w:tcPr>
          <w:p w:rsidR="005D30CE" w:rsidRPr="00AE264A" w:rsidRDefault="005D30CE" w:rsidP="00CD5472">
            <w:pPr>
              <w:spacing w:after="200"/>
              <w:jc w:val="both"/>
              <w:rPr>
                <w:strike/>
                <w:sz w:val="24"/>
                <w:szCs w:val="24"/>
                <w:lang w:val="es-ES_tradnl"/>
              </w:rPr>
            </w:pPr>
            <w:r w:rsidRPr="00AE264A">
              <w:rPr>
                <w:strike/>
                <w:sz w:val="24"/>
                <w:szCs w:val="24"/>
                <w:lang w:val="es-ES_tradnl"/>
              </w:rPr>
              <w:t>10 un</w:t>
            </w:r>
          </w:p>
        </w:tc>
        <w:tc>
          <w:tcPr>
            <w:tcW w:w="798" w:type="pct"/>
            <w:shd w:val="clear" w:color="auto" w:fill="auto"/>
            <w:vAlign w:val="center"/>
          </w:tcPr>
          <w:p w:rsidR="005D30CE" w:rsidRPr="00AE264A" w:rsidRDefault="005D30CE" w:rsidP="00CD5472">
            <w:pPr>
              <w:spacing w:after="200"/>
              <w:jc w:val="both"/>
              <w:rPr>
                <w:strike/>
                <w:sz w:val="24"/>
                <w:szCs w:val="24"/>
                <w:lang w:val="es-ES_tradnl"/>
              </w:rPr>
            </w:pPr>
            <w:r w:rsidRPr="00AE264A">
              <w:rPr>
                <w:strike/>
                <w:sz w:val="24"/>
                <w:szCs w:val="24"/>
                <w:lang w:val="es-ES_tradnl"/>
              </w:rPr>
              <w:t>-</w:t>
            </w:r>
          </w:p>
        </w:tc>
      </w:tr>
      <w:tr w:rsidR="005D30CE" w:rsidRPr="00AE264A" w:rsidTr="00C44E55">
        <w:trPr>
          <w:cantSplit/>
        </w:trPr>
        <w:tc>
          <w:tcPr>
            <w:tcW w:w="1268" w:type="pct"/>
            <w:shd w:val="clear" w:color="auto" w:fill="auto"/>
            <w:vAlign w:val="center"/>
          </w:tcPr>
          <w:p w:rsidR="005D30CE" w:rsidRPr="00AE264A" w:rsidRDefault="005D30CE" w:rsidP="00C44E55">
            <w:pPr>
              <w:spacing w:after="200"/>
              <w:jc w:val="both"/>
              <w:rPr>
                <w:strike/>
                <w:sz w:val="24"/>
                <w:szCs w:val="24"/>
                <w:lang w:val="es-ES_tradnl"/>
              </w:rPr>
            </w:pPr>
            <w:proofErr w:type="spellStart"/>
            <w:r w:rsidRPr="00AE264A">
              <w:rPr>
                <w:strike/>
                <w:sz w:val="24"/>
                <w:szCs w:val="24"/>
                <w:lang w:val="es-ES_tradnl"/>
              </w:rPr>
              <w:t>Água</w:t>
            </w:r>
            <w:proofErr w:type="spellEnd"/>
            <w:r w:rsidRPr="00AE264A">
              <w:rPr>
                <w:strike/>
                <w:sz w:val="24"/>
                <w:szCs w:val="24"/>
                <w:lang w:val="es-ES_tradnl"/>
              </w:rPr>
              <w:t xml:space="preserve"> Estéril *</w:t>
            </w:r>
          </w:p>
        </w:tc>
        <w:tc>
          <w:tcPr>
            <w:tcW w:w="1053" w:type="pct"/>
            <w:shd w:val="clear" w:color="auto" w:fill="auto"/>
            <w:vAlign w:val="center"/>
          </w:tcPr>
          <w:p w:rsidR="005D30CE" w:rsidRPr="00AE264A" w:rsidRDefault="005D30CE" w:rsidP="00CD5472">
            <w:pPr>
              <w:spacing w:after="200"/>
              <w:jc w:val="both"/>
              <w:rPr>
                <w:strike/>
                <w:sz w:val="24"/>
                <w:szCs w:val="24"/>
                <w:lang w:val="es-ES_tradnl"/>
              </w:rPr>
            </w:pPr>
            <w:proofErr w:type="spellStart"/>
            <w:r w:rsidRPr="00AE264A">
              <w:rPr>
                <w:strike/>
                <w:sz w:val="24"/>
                <w:szCs w:val="24"/>
                <w:lang w:val="es-ES_tradnl"/>
              </w:rPr>
              <w:t>Ampolas</w:t>
            </w:r>
            <w:proofErr w:type="spellEnd"/>
            <w:r w:rsidRPr="00AE264A">
              <w:rPr>
                <w:strike/>
                <w:sz w:val="24"/>
                <w:szCs w:val="24"/>
                <w:lang w:val="es-ES_tradnl"/>
              </w:rPr>
              <w:t xml:space="preserve"> de 5ml</w:t>
            </w:r>
          </w:p>
        </w:tc>
        <w:tc>
          <w:tcPr>
            <w:tcW w:w="990" w:type="pct"/>
            <w:shd w:val="clear" w:color="auto" w:fill="auto"/>
            <w:vAlign w:val="center"/>
          </w:tcPr>
          <w:p w:rsidR="005D30CE" w:rsidRPr="00AE264A" w:rsidRDefault="005D30CE" w:rsidP="00CD5472">
            <w:pPr>
              <w:spacing w:after="200"/>
              <w:jc w:val="both"/>
              <w:rPr>
                <w:strike/>
                <w:sz w:val="24"/>
                <w:szCs w:val="24"/>
                <w:lang w:val="es-ES_tradnl"/>
              </w:rPr>
            </w:pPr>
            <w:r w:rsidRPr="00AE264A">
              <w:rPr>
                <w:strike/>
                <w:sz w:val="24"/>
                <w:szCs w:val="24"/>
                <w:lang w:val="es-ES_tradnl"/>
              </w:rPr>
              <w:t>30 un</w:t>
            </w:r>
          </w:p>
        </w:tc>
        <w:tc>
          <w:tcPr>
            <w:tcW w:w="891" w:type="pct"/>
            <w:shd w:val="clear" w:color="auto" w:fill="auto"/>
            <w:vAlign w:val="center"/>
          </w:tcPr>
          <w:p w:rsidR="005D30CE" w:rsidRPr="00AE264A" w:rsidRDefault="005D30CE" w:rsidP="00CD5472">
            <w:pPr>
              <w:spacing w:after="200"/>
              <w:jc w:val="both"/>
              <w:rPr>
                <w:strike/>
                <w:sz w:val="24"/>
                <w:szCs w:val="24"/>
                <w:lang w:val="es-ES_tradnl"/>
              </w:rPr>
            </w:pPr>
            <w:r w:rsidRPr="00AE264A">
              <w:rPr>
                <w:strike/>
                <w:sz w:val="24"/>
                <w:szCs w:val="24"/>
                <w:lang w:val="es-ES_tradnl"/>
              </w:rPr>
              <w:t>20 un</w:t>
            </w:r>
          </w:p>
        </w:tc>
        <w:tc>
          <w:tcPr>
            <w:tcW w:w="798" w:type="pct"/>
            <w:shd w:val="clear" w:color="auto" w:fill="auto"/>
            <w:vAlign w:val="center"/>
          </w:tcPr>
          <w:p w:rsidR="005D30CE" w:rsidRPr="00AE264A" w:rsidRDefault="005D30CE" w:rsidP="00CD5472">
            <w:pPr>
              <w:spacing w:after="200"/>
              <w:jc w:val="both"/>
              <w:rPr>
                <w:strike/>
                <w:sz w:val="24"/>
                <w:szCs w:val="24"/>
                <w:lang w:val="es-ES_tradnl"/>
              </w:rPr>
            </w:pPr>
            <w:r w:rsidRPr="00AE264A">
              <w:rPr>
                <w:strike/>
                <w:sz w:val="24"/>
                <w:szCs w:val="24"/>
                <w:lang w:val="es-ES_tradnl"/>
              </w:rPr>
              <w:t>-</w:t>
            </w:r>
          </w:p>
        </w:tc>
      </w:tr>
      <w:tr w:rsidR="005D30CE" w:rsidRPr="00AE264A" w:rsidTr="00C44E55">
        <w:trPr>
          <w:cantSplit/>
        </w:trPr>
        <w:tc>
          <w:tcPr>
            <w:tcW w:w="1268" w:type="pct"/>
            <w:shd w:val="clear" w:color="auto" w:fill="auto"/>
            <w:vAlign w:val="center"/>
          </w:tcPr>
          <w:p w:rsidR="005D30CE" w:rsidRPr="00AE264A" w:rsidRDefault="005D30CE" w:rsidP="00C44E55">
            <w:pPr>
              <w:spacing w:after="200"/>
              <w:jc w:val="both"/>
              <w:rPr>
                <w:strike/>
                <w:sz w:val="24"/>
                <w:szCs w:val="24"/>
                <w:lang w:val="es-ES_tradnl"/>
              </w:rPr>
            </w:pPr>
            <w:proofErr w:type="spellStart"/>
            <w:r w:rsidRPr="00AE264A">
              <w:rPr>
                <w:strike/>
                <w:sz w:val="24"/>
                <w:szCs w:val="24"/>
                <w:lang w:val="es-ES_tradnl"/>
              </w:rPr>
              <w:t>Acido</w:t>
            </w:r>
            <w:proofErr w:type="spellEnd"/>
            <w:r w:rsidRPr="00AE264A">
              <w:rPr>
                <w:strike/>
                <w:sz w:val="24"/>
                <w:szCs w:val="24"/>
                <w:lang w:val="es-ES_tradnl"/>
              </w:rPr>
              <w:t xml:space="preserve"> </w:t>
            </w:r>
            <w:proofErr w:type="spellStart"/>
            <w:r w:rsidRPr="00AE264A">
              <w:rPr>
                <w:strike/>
                <w:sz w:val="24"/>
                <w:szCs w:val="24"/>
                <w:lang w:val="es-ES_tradnl"/>
              </w:rPr>
              <w:t>Benzóico</w:t>
            </w:r>
            <w:proofErr w:type="spellEnd"/>
            <w:r w:rsidRPr="00AE264A">
              <w:rPr>
                <w:strike/>
                <w:sz w:val="24"/>
                <w:szCs w:val="24"/>
                <w:lang w:val="es-ES_tradnl"/>
              </w:rPr>
              <w:t xml:space="preserve"> + Ácido Salicílico *</w:t>
            </w:r>
            <w:r w:rsidR="00CD5472">
              <w:rPr>
                <w:strike/>
                <w:sz w:val="24"/>
                <w:szCs w:val="24"/>
                <w:lang w:val="es-ES_tradnl"/>
              </w:rPr>
              <w:t xml:space="preserve"> </w:t>
            </w:r>
          </w:p>
        </w:tc>
        <w:tc>
          <w:tcPr>
            <w:tcW w:w="1053" w:type="pct"/>
            <w:shd w:val="clear" w:color="auto" w:fill="auto"/>
            <w:vAlign w:val="center"/>
          </w:tcPr>
          <w:p w:rsidR="005D30CE" w:rsidRPr="00AE264A" w:rsidRDefault="005D30CE" w:rsidP="00CD5472">
            <w:pPr>
              <w:spacing w:after="200"/>
              <w:jc w:val="both"/>
              <w:rPr>
                <w:strike/>
                <w:sz w:val="24"/>
                <w:szCs w:val="24"/>
              </w:rPr>
            </w:pPr>
            <w:r w:rsidRPr="00AE264A">
              <w:rPr>
                <w:strike/>
                <w:sz w:val="24"/>
                <w:szCs w:val="24"/>
              </w:rPr>
              <w:t>Tubo /</w:t>
            </w:r>
            <w:r w:rsidR="00CD5472">
              <w:rPr>
                <w:strike/>
                <w:sz w:val="24"/>
                <w:szCs w:val="24"/>
              </w:rPr>
              <w:t xml:space="preserve"> </w:t>
            </w:r>
            <w:r w:rsidRPr="00AE264A">
              <w:rPr>
                <w:strike/>
                <w:sz w:val="24"/>
                <w:szCs w:val="24"/>
              </w:rPr>
              <w:t>pomada de 30 g</w:t>
            </w:r>
          </w:p>
        </w:tc>
        <w:tc>
          <w:tcPr>
            <w:tcW w:w="990" w:type="pct"/>
            <w:tcBorders>
              <w:bottom w:val="nil"/>
            </w:tcBorders>
            <w:shd w:val="clear" w:color="auto" w:fill="auto"/>
            <w:vAlign w:val="center"/>
          </w:tcPr>
          <w:p w:rsidR="005D30CE" w:rsidRPr="00AE264A" w:rsidRDefault="005D30CE" w:rsidP="00CD5472">
            <w:pPr>
              <w:spacing w:after="200"/>
              <w:jc w:val="both"/>
              <w:rPr>
                <w:strike/>
                <w:sz w:val="24"/>
                <w:szCs w:val="24"/>
                <w:lang w:val="es-ES_tradnl"/>
              </w:rPr>
            </w:pPr>
            <w:r w:rsidRPr="00AE264A">
              <w:rPr>
                <w:strike/>
                <w:sz w:val="24"/>
                <w:szCs w:val="24"/>
                <w:lang w:val="es-ES_tradnl"/>
              </w:rPr>
              <w:t>02 un</w:t>
            </w:r>
          </w:p>
        </w:tc>
        <w:tc>
          <w:tcPr>
            <w:tcW w:w="891" w:type="pct"/>
            <w:tcBorders>
              <w:bottom w:val="nil"/>
            </w:tcBorders>
            <w:shd w:val="clear" w:color="auto" w:fill="auto"/>
            <w:vAlign w:val="center"/>
          </w:tcPr>
          <w:p w:rsidR="005D30CE" w:rsidRPr="00AE264A" w:rsidRDefault="005D30CE" w:rsidP="00CD5472">
            <w:pPr>
              <w:spacing w:after="200"/>
              <w:jc w:val="both"/>
              <w:rPr>
                <w:strike/>
                <w:sz w:val="24"/>
                <w:szCs w:val="24"/>
                <w:lang w:val="es-ES_tradnl"/>
              </w:rPr>
            </w:pPr>
            <w:r w:rsidRPr="00AE264A">
              <w:rPr>
                <w:strike/>
                <w:sz w:val="24"/>
                <w:szCs w:val="24"/>
                <w:lang w:val="es-ES_tradnl"/>
              </w:rPr>
              <w:t>01 un</w:t>
            </w:r>
          </w:p>
        </w:tc>
        <w:tc>
          <w:tcPr>
            <w:tcW w:w="798" w:type="pct"/>
            <w:tcBorders>
              <w:bottom w:val="nil"/>
            </w:tcBorders>
            <w:shd w:val="clear" w:color="auto" w:fill="auto"/>
            <w:vAlign w:val="center"/>
          </w:tcPr>
          <w:p w:rsidR="005D30CE" w:rsidRPr="00AE264A" w:rsidRDefault="005D30CE" w:rsidP="00CD5472">
            <w:pPr>
              <w:spacing w:after="200"/>
              <w:jc w:val="both"/>
              <w:rPr>
                <w:strike/>
                <w:sz w:val="24"/>
                <w:szCs w:val="24"/>
                <w:lang w:val="es-ES_tradnl"/>
              </w:rPr>
            </w:pPr>
            <w:r w:rsidRPr="00AE264A">
              <w:rPr>
                <w:strike/>
                <w:sz w:val="24"/>
                <w:szCs w:val="24"/>
                <w:lang w:val="es-ES_tradnl"/>
              </w:rPr>
              <w:t>-</w:t>
            </w:r>
          </w:p>
        </w:tc>
      </w:tr>
      <w:tr w:rsidR="005D30CE" w:rsidRPr="00AE264A" w:rsidTr="00C44E55">
        <w:trPr>
          <w:cantSplit/>
          <w:trHeight w:val="1114"/>
        </w:trPr>
        <w:tc>
          <w:tcPr>
            <w:tcW w:w="1268" w:type="pct"/>
            <w:shd w:val="clear" w:color="auto" w:fill="auto"/>
            <w:vAlign w:val="center"/>
          </w:tcPr>
          <w:p w:rsidR="005D30CE" w:rsidRPr="00AE264A" w:rsidRDefault="005D30CE" w:rsidP="00CD5472">
            <w:pPr>
              <w:spacing w:after="200"/>
              <w:jc w:val="both"/>
              <w:rPr>
                <w:strike/>
                <w:sz w:val="24"/>
                <w:szCs w:val="24"/>
                <w:lang w:val="es-ES_tradnl"/>
              </w:rPr>
            </w:pPr>
            <w:r w:rsidRPr="00AE264A">
              <w:rPr>
                <w:strike/>
                <w:sz w:val="24"/>
                <w:szCs w:val="24"/>
                <w:lang w:val="es-ES_tradnl"/>
              </w:rPr>
              <w:t xml:space="preserve">* </w:t>
            </w:r>
            <w:proofErr w:type="spellStart"/>
            <w:r w:rsidRPr="00AE264A">
              <w:rPr>
                <w:strike/>
                <w:sz w:val="24"/>
                <w:szCs w:val="24"/>
                <w:lang w:val="es-ES_tradnl"/>
              </w:rPr>
              <w:t>Álcool</w:t>
            </w:r>
            <w:proofErr w:type="spellEnd"/>
            <w:r w:rsidRPr="00AE264A">
              <w:rPr>
                <w:strike/>
                <w:sz w:val="24"/>
                <w:szCs w:val="24"/>
                <w:lang w:val="es-ES_tradnl"/>
              </w:rPr>
              <w:t xml:space="preserve"> para </w:t>
            </w:r>
            <w:proofErr w:type="spellStart"/>
            <w:r w:rsidRPr="00AE264A">
              <w:rPr>
                <w:strike/>
                <w:sz w:val="24"/>
                <w:szCs w:val="24"/>
                <w:lang w:val="es-ES_tradnl"/>
              </w:rPr>
              <w:t>Antissepsia</w:t>
            </w:r>
            <w:proofErr w:type="spellEnd"/>
            <w:r w:rsidRPr="00AE264A">
              <w:rPr>
                <w:strike/>
                <w:sz w:val="24"/>
                <w:szCs w:val="24"/>
                <w:lang w:val="es-ES_tradnl"/>
              </w:rPr>
              <w:t xml:space="preserve"> a 70% </w:t>
            </w:r>
          </w:p>
        </w:tc>
        <w:tc>
          <w:tcPr>
            <w:tcW w:w="1053" w:type="pct"/>
            <w:tcBorders>
              <w:right w:val="nil"/>
            </w:tcBorders>
            <w:shd w:val="clear" w:color="auto" w:fill="auto"/>
            <w:vAlign w:val="center"/>
          </w:tcPr>
          <w:p w:rsidR="005D30CE" w:rsidRPr="00AE264A" w:rsidRDefault="005D30CE" w:rsidP="00CD5472">
            <w:pPr>
              <w:spacing w:after="200"/>
              <w:jc w:val="both"/>
              <w:rPr>
                <w:strike/>
                <w:sz w:val="24"/>
                <w:szCs w:val="24"/>
                <w:lang w:val="es-ES_tradnl"/>
              </w:rPr>
            </w:pPr>
            <w:r w:rsidRPr="00AE264A">
              <w:rPr>
                <w:strike/>
                <w:sz w:val="24"/>
                <w:szCs w:val="24"/>
                <w:lang w:val="es-ES_tradnl"/>
              </w:rPr>
              <w:t>Frasco de 1l.</w:t>
            </w:r>
          </w:p>
        </w:tc>
        <w:tc>
          <w:tcPr>
            <w:tcW w:w="990" w:type="pct"/>
            <w:tcBorders>
              <w:bottom w:val="nil"/>
            </w:tcBorders>
            <w:shd w:val="clear" w:color="auto" w:fill="auto"/>
            <w:vAlign w:val="center"/>
          </w:tcPr>
          <w:p w:rsidR="005D30CE" w:rsidRPr="00AE264A" w:rsidRDefault="005D30CE" w:rsidP="00CD5472">
            <w:pPr>
              <w:spacing w:after="200"/>
              <w:jc w:val="both"/>
              <w:rPr>
                <w:strike/>
                <w:sz w:val="24"/>
                <w:szCs w:val="24"/>
                <w:lang w:val="es-ES_tradnl"/>
              </w:rPr>
            </w:pPr>
            <w:r w:rsidRPr="00AE264A">
              <w:rPr>
                <w:strike/>
                <w:sz w:val="24"/>
                <w:szCs w:val="24"/>
                <w:lang w:val="es-ES_tradnl"/>
              </w:rPr>
              <w:t>06 un</w:t>
            </w:r>
          </w:p>
        </w:tc>
        <w:tc>
          <w:tcPr>
            <w:tcW w:w="891" w:type="pct"/>
            <w:tcBorders>
              <w:bottom w:val="nil"/>
            </w:tcBorders>
            <w:shd w:val="clear" w:color="auto" w:fill="auto"/>
            <w:vAlign w:val="center"/>
          </w:tcPr>
          <w:p w:rsidR="005D30CE" w:rsidRPr="00AE264A" w:rsidRDefault="005D30CE" w:rsidP="00CD5472">
            <w:pPr>
              <w:spacing w:after="200"/>
              <w:jc w:val="both"/>
              <w:rPr>
                <w:strike/>
                <w:sz w:val="24"/>
                <w:szCs w:val="24"/>
                <w:lang w:val="es-ES_tradnl"/>
              </w:rPr>
            </w:pPr>
            <w:r w:rsidRPr="00AE264A">
              <w:rPr>
                <w:strike/>
                <w:sz w:val="24"/>
                <w:szCs w:val="24"/>
                <w:lang w:val="es-ES_tradnl"/>
              </w:rPr>
              <w:t>02un</w:t>
            </w:r>
          </w:p>
        </w:tc>
        <w:tc>
          <w:tcPr>
            <w:tcW w:w="798" w:type="pct"/>
            <w:tcBorders>
              <w:bottom w:val="nil"/>
            </w:tcBorders>
            <w:shd w:val="clear" w:color="auto" w:fill="auto"/>
            <w:vAlign w:val="center"/>
          </w:tcPr>
          <w:p w:rsidR="005D30CE" w:rsidRPr="00AE264A" w:rsidRDefault="005D30CE" w:rsidP="00CD5472">
            <w:pPr>
              <w:spacing w:after="200"/>
              <w:jc w:val="both"/>
              <w:rPr>
                <w:strike/>
                <w:sz w:val="24"/>
                <w:szCs w:val="24"/>
                <w:lang w:val="es-ES_tradnl"/>
              </w:rPr>
            </w:pPr>
            <w:r w:rsidRPr="00AE264A">
              <w:rPr>
                <w:strike/>
                <w:sz w:val="24"/>
                <w:szCs w:val="24"/>
                <w:lang w:val="es-ES_tradnl"/>
              </w:rPr>
              <w:t>01 un</w:t>
            </w:r>
          </w:p>
        </w:tc>
      </w:tr>
      <w:tr w:rsidR="005D30CE" w:rsidRPr="00AE264A" w:rsidTr="00C44E55">
        <w:trPr>
          <w:cantSplit/>
        </w:trPr>
        <w:tc>
          <w:tcPr>
            <w:tcW w:w="1268" w:type="pct"/>
            <w:shd w:val="clear" w:color="auto" w:fill="auto"/>
            <w:vAlign w:val="center"/>
          </w:tcPr>
          <w:p w:rsidR="005D30CE" w:rsidRPr="00AE264A" w:rsidRDefault="005D30CE" w:rsidP="00CD5472">
            <w:pPr>
              <w:spacing w:after="200"/>
              <w:jc w:val="both"/>
              <w:rPr>
                <w:strike/>
                <w:sz w:val="24"/>
                <w:szCs w:val="24"/>
                <w:lang w:val="es-ES_tradnl"/>
              </w:rPr>
            </w:pPr>
            <w:proofErr w:type="spellStart"/>
            <w:r w:rsidRPr="00AE264A">
              <w:rPr>
                <w:strike/>
                <w:sz w:val="24"/>
                <w:szCs w:val="24"/>
                <w:lang w:val="es-ES_tradnl"/>
              </w:rPr>
              <w:t>Benzilpenicilina</w:t>
            </w:r>
            <w:proofErr w:type="spellEnd"/>
            <w:r w:rsidRPr="00AE264A">
              <w:rPr>
                <w:strike/>
                <w:sz w:val="24"/>
                <w:szCs w:val="24"/>
                <w:lang w:val="es-ES_tradnl"/>
              </w:rPr>
              <w:t xml:space="preserve"> </w:t>
            </w:r>
          </w:p>
          <w:p w:rsidR="005D30CE" w:rsidRPr="00AE264A" w:rsidRDefault="005D30CE" w:rsidP="00C44E55">
            <w:pPr>
              <w:spacing w:after="200"/>
              <w:jc w:val="both"/>
              <w:rPr>
                <w:strike/>
                <w:sz w:val="24"/>
                <w:szCs w:val="24"/>
                <w:lang w:val="es-ES_tradnl"/>
              </w:rPr>
            </w:pPr>
            <w:proofErr w:type="spellStart"/>
            <w:r w:rsidRPr="00AE264A">
              <w:rPr>
                <w:strike/>
                <w:sz w:val="24"/>
                <w:szCs w:val="24"/>
                <w:lang w:val="es-ES_tradnl"/>
              </w:rPr>
              <w:t>Benzatina</w:t>
            </w:r>
            <w:proofErr w:type="spellEnd"/>
            <w:r w:rsidRPr="00AE264A">
              <w:rPr>
                <w:strike/>
                <w:sz w:val="24"/>
                <w:szCs w:val="24"/>
                <w:lang w:val="es-ES_tradnl"/>
              </w:rPr>
              <w:t xml:space="preserve"> *</w:t>
            </w:r>
          </w:p>
        </w:tc>
        <w:tc>
          <w:tcPr>
            <w:tcW w:w="1053" w:type="pct"/>
            <w:tcBorders>
              <w:right w:val="nil"/>
            </w:tcBorders>
            <w:shd w:val="clear" w:color="auto" w:fill="auto"/>
            <w:vAlign w:val="center"/>
          </w:tcPr>
          <w:p w:rsidR="005D30CE" w:rsidRPr="00AE264A" w:rsidRDefault="005D30CE" w:rsidP="00CD5472">
            <w:pPr>
              <w:pStyle w:val="Ttulo2"/>
              <w:spacing w:after="200"/>
              <w:jc w:val="both"/>
              <w:rPr>
                <w:b w:val="0"/>
                <w:bCs w:val="0"/>
                <w:strike/>
                <w:sz w:val="24"/>
                <w:szCs w:val="24"/>
              </w:rPr>
            </w:pPr>
            <w:r w:rsidRPr="00AE264A">
              <w:rPr>
                <w:b w:val="0"/>
                <w:bCs w:val="0"/>
                <w:strike/>
                <w:sz w:val="24"/>
                <w:szCs w:val="24"/>
              </w:rPr>
              <w:t>Ampolas de 1.200.000 U.I. /suspensão injetável</w:t>
            </w:r>
          </w:p>
        </w:tc>
        <w:tc>
          <w:tcPr>
            <w:tcW w:w="990" w:type="pct"/>
            <w:shd w:val="clear" w:color="auto" w:fill="auto"/>
            <w:vAlign w:val="center"/>
          </w:tcPr>
          <w:p w:rsidR="005D30CE" w:rsidRPr="00AE264A" w:rsidRDefault="005D30CE" w:rsidP="00CD5472">
            <w:pPr>
              <w:spacing w:after="200"/>
              <w:jc w:val="both"/>
              <w:rPr>
                <w:strike/>
                <w:sz w:val="24"/>
                <w:szCs w:val="24"/>
                <w:lang w:val="es-ES_tradnl"/>
              </w:rPr>
            </w:pPr>
            <w:r w:rsidRPr="00AE264A">
              <w:rPr>
                <w:strike/>
                <w:sz w:val="24"/>
                <w:szCs w:val="24"/>
                <w:lang w:val="es-ES_tradnl"/>
              </w:rPr>
              <w:t>20 un</w:t>
            </w:r>
          </w:p>
        </w:tc>
        <w:tc>
          <w:tcPr>
            <w:tcW w:w="891" w:type="pct"/>
            <w:shd w:val="clear" w:color="auto" w:fill="auto"/>
            <w:vAlign w:val="center"/>
          </w:tcPr>
          <w:p w:rsidR="005D30CE" w:rsidRPr="00AE264A" w:rsidRDefault="005D30CE" w:rsidP="00CD5472">
            <w:pPr>
              <w:spacing w:after="200"/>
              <w:jc w:val="both"/>
              <w:rPr>
                <w:strike/>
                <w:sz w:val="24"/>
                <w:szCs w:val="24"/>
                <w:lang w:val="es-ES_tradnl"/>
              </w:rPr>
            </w:pPr>
            <w:r w:rsidRPr="00AE264A">
              <w:rPr>
                <w:strike/>
                <w:sz w:val="24"/>
                <w:szCs w:val="24"/>
                <w:lang w:val="es-ES_tradnl"/>
              </w:rPr>
              <w:t>-</w:t>
            </w:r>
          </w:p>
        </w:tc>
        <w:tc>
          <w:tcPr>
            <w:tcW w:w="798" w:type="pct"/>
            <w:shd w:val="clear" w:color="auto" w:fill="auto"/>
            <w:vAlign w:val="center"/>
          </w:tcPr>
          <w:p w:rsidR="005D30CE" w:rsidRPr="00AE264A" w:rsidRDefault="005D30CE" w:rsidP="00CD5472">
            <w:pPr>
              <w:spacing w:after="200"/>
              <w:jc w:val="both"/>
              <w:rPr>
                <w:strike/>
                <w:sz w:val="24"/>
                <w:szCs w:val="24"/>
                <w:lang w:val="es-ES_tradnl"/>
              </w:rPr>
            </w:pPr>
          </w:p>
        </w:tc>
      </w:tr>
      <w:tr w:rsidR="005D30CE" w:rsidRPr="00AE264A" w:rsidTr="00C44E55">
        <w:trPr>
          <w:cantSplit/>
        </w:trPr>
        <w:tc>
          <w:tcPr>
            <w:tcW w:w="1268" w:type="pct"/>
            <w:shd w:val="clear" w:color="auto" w:fill="auto"/>
            <w:vAlign w:val="center"/>
          </w:tcPr>
          <w:p w:rsidR="005D30CE" w:rsidRPr="00AE264A" w:rsidRDefault="005D30CE" w:rsidP="00C44E55">
            <w:pPr>
              <w:pStyle w:val="Ttulo9"/>
              <w:spacing w:after="200"/>
              <w:rPr>
                <w:strike/>
                <w:lang w:val="es-ES_tradnl"/>
              </w:rPr>
            </w:pPr>
            <w:r w:rsidRPr="00AE264A">
              <w:rPr>
                <w:rFonts w:ascii="Times New Roman" w:hAnsi="Times New Roman" w:cs="Times New Roman"/>
                <w:b w:val="0"/>
                <w:bCs w:val="0"/>
                <w:strike/>
                <w:color w:val="auto"/>
                <w:lang w:val="es-ES_tradnl"/>
              </w:rPr>
              <w:lastRenderedPageBreak/>
              <w:t xml:space="preserve">Bicarbonato de </w:t>
            </w:r>
            <w:proofErr w:type="spellStart"/>
            <w:r w:rsidRPr="00AE264A">
              <w:rPr>
                <w:rFonts w:ascii="Times New Roman" w:hAnsi="Times New Roman" w:cs="Times New Roman"/>
                <w:b w:val="0"/>
                <w:bCs w:val="0"/>
                <w:strike/>
                <w:color w:val="auto"/>
                <w:lang w:val="es-ES_tradnl"/>
              </w:rPr>
              <w:t>Sódio</w:t>
            </w:r>
            <w:proofErr w:type="spellEnd"/>
          </w:p>
        </w:tc>
        <w:tc>
          <w:tcPr>
            <w:tcW w:w="1053" w:type="pct"/>
            <w:shd w:val="clear" w:color="auto" w:fill="auto"/>
            <w:vAlign w:val="center"/>
          </w:tcPr>
          <w:p w:rsidR="005D30CE" w:rsidRPr="00AE264A" w:rsidRDefault="005D30CE" w:rsidP="00CD5472">
            <w:pPr>
              <w:spacing w:after="200"/>
              <w:jc w:val="both"/>
              <w:rPr>
                <w:strike/>
                <w:sz w:val="24"/>
                <w:szCs w:val="24"/>
                <w:lang w:val="es-ES_tradnl"/>
              </w:rPr>
            </w:pPr>
            <w:proofErr w:type="spellStart"/>
            <w:r w:rsidRPr="00AE264A">
              <w:rPr>
                <w:strike/>
                <w:sz w:val="24"/>
                <w:szCs w:val="24"/>
                <w:lang w:val="es-ES_tradnl"/>
              </w:rPr>
              <w:t>Ampolas</w:t>
            </w:r>
            <w:proofErr w:type="spellEnd"/>
            <w:r w:rsidRPr="00AE264A">
              <w:rPr>
                <w:strike/>
                <w:sz w:val="24"/>
                <w:szCs w:val="24"/>
                <w:lang w:val="es-ES_tradnl"/>
              </w:rPr>
              <w:t xml:space="preserve"> de 10 ml</w:t>
            </w:r>
          </w:p>
        </w:tc>
        <w:tc>
          <w:tcPr>
            <w:tcW w:w="990" w:type="pct"/>
            <w:shd w:val="clear" w:color="auto" w:fill="auto"/>
            <w:vAlign w:val="center"/>
          </w:tcPr>
          <w:p w:rsidR="005D30CE" w:rsidRPr="00AE264A" w:rsidRDefault="005D30CE" w:rsidP="00CD5472">
            <w:pPr>
              <w:spacing w:after="200"/>
              <w:jc w:val="both"/>
              <w:rPr>
                <w:strike/>
                <w:sz w:val="24"/>
                <w:szCs w:val="24"/>
                <w:lang w:val="es-ES_tradnl"/>
              </w:rPr>
            </w:pPr>
            <w:r w:rsidRPr="00AE264A">
              <w:rPr>
                <w:strike/>
                <w:sz w:val="24"/>
                <w:szCs w:val="24"/>
                <w:lang w:val="es-ES_tradnl"/>
              </w:rPr>
              <w:t>10 un</w:t>
            </w:r>
          </w:p>
        </w:tc>
        <w:tc>
          <w:tcPr>
            <w:tcW w:w="891" w:type="pct"/>
            <w:shd w:val="clear" w:color="auto" w:fill="auto"/>
            <w:vAlign w:val="center"/>
          </w:tcPr>
          <w:p w:rsidR="005D30CE" w:rsidRPr="00AE264A" w:rsidRDefault="005D30CE" w:rsidP="00CD5472">
            <w:pPr>
              <w:spacing w:after="200"/>
              <w:jc w:val="both"/>
              <w:rPr>
                <w:strike/>
                <w:sz w:val="24"/>
                <w:szCs w:val="24"/>
                <w:lang w:val="es-ES_tradnl"/>
              </w:rPr>
            </w:pPr>
            <w:r w:rsidRPr="00AE264A">
              <w:rPr>
                <w:strike/>
                <w:sz w:val="24"/>
                <w:szCs w:val="24"/>
                <w:lang w:val="es-ES_tradnl"/>
              </w:rPr>
              <w:t>10 un</w:t>
            </w:r>
          </w:p>
        </w:tc>
        <w:tc>
          <w:tcPr>
            <w:tcW w:w="798" w:type="pct"/>
            <w:shd w:val="clear" w:color="auto" w:fill="auto"/>
            <w:vAlign w:val="center"/>
          </w:tcPr>
          <w:p w:rsidR="005D30CE" w:rsidRPr="00AE264A" w:rsidRDefault="005D30CE" w:rsidP="00CD5472">
            <w:pPr>
              <w:spacing w:after="200"/>
              <w:jc w:val="both"/>
              <w:rPr>
                <w:strike/>
                <w:sz w:val="24"/>
                <w:szCs w:val="24"/>
                <w:lang w:val="es-ES_tradnl"/>
              </w:rPr>
            </w:pPr>
          </w:p>
        </w:tc>
      </w:tr>
      <w:tr w:rsidR="005D30CE" w:rsidRPr="00AE264A" w:rsidTr="00C44E55">
        <w:trPr>
          <w:cantSplit/>
        </w:trPr>
        <w:tc>
          <w:tcPr>
            <w:tcW w:w="1268" w:type="pct"/>
            <w:tcBorders>
              <w:top w:val="nil"/>
            </w:tcBorders>
            <w:shd w:val="clear" w:color="auto" w:fill="auto"/>
            <w:vAlign w:val="center"/>
          </w:tcPr>
          <w:p w:rsidR="005D30CE" w:rsidRPr="00AE264A" w:rsidRDefault="005D30CE" w:rsidP="00DB0AE0">
            <w:pPr>
              <w:spacing w:after="200"/>
              <w:jc w:val="both"/>
              <w:rPr>
                <w:strike/>
                <w:sz w:val="24"/>
                <w:szCs w:val="24"/>
                <w:lang w:val="es-ES_tradnl"/>
              </w:rPr>
            </w:pPr>
            <w:proofErr w:type="spellStart"/>
            <w:r w:rsidRPr="00AE264A">
              <w:rPr>
                <w:strike/>
                <w:sz w:val="24"/>
                <w:szCs w:val="24"/>
                <w:lang w:val="es-ES_tradnl"/>
              </w:rPr>
              <w:t>Loção</w:t>
            </w:r>
            <w:proofErr w:type="spellEnd"/>
            <w:r w:rsidRPr="00AE264A">
              <w:rPr>
                <w:strike/>
                <w:sz w:val="24"/>
                <w:szCs w:val="24"/>
                <w:lang w:val="es-ES_tradnl"/>
              </w:rPr>
              <w:t xml:space="preserve"> de Calamina *</w:t>
            </w:r>
          </w:p>
        </w:tc>
        <w:tc>
          <w:tcPr>
            <w:tcW w:w="1053" w:type="pct"/>
            <w:tcBorders>
              <w:top w:val="nil"/>
            </w:tcBorders>
            <w:shd w:val="clear" w:color="auto" w:fill="auto"/>
            <w:vAlign w:val="center"/>
          </w:tcPr>
          <w:p w:rsidR="005D30CE" w:rsidRPr="00AE264A" w:rsidRDefault="005D30CE" w:rsidP="00CD5472">
            <w:pPr>
              <w:pStyle w:val="Ttulo2"/>
              <w:spacing w:after="200"/>
              <w:jc w:val="both"/>
              <w:rPr>
                <w:b w:val="0"/>
                <w:bCs w:val="0"/>
                <w:strike/>
                <w:sz w:val="24"/>
                <w:szCs w:val="24"/>
                <w:lang w:val="es-ES_tradnl"/>
              </w:rPr>
            </w:pPr>
            <w:r w:rsidRPr="00AE264A">
              <w:rPr>
                <w:b w:val="0"/>
                <w:bCs w:val="0"/>
                <w:strike/>
                <w:sz w:val="24"/>
                <w:szCs w:val="24"/>
                <w:lang w:val="es-ES_tradnl"/>
              </w:rPr>
              <w:t>Frasco de 80- 150ml</w:t>
            </w:r>
          </w:p>
        </w:tc>
        <w:tc>
          <w:tcPr>
            <w:tcW w:w="990" w:type="pct"/>
            <w:tcBorders>
              <w:top w:val="nil"/>
            </w:tcBorders>
            <w:shd w:val="clear" w:color="auto" w:fill="auto"/>
            <w:vAlign w:val="center"/>
          </w:tcPr>
          <w:p w:rsidR="005D30CE" w:rsidRPr="00AE264A" w:rsidRDefault="005D30CE" w:rsidP="00CD5472">
            <w:pPr>
              <w:spacing w:after="200"/>
              <w:jc w:val="both"/>
              <w:rPr>
                <w:strike/>
                <w:sz w:val="24"/>
                <w:szCs w:val="24"/>
                <w:lang w:val="es-ES_tradnl"/>
              </w:rPr>
            </w:pPr>
            <w:r w:rsidRPr="00AE264A">
              <w:rPr>
                <w:strike/>
                <w:sz w:val="24"/>
                <w:szCs w:val="24"/>
                <w:lang w:val="es-ES_tradnl"/>
              </w:rPr>
              <w:t>8 un</w:t>
            </w:r>
          </w:p>
        </w:tc>
        <w:tc>
          <w:tcPr>
            <w:tcW w:w="891" w:type="pct"/>
            <w:tcBorders>
              <w:top w:val="nil"/>
            </w:tcBorders>
            <w:shd w:val="clear" w:color="auto" w:fill="auto"/>
            <w:vAlign w:val="center"/>
          </w:tcPr>
          <w:p w:rsidR="005D30CE" w:rsidRPr="00AE264A" w:rsidRDefault="005D30CE" w:rsidP="00CD5472">
            <w:pPr>
              <w:spacing w:after="200"/>
              <w:jc w:val="both"/>
              <w:rPr>
                <w:strike/>
                <w:sz w:val="24"/>
                <w:szCs w:val="24"/>
                <w:lang w:val="es-ES_tradnl"/>
              </w:rPr>
            </w:pPr>
            <w:r w:rsidRPr="00AE264A">
              <w:rPr>
                <w:strike/>
                <w:sz w:val="24"/>
                <w:szCs w:val="24"/>
                <w:lang w:val="es-ES_tradnl"/>
              </w:rPr>
              <w:t>01 un</w:t>
            </w:r>
          </w:p>
        </w:tc>
        <w:tc>
          <w:tcPr>
            <w:tcW w:w="798" w:type="pct"/>
            <w:tcBorders>
              <w:top w:val="nil"/>
            </w:tcBorders>
            <w:shd w:val="clear" w:color="auto" w:fill="auto"/>
            <w:vAlign w:val="center"/>
          </w:tcPr>
          <w:p w:rsidR="005D30CE" w:rsidRPr="00AE264A" w:rsidRDefault="00CD5472" w:rsidP="00CD5472">
            <w:pPr>
              <w:spacing w:after="200"/>
              <w:jc w:val="both"/>
              <w:rPr>
                <w:strike/>
                <w:sz w:val="24"/>
                <w:szCs w:val="24"/>
                <w:lang w:val="es-ES_tradnl"/>
              </w:rPr>
            </w:pPr>
            <w:r>
              <w:rPr>
                <w:strike/>
                <w:sz w:val="24"/>
                <w:szCs w:val="24"/>
                <w:lang w:val="es-ES_tradnl"/>
              </w:rPr>
              <w:t xml:space="preserve"> </w:t>
            </w:r>
            <w:r w:rsidR="005D30CE" w:rsidRPr="00AE264A">
              <w:rPr>
                <w:strike/>
                <w:sz w:val="24"/>
                <w:szCs w:val="24"/>
                <w:lang w:val="es-ES_tradnl"/>
              </w:rPr>
              <w:t>01 un</w:t>
            </w:r>
          </w:p>
        </w:tc>
      </w:tr>
      <w:tr w:rsidR="005D30CE" w:rsidRPr="00AE264A" w:rsidTr="00C44E55">
        <w:trPr>
          <w:cantSplit/>
        </w:trPr>
        <w:tc>
          <w:tcPr>
            <w:tcW w:w="1268" w:type="pct"/>
            <w:tcBorders>
              <w:top w:val="nil"/>
            </w:tcBorders>
            <w:shd w:val="clear" w:color="auto" w:fill="auto"/>
            <w:vAlign w:val="center"/>
          </w:tcPr>
          <w:p w:rsidR="005D30CE" w:rsidRPr="00AE264A" w:rsidRDefault="00CD5472" w:rsidP="00DB0AE0">
            <w:pPr>
              <w:spacing w:after="200"/>
              <w:jc w:val="both"/>
              <w:rPr>
                <w:strike/>
                <w:sz w:val="24"/>
                <w:szCs w:val="24"/>
                <w:lang w:val="es-ES_tradnl"/>
              </w:rPr>
            </w:pPr>
            <w:r>
              <w:rPr>
                <w:strike/>
                <w:noProof/>
                <w:sz w:val="24"/>
                <w:szCs w:val="24"/>
              </w:rPr>
              <w:pict>
                <v:line id="Line 2" o:spid="_x0000_s1032" style="position:absolute;left:0;text-align:lef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75pt,.65pt" to="158.85pt,.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" o:allowincell="f"/>
              </w:pict>
            </w:r>
            <w:r>
              <w:rPr>
                <w:strike/>
                <w:noProof/>
                <w:sz w:val="24"/>
                <w:szCs w:val="24"/>
              </w:rPr>
              <w:pict>
                <v:line id="Line 3" o:spid="_x0000_s1031" style="position:absolute;left:0;text-align:lef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75pt,.65pt" to="482.85pt,.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" o:allowincell="f"/>
              </w:pict>
            </w:r>
            <w:proofErr w:type="spellStart"/>
            <w:r w:rsidR="005D30CE" w:rsidRPr="00AE264A">
              <w:rPr>
                <w:strike/>
                <w:sz w:val="24"/>
                <w:szCs w:val="24"/>
                <w:lang w:val="es-ES_tradnl"/>
              </w:rPr>
              <w:t>Carvão</w:t>
            </w:r>
            <w:proofErr w:type="spellEnd"/>
            <w:r w:rsidR="005D30CE" w:rsidRPr="00AE264A">
              <w:rPr>
                <w:strike/>
                <w:sz w:val="24"/>
                <w:szCs w:val="24"/>
                <w:lang w:val="es-ES_tradnl"/>
              </w:rPr>
              <w:t xml:space="preserve"> </w:t>
            </w:r>
            <w:proofErr w:type="spellStart"/>
            <w:r w:rsidR="005D30CE" w:rsidRPr="00AE264A">
              <w:rPr>
                <w:strike/>
                <w:sz w:val="24"/>
                <w:szCs w:val="24"/>
                <w:lang w:val="es-ES_tradnl"/>
              </w:rPr>
              <w:t>Ativado</w:t>
            </w:r>
            <w:proofErr w:type="spellEnd"/>
            <w:r w:rsidR="005D30CE" w:rsidRPr="00AE264A">
              <w:rPr>
                <w:strike/>
                <w:sz w:val="24"/>
                <w:szCs w:val="24"/>
                <w:lang w:val="es-ES_tradnl"/>
              </w:rPr>
              <w:t xml:space="preserve"> *</w:t>
            </w:r>
          </w:p>
        </w:tc>
        <w:tc>
          <w:tcPr>
            <w:tcW w:w="1053" w:type="pct"/>
            <w:tcBorders>
              <w:top w:val="nil"/>
            </w:tcBorders>
            <w:shd w:val="clear" w:color="auto" w:fill="auto"/>
            <w:vAlign w:val="center"/>
          </w:tcPr>
          <w:p w:rsidR="005D30CE" w:rsidRPr="00AE264A" w:rsidRDefault="005D30CE" w:rsidP="00CD5472">
            <w:pPr>
              <w:spacing w:after="200"/>
              <w:jc w:val="both"/>
              <w:rPr>
                <w:strike/>
                <w:sz w:val="24"/>
                <w:szCs w:val="24"/>
              </w:rPr>
            </w:pPr>
            <w:r w:rsidRPr="00AE264A">
              <w:rPr>
                <w:strike/>
                <w:sz w:val="24"/>
                <w:szCs w:val="24"/>
              </w:rPr>
              <w:t>Frasco com 100-120g</w:t>
            </w:r>
          </w:p>
        </w:tc>
        <w:tc>
          <w:tcPr>
            <w:tcW w:w="990" w:type="pct"/>
            <w:tcBorders>
              <w:top w:val="nil"/>
            </w:tcBorders>
            <w:shd w:val="clear" w:color="auto" w:fill="auto"/>
            <w:vAlign w:val="center"/>
          </w:tcPr>
          <w:p w:rsidR="005D30CE" w:rsidRPr="00AE264A" w:rsidRDefault="005D30CE" w:rsidP="00CD5472">
            <w:pPr>
              <w:spacing w:after="200"/>
              <w:jc w:val="both"/>
              <w:rPr>
                <w:strike/>
                <w:sz w:val="24"/>
                <w:szCs w:val="24"/>
                <w:lang w:val="es-ES_tradnl"/>
              </w:rPr>
            </w:pPr>
            <w:r w:rsidRPr="00AE264A">
              <w:rPr>
                <w:strike/>
                <w:sz w:val="24"/>
                <w:szCs w:val="24"/>
                <w:lang w:val="es-ES_tradnl"/>
              </w:rPr>
              <w:t>01 un</w:t>
            </w:r>
          </w:p>
        </w:tc>
        <w:tc>
          <w:tcPr>
            <w:tcW w:w="891" w:type="pct"/>
            <w:tcBorders>
              <w:top w:val="nil"/>
            </w:tcBorders>
            <w:shd w:val="clear" w:color="auto" w:fill="auto"/>
            <w:vAlign w:val="center"/>
          </w:tcPr>
          <w:p w:rsidR="005D30CE" w:rsidRPr="00AE264A" w:rsidRDefault="005D30CE" w:rsidP="00CD5472">
            <w:pPr>
              <w:spacing w:after="200"/>
              <w:jc w:val="both"/>
              <w:rPr>
                <w:strike/>
                <w:sz w:val="24"/>
                <w:szCs w:val="24"/>
                <w:lang w:val="es-ES_tradnl"/>
              </w:rPr>
            </w:pPr>
            <w:r w:rsidRPr="00AE264A">
              <w:rPr>
                <w:strike/>
                <w:sz w:val="24"/>
                <w:szCs w:val="24"/>
                <w:lang w:val="es-ES_tradnl"/>
              </w:rPr>
              <w:t>01 un</w:t>
            </w:r>
          </w:p>
        </w:tc>
        <w:tc>
          <w:tcPr>
            <w:tcW w:w="798" w:type="pct"/>
            <w:tcBorders>
              <w:top w:val="nil"/>
            </w:tcBorders>
            <w:shd w:val="clear" w:color="auto" w:fill="auto"/>
            <w:vAlign w:val="center"/>
          </w:tcPr>
          <w:p w:rsidR="005D30CE" w:rsidRPr="00AE264A" w:rsidRDefault="005D30CE" w:rsidP="00CD5472">
            <w:pPr>
              <w:spacing w:after="200"/>
              <w:jc w:val="both"/>
              <w:rPr>
                <w:strike/>
                <w:sz w:val="24"/>
                <w:szCs w:val="24"/>
                <w:lang w:val="es-ES_tradnl"/>
              </w:rPr>
            </w:pPr>
            <w:r w:rsidRPr="00AE264A">
              <w:rPr>
                <w:strike/>
                <w:sz w:val="24"/>
                <w:szCs w:val="24"/>
                <w:lang w:val="es-ES_tradnl"/>
              </w:rPr>
              <w:t>01 un</w:t>
            </w:r>
          </w:p>
        </w:tc>
      </w:tr>
      <w:tr w:rsidR="005D30CE" w:rsidRPr="00AE264A" w:rsidTr="00C44E55">
        <w:trPr>
          <w:cantSplit/>
        </w:trPr>
        <w:tc>
          <w:tcPr>
            <w:tcW w:w="1268" w:type="pct"/>
            <w:tcBorders>
              <w:bottom w:val="nil"/>
            </w:tcBorders>
            <w:shd w:val="clear" w:color="auto" w:fill="auto"/>
            <w:vAlign w:val="center"/>
          </w:tcPr>
          <w:p w:rsidR="005D30CE" w:rsidRPr="00AE264A" w:rsidRDefault="005D30CE" w:rsidP="00DB0AE0">
            <w:pPr>
              <w:spacing w:after="200"/>
              <w:jc w:val="both"/>
              <w:rPr>
                <w:strike/>
                <w:sz w:val="24"/>
                <w:szCs w:val="24"/>
              </w:rPr>
            </w:pPr>
            <w:r w:rsidRPr="00AE264A">
              <w:rPr>
                <w:strike/>
                <w:sz w:val="24"/>
                <w:szCs w:val="24"/>
              </w:rPr>
              <w:t>Cloroquina</w:t>
            </w:r>
            <w:r w:rsidR="00CD5472">
              <w:rPr>
                <w:strike/>
                <w:sz w:val="24"/>
                <w:szCs w:val="24"/>
              </w:rPr>
              <w:t xml:space="preserve"> </w:t>
            </w:r>
            <w:r w:rsidRPr="00AE264A">
              <w:rPr>
                <w:strike/>
                <w:sz w:val="24"/>
                <w:szCs w:val="24"/>
              </w:rPr>
              <w:t xml:space="preserve">ou </w:t>
            </w:r>
            <w:proofErr w:type="spellStart"/>
            <w:r w:rsidRPr="00AE264A">
              <w:rPr>
                <w:strike/>
                <w:sz w:val="24"/>
                <w:szCs w:val="24"/>
              </w:rPr>
              <w:t>Mefloquina</w:t>
            </w:r>
            <w:proofErr w:type="spellEnd"/>
          </w:p>
        </w:tc>
        <w:tc>
          <w:tcPr>
            <w:tcW w:w="1053" w:type="pct"/>
            <w:tcBorders>
              <w:bottom w:val="nil"/>
            </w:tcBorders>
            <w:shd w:val="clear" w:color="auto" w:fill="auto"/>
            <w:vAlign w:val="center"/>
          </w:tcPr>
          <w:p w:rsidR="005D30CE" w:rsidRPr="00AE264A" w:rsidRDefault="005D30CE" w:rsidP="00CD5472">
            <w:pPr>
              <w:spacing w:after="200"/>
              <w:jc w:val="both"/>
              <w:rPr>
                <w:strike/>
                <w:sz w:val="24"/>
                <w:szCs w:val="24"/>
              </w:rPr>
            </w:pPr>
            <w:r w:rsidRPr="00AE264A">
              <w:rPr>
                <w:strike/>
                <w:sz w:val="24"/>
                <w:szCs w:val="24"/>
              </w:rPr>
              <w:t>Comprimidos de 250mg</w:t>
            </w:r>
          </w:p>
        </w:tc>
        <w:tc>
          <w:tcPr>
            <w:tcW w:w="990" w:type="pct"/>
            <w:tcBorders>
              <w:bottom w:val="nil"/>
            </w:tcBorders>
            <w:shd w:val="clear" w:color="auto" w:fill="auto"/>
            <w:vAlign w:val="center"/>
          </w:tcPr>
          <w:p w:rsidR="005D30CE" w:rsidRPr="00AE264A" w:rsidRDefault="005D30CE" w:rsidP="00CD5472">
            <w:pPr>
              <w:spacing w:after="200"/>
              <w:jc w:val="both"/>
              <w:rPr>
                <w:strike/>
                <w:sz w:val="24"/>
                <w:szCs w:val="24"/>
              </w:rPr>
            </w:pPr>
            <w:r w:rsidRPr="00AE264A">
              <w:rPr>
                <w:strike/>
                <w:sz w:val="24"/>
                <w:szCs w:val="24"/>
              </w:rPr>
              <w:t xml:space="preserve">100 </w:t>
            </w:r>
            <w:proofErr w:type="spellStart"/>
            <w:r w:rsidRPr="00AE264A">
              <w:rPr>
                <w:strike/>
                <w:sz w:val="24"/>
                <w:szCs w:val="24"/>
              </w:rPr>
              <w:t>un</w:t>
            </w:r>
            <w:proofErr w:type="spellEnd"/>
          </w:p>
        </w:tc>
        <w:tc>
          <w:tcPr>
            <w:tcW w:w="891" w:type="pct"/>
            <w:tcBorders>
              <w:bottom w:val="nil"/>
            </w:tcBorders>
            <w:shd w:val="clear" w:color="auto" w:fill="auto"/>
            <w:vAlign w:val="center"/>
          </w:tcPr>
          <w:p w:rsidR="005D30CE" w:rsidRPr="00AE264A" w:rsidRDefault="005D30CE" w:rsidP="00CD5472">
            <w:pPr>
              <w:spacing w:after="200"/>
              <w:jc w:val="both"/>
              <w:rPr>
                <w:strike/>
                <w:sz w:val="24"/>
                <w:szCs w:val="24"/>
              </w:rPr>
            </w:pPr>
            <w:r w:rsidRPr="00AE264A">
              <w:rPr>
                <w:strike/>
                <w:sz w:val="24"/>
                <w:szCs w:val="24"/>
              </w:rPr>
              <w:t xml:space="preserve">100 </w:t>
            </w:r>
            <w:proofErr w:type="spellStart"/>
            <w:r w:rsidRPr="00AE264A">
              <w:rPr>
                <w:strike/>
                <w:sz w:val="24"/>
                <w:szCs w:val="24"/>
              </w:rPr>
              <w:t>un</w:t>
            </w:r>
            <w:proofErr w:type="spellEnd"/>
          </w:p>
        </w:tc>
        <w:tc>
          <w:tcPr>
            <w:tcW w:w="798" w:type="pct"/>
            <w:tcBorders>
              <w:bottom w:val="nil"/>
            </w:tcBorders>
            <w:shd w:val="clear" w:color="auto" w:fill="auto"/>
            <w:vAlign w:val="center"/>
          </w:tcPr>
          <w:p w:rsidR="005D30CE" w:rsidRPr="00AE264A" w:rsidRDefault="005D30CE" w:rsidP="00CD5472">
            <w:pPr>
              <w:spacing w:after="200"/>
              <w:jc w:val="both"/>
              <w:rPr>
                <w:strike/>
                <w:sz w:val="24"/>
                <w:szCs w:val="24"/>
              </w:rPr>
            </w:pPr>
            <w:r w:rsidRPr="00AE264A">
              <w:rPr>
                <w:strike/>
                <w:sz w:val="24"/>
                <w:szCs w:val="24"/>
              </w:rPr>
              <w:t xml:space="preserve">25 </w:t>
            </w:r>
            <w:proofErr w:type="spellStart"/>
            <w:r w:rsidRPr="00AE264A">
              <w:rPr>
                <w:strike/>
                <w:sz w:val="24"/>
                <w:szCs w:val="24"/>
              </w:rPr>
              <w:t>un</w:t>
            </w:r>
            <w:proofErr w:type="spellEnd"/>
            <w:r w:rsidRPr="00AE264A">
              <w:rPr>
                <w:strike/>
                <w:sz w:val="24"/>
                <w:szCs w:val="24"/>
              </w:rPr>
              <w:t xml:space="preserve"> “ obrigatório no caso de embarcações com trânsito em áreas de ocorrência de casos de malária”</w:t>
            </w:r>
          </w:p>
        </w:tc>
      </w:tr>
      <w:tr w:rsidR="005D30CE" w:rsidRPr="00AE264A" w:rsidTr="00C44E55">
        <w:trPr>
          <w:cantSplit/>
        </w:trPr>
        <w:tc>
          <w:tcPr>
            <w:tcW w:w="1268" w:type="pct"/>
            <w:shd w:val="clear" w:color="auto" w:fill="auto"/>
            <w:vAlign w:val="center"/>
          </w:tcPr>
          <w:p w:rsidR="005D30CE" w:rsidRPr="00AE264A" w:rsidRDefault="005D30CE" w:rsidP="00CD5472">
            <w:pPr>
              <w:spacing w:after="200"/>
              <w:jc w:val="both"/>
              <w:rPr>
                <w:strike/>
                <w:sz w:val="24"/>
                <w:szCs w:val="24"/>
                <w:lang w:val="es-ES_tradnl"/>
              </w:rPr>
            </w:pPr>
            <w:proofErr w:type="spellStart"/>
            <w:r w:rsidRPr="00AE264A">
              <w:rPr>
                <w:strike/>
                <w:sz w:val="24"/>
                <w:szCs w:val="24"/>
                <w:lang w:val="es-ES_tradnl"/>
              </w:rPr>
              <w:t>Clorpromazina</w:t>
            </w:r>
            <w:proofErr w:type="spellEnd"/>
            <w:r w:rsidRPr="00AE264A">
              <w:rPr>
                <w:strike/>
                <w:sz w:val="24"/>
                <w:szCs w:val="24"/>
                <w:lang w:val="es-ES_tradnl"/>
              </w:rPr>
              <w:t xml:space="preserve"> *</w:t>
            </w:r>
          </w:p>
          <w:p w:rsidR="00CD5472" w:rsidRDefault="005D30CE" w:rsidP="00CD5472">
            <w:pPr>
              <w:spacing w:after="200"/>
              <w:jc w:val="both"/>
              <w:rPr>
                <w:strike/>
                <w:sz w:val="24"/>
                <w:szCs w:val="24"/>
                <w:lang w:val="es-ES_tradnl"/>
              </w:rPr>
            </w:pPr>
            <w:r w:rsidRPr="00AE264A">
              <w:rPr>
                <w:strike/>
                <w:sz w:val="24"/>
                <w:szCs w:val="24"/>
                <w:lang w:val="es-ES_tradnl"/>
              </w:rPr>
              <w:t>(</w:t>
            </w:r>
            <w:proofErr w:type="spellStart"/>
            <w:r w:rsidRPr="00AE264A">
              <w:rPr>
                <w:strike/>
                <w:sz w:val="24"/>
                <w:szCs w:val="24"/>
                <w:lang w:val="es-ES_tradnl"/>
              </w:rPr>
              <w:t>Cloridrato</w:t>
            </w:r>
            <w:proofErr w:type="spellEnd"/>
            <w:r w:rsidRPr="00AE264A">
              <w:rPr>
                <w:strike/>
                <w:sz w:val="24"/>
                <w:szCs w:val="24"/>
                <w:lang w:val="es-ES_tradnl"/>
              </w:rPr>
              <w:t>)</w:t>
            </w:r>
          </w:p>
          <w:p w:rsidR="005D30CE" w:rsidRPr="00AE264A" w:rsidRDefault="005D30CE" w:rsidP="00CD5472">
            <w:pPr>
              <w:spacing w:after="200"/>
              <w:jc w:val="both"/>
              <w:rPr>
                <w:strike/>
                <w:sz w:val="24"/>
                <w:szCs w:val="24"/>
                <w:lang w:val="es-ES_tradnl"/>
              </w:rPr>
            </w:pPr>
          </w:p>
        </w:tc>
        <w:tc>
          <w:tcPr>
            <w:tcW w:w="1053" w:type="pct"/>
            <w:shd w:val="clear" w:color="auto" w:fill="auto"/>
            <w:vAlign w:val="center"/>
          </w:tcPr>
          <w:p w:rsidR="00CD5472" w:rsidRDefault="005D30CE" w:rsidP="00CD5472">
            <w:pPr>
              <w:spacing w:after="200"/>
              <w:jc w:val="both"/>
              <w:rPr>
                <w:strike/>
                <w:sz w:val="24"/>
                <w:szCs w:val="24"/>
                <w:lang w:val="es-ES_tradnl"/>
              </w:rPr>
            </w:pPr>
            <w:proofErr w:type="spellStart"/>
            <w:r w:rsidRPr="00AE264A">
              <w:rPr>
                <w:strike/>
                <w:sz w:val="24"/>
                <w:szCs w:val="24"/>
                <w:lang w:val="es-ES_tradnl"/>
              </w:rPr>
              <w:t>Ampolas</w:t>
            </w:r>
            <w:proofErr w:type="spellEnd"/>
            <w:r w:rsidRPr="00AE264A">
              <w:rPr>
                <w:strike/>
                <w:sz w:val="24"/>
                <w:szCs w:val="24"/>
                <w:lang w:val="es-ES_tradnl"/>
              </w:rPr>
              <w:t xml:space="preserve"> de 25mg/5ml- </w:t>
            </w:r>
          </w:p>
          <w:p w:rsidR="005D30CE" w:rsidRPr="00AE264A" w:rsidRDefault="005D30CE" w:rsidP="00CD5472">
            <w:pPr>
              <w:spacing w:after="200"/>
              <w:jc w:val="both"/>
              <w:rPr>
                <w:strike/>
                <w:sz w:val="24"/>
                <w:szCs w:val="24"/>
                <w:lang w:val="es-ES_tradnl"/>
              </w:rPr>
            </w:pPr>
            <w:r w:rsidRPr="00AE264A">
              <w:rPr>
                <w:strike/>
                <w:sz w:val="24"/>
                <w:szCs w:val="24"/>
                <w:lang w:val="es-ES_tradnl"/>
              </w:rPr>
              <w:t>Comprimidos de 25mg</w:t>
            </w:r>
          </w:p>
        </w:tc>
        <w:tc>
          <w:tcPr>
            <w:tcW w:w="990" w:type="pct"/>
            <w:shd w:val="clear" w:color="auto" w:fill="auto"/>
            <w:vAlign w:val="center"/>
          </w:tcPr>
          <w:p w:rsidR="00CD5472" w:rsidRDefault="005D30CE" w:rsidP="00CD5472">
            <w:pPr>
              <w:spacing w:after="200"/>
              <w:jc w:val="both"/>
              <w:rPr>
                <w:strike/>
                <w:sz w:val="24"/>
                <w:szCs w:val="24"/>
                <w:lang w:val="es-ES_tradnl"/>
              </w:rPr>
            </w:pPr>
            <w:r w:rsidRPr="00AE264A">
              <w:rPr>
                <w:strike/>
                <w:sz w:val="24"/>
                <w:szCs w:val="24"/>
                <w:lang w:val="es-ES_tradnl"/>
              </w:rPr>
              <w:t>20 un</w:t>
            </w:r>
          </w:p>
          <w:p w:rsidR="005D30CE" w:rsidRPr="00AE264A" w:rsidRDefault="005D30CE" w:rsidP="00CD5472">
            <w:pPr>
              <w:spacing w:after="200"/>
              <w:jc w:val="both"/>
              <w:rPr>
                <w:strike/>
                <w:sz w:val="24"/>
                <w:szCs w:val="24"/>
                <w:lang w:val="es-ES_tradnl"/>
              </w:rPr>
            </w:pPr>
            <w:r w:rsidRPr="00AE264A">
              <w:rPr>
                <w:strike/>
                <w:sz w:val="24"/>
                <w:szCs w:val="24"/>
                <w:lang w:val="es-ES_tradnl"/>
              </w:rPr>
              <w:t>80 un</w:t>
            </w:r>
          </w:p>
        </w:tc>
        <w:tc>
          <w:tcPr>
            <w:tcW w:w="891" w:type="pct"/>
            <w:shd w:val="clear" w:color="auto" w:fill="auto"/>
            <w:vAlign w:val="center"/>
          </w:tcPr>
          <w:p w:rsidR="00CD5472" w:rsidRDefault="005D30CE" w:rsidP="00CD5472">
            <w:pPr>
              <w:spacing w:after="200"/>
              <w:jc w:val="both"/>
              <w:rPr>
                <w:strike/>
                <w:sz w:val="24"/>
                <w:szCs w:val="24"/>
                <w:lang w:val="es-ES_tradnl"/>
              </w:rPr>
            </w:pPr>
            <w:r w:rsidRPr="00AE264A">
              <w:rPr>
                <w:strike/>
                <w:sz w:val="24"/>
                <w:szCs w:val="24"/>
                <w:lang w:val="es-ES_tradnl"/>
              </w:rPr>
              <w:t>10 un</w:t>
            </w:r>
          </w:p>
          <w:p w:rsidR="005D30CE" w:rsidRPr="00AE264A" w:rsidRDefault="005D30CE" w:rsidP="00CD5472">
            <w:pPr>
              <w:spacing w:after="200"/>
              <w:jc w:val="both"/>
              <w:rPr>
                <w:strike/>
                <w:sz w:val="24"/>
                <w:szCs w:val="24"/>
                <w:lang w:val="es-ES_tradnl"/>
              </w:rPr>
            </w:pPr>
            <w:r w:rsidRPr="00AE264A">
              <w:rPr>
                <w:strike/>
                <w:sz w:val="24"/>
                <w:szCs w:val="24"/>
                <w:lang w:val="es-ES_tradnl"/>
              </w:rPr>
              <w:t>40 un</w:t>
            </w:r>
          </w:p>
        </w:tc>
        <w:tc>
          <w:tcPr>
            <w:tcW w:w="798" w:type="pct"/>
            <w:shd w:val="clear" w:color="auto" w:fill="auto"/>
            <w:vAlign w:val="center"/>
          </w:tcPr>
          <w:p w:rsidR="005D30CE" w:rsidRPr="00AE264A" w:rsidRDefault="005D30CE" w:rsidP="00CD5472">
            <w:pPr>
              <w:spacing w:after="200"/>
              <w:jc w:val="both"/>
              <w:rPr>
                <w:strike/>
                <w:sz w:val="24"/>
                <w:szCs w:val="24"/>
                <w:lang w:val="es-ES_tradnl"/>
              </w:rPr>
            </w:pPr>
            <w:r w:rsidRPr="00AE264A">
              <w:rPr>
                <w:strike/>
                <w:sz w:val="24"/>
                <w:szCs w:val="24"/>
                <w:lang w:val="es-ES_tradnl"/>
              </w:rPr>
              <w:t>20 un</w:t>
            </w:r>
          </w:p>
        </w:tc>
      </w:tr>
      <w:tr w:rsidR="005D30CE" w:rsidRPr="00AE264A" w:rsidTr="00C44E55">
        <w:trPr>
          <w:cantSplit/>
        </w:trPr>
        <w:tc>
          <w:tcPr>
            <w:tcW w:w="1268" w:type="pct"/>
            <w:shd w:val="clear" w:color="auto" w:fill="auto"/>
            <w:vAlign w:val="center"/>
          </w:tcPr>
          <w:p w:rsidR="005D30CE" w:rsidRPr="00AE264A" w:rsidRDefault="005D30CE" w:rsidP="00CD5472">
            <w:pPr>
              <w:pStyle w:val="Ttulo3"/>
              <w:spacing w:after="200"/>
              <w:jc w:val="both"/>
              <w:rPr>
                <w:rFonts w:ascii="Times New Roman" w:hAnsi="Times New Roman" w:cs="Times New Roman"/>
                <w:b/>
                <w:bCs/>
                <w:strike/>
                <w:color w:val="auto"/>
                <w:sz w:val="24"/>
                <w:szCs w:val="24"/>
              </w:rPr>
            </w:pPr>
            <w:r w:rsidRPr="00AE264A">
              <w:rPr>
                <w:rFonts w:ascii="Times New Roman" w:hAnsi="Times New Roman" w:cs="Times New Roman"/>
                <w:b/>
                <w:bCs/>
                <w:strike/>
                <w:color w:val="auto"/>
                <w:sz w:val="24"/>
                <w:szCs w:val="24"/>
              </w:rPr>
              <w:lastRenderedPageBreak/>
              <w:t>Solução de Cloreto de sódio 0,9% (reposição hidroeletrolítica parenteral)</w:t>
            </w:r>
          </w:p>
          <w:p w:rsidR="005D30CE" w:rsidRPr="00AE264A" w:rsidRDefault="005D30CE" w:rsidP="00CD5472">
            <w:pPr>
              <w:spacing w:after="200"/>
              <w:jc w:val="both"/>
              <w:rPr>
                <w:strike/>
                <w:sz w:val="24"/>
                <w:szCs w:val="24"/>
              </w:rPr>
            </w:pPr>
          </w:p>
        </w:tc>
        <w:tc>
          <w:tcPr>
            <w:tcW w:w="1053" w:type="pct"/>
            <w:shd w:val="clear" w:color="auto" w:fill="auto"/>
            <w:vAlign w:val="center"/>
          </w:tcPr>
          <w:p w:rsidR="005D30CE" w:rsidRPr="00AE264A" w:rsidRDefault="005D30CE" w:rsidP="00CD5472">
            <w:pPr>
              <w:pStyle w:val="Ttulo2"/>
              <w:spacing w:after="200"/>
              <w:jc w:val="both"/>
              <w:rPr>
                <w:b w:val="0"/>
                <w:bCs w:val="0"/>
                <w:strike/>
                <w:sz w:val="24"/>
                <w:szCs w:val="24"/>
              </w:rPr>
            </w:pPr>
            <w:r w:rsidRPr="00AE264A">
              <w:rPr>
                <w:b w:val="0"/>
                <w:bCs w:val="0"/>
                <w:strike/>
                <w:sz w:val="24"/>
                <w:szCs w:val="24"/>
              </w:rPr>
              <w:t>Frascos de 500 ou</w:t>
            </w:r>
            <w:r w:rsidR="00CD5472">
              <w:rPr>
                <w:b w:val="0"/>
                <w:bCs w:val="0"/>
                <w:strike/>
                <w:sz w:val="24"/>
                <w:szCs w:val="24"/>
              </w:rPr>
              <w:t xml:space="preserve"> </w:t>
            </w:r>
            <w:r w:rsidRPr="00AE264A">
              <w:rPr>
                <w:b w:val="0"/>
                <w:bCs w:val="0"/>
                <w:strike/>
                <w:sz w:val="24"/>
                <w:szCs w:val="24"/>
              </w:rPr>
              <w:t>1000 ml</w:t>
            </w:r>
          </w:p>
        </w:tc>
        <w:tc>
          <w:tcPr>
            <w:tcW w:w="990" w:type="pct"/>
            <w:shd w:val="clear" w:color="auto" w:fill="auto"/>
            <w:vAlign w:val="center"/>
          </w:tcPr>
          <w:p w:rsidR="005D30CE" w:rsidRPr="00AE264A" w:rsidRDefault="005D30CE" w:rsidP="00CD5472">
            <w:pPr>
              <w:spacing w:after="200"/>
              <w:jc w:val="both"/>
              <w:rPr>
                <w:strike/>
                <w:sz w:val="24"/>
                <w:szCs w:val="24"/>
                <w:lang w:val="es-ES_tradnl"/>
              </w:rPr>
            </w:pPr>
            <w:r w:rsidRPr="00AE264A">
              <w:rPr>
                <w:strike/>
                <w:sz w:val="24"/>
                <w:szCs w:val="24"/>
                <w:lang w:val="es-ES_tradnl"/>
              </w:rPr>
              <w:t>06 un</w:t>
            </w:r>
          </w:p>
        </w:tc>
        <w:tc>
          <w:tcPr>
            <w:tcW w:w="891" w:type="pct"/>
            <w:shd w:val="clear" w:color="auto" w:fill="auto"/>
            <w:vAlign w:val="center"/>
          </w:tcPr>
          <w:p w:rsidR="005D30CE" w:rsidRPr="00AE264A" w:rsidRDefault="005D30CE" w:rsidP="00CD5472">
            <w:pPr>
              <w:spacing w:after="200"/>
              <w:jc w:val="both"/>
              <w:rPr>
                <w:strike/>
                <w:sz w:val="24"/>
                <w:szCs w:val="24"/>
                <w:lang w:val="es-ES_tradnl"/>
              </w:rPr>
            </w:pPr>
            <w:r w:rsidRPr="00AE264A">
              <w:rPr>
                <w:strike/>
                <w:sz w:val="24"/>
                <w:szCs w:val="24"/>
                <w:lang w:val="es-ES_tradnl"/>
              </w:rPr>
              <w:t>02 un</w:t>
            </w:r>
          </w:p>
        </w:tc>
        <w:tc>
          <w:tcPr>
            <w:tcW w:w="798" w:type="pct"/>
            <w:shd w:val="clear" w:color="auto" w:fill="auto"/>
            <w:vAlign w:val="center"/>
          </w:tcPr>
          <w:p w:rsidR="005D30CE" w:rsidRPr="00AE264A" w:rsidRDefault="005D30CE" w:rsidP="00CD5472">
            <w:pPr>
              <w:spacing w:after="200"/>
              <w:jc w:val="both"/>
              <w:rPr>
                <w:strike/>
                <w:sz w:val="24"/>
                <w:szCs w:val="24"/>
                <w:lang w:val="es-ES_tradnl"/>
              </w:rPr>
            </w:pPr>
            <w:r w:rsidRPr="00AE264A">
              <w:rPr>
                <w:strike/>
                <w:sz w:val="24"/>
                <w:szCs w:val="24"/>
                <w:lang w:val="es-ES_tradnl"/>
              </w:rPr>
              <w:t>-</w:t>
            </w:r>
          </w:p>
        </w:tc>
      </w:tr>
      <w:tr w:rsidR="005D30CE" w:rsidRPr="00AE264A" w:rsidTr="00C44E55">
        <w:trPr>
          <w:cantSplit/>
          <w:trHeight w:val="444"/>
        </w:trPr>
        <w:tc>
          <w:tcPr>
            <w:tcW w:w="1268" w:type="pct"/>
            <w:tcBorders>
              <w:bottom w:val="nil"/>
            </w:tcBorders>
            <w:shd w:val="clear" w:color="auto" w:fill="auto"/>
            <w:vAlign w:val="center"/>
          </w:tcPr>
          <w:p w:rsidR="005D30CE" w:rsidRPr="00AE264A" w:rsidRDefault="005D30CE" w:rsidP="00DB0AE0">
            <w:pPr>
              <w:pStyle w:val="Ttulo9"/>
              <w:spacing w:after="200"/>
              <w:rPr>
                <w:strike/>
                <w:lang w:val="es-ES_tradnl"/>
              </w:rPr>
            </w:pPr>
            <w:proofErr w:type="spellStart"/>
            <w:r w:rsidRPr="00AE264A">
              <w:rPr>
                <w:rFonts w:ascii="Times New Roman" w:hAnsi="Times New Roman" w:cs="Times New Roman"/>
                <w:b w:val="0"/>
                <w:bCs w:val="0"/>
                <w:strike/>
                <w:color w:val="auto"/>
                <w:lang w:val="es-ES_tradnl"/>
              </w:rPr>
              <w:t>Citoprofeno</w:t>
            </w:r>
            <w:proofErr w:type="spellEnd"/>
          </w:p>
        </w:tc>
        <w:tc>
          <w:tcPr>
            <w:tcW w:w="1053" w:type="pct"/>
            <w:tcBorders>
              <w:bottom w:val="nil"/>
            </w:tcBorders>
            <w:shd w:val="clear" w:color="auto" w:fill="auto"/>
            <w:vAlign w:val="center"/>
          </w:tcPr>
          <w:p w:rsidR="005D30CE" w:rsidRPr="00AE264A" w:rsidRDefault="005D30CE" w:rsidP="00CD5472">
            <w:pPr>
              <w:spacing w:after="200"/>
              <w:jc w:val="both"/>
              <w:rPr>
                <w:strike/>
                <w:sz w:val="24"/>
                <w:szCs w:val="24"/>
                <w:lang w:val="es-ES_tradnl"/>
              </w:rPr>
            </w:pPr>
            <w:r w:rsidRPr="00AE264A">
              <w:rPr>
                <w:strike/>
                <w:sz w:val="24"/>
                <w:szCs w:val="24"/>
                <w:lang w:val="es-ES_tradnl"/>
              </w:rPr>
              <w:t>Comprimidos de 50mg</w:t>
            </w:r>
          </w:p>
        </w:tc>
        <w:tc>
          <w:tcPr>
            <w:tcW w:w="990" w:type="pct"/>
            <w:tcBorders>
              <w:bottom w:val="nil"/>
            </w:tcBorders>
            <w:shd w:val="clear" w:color="auto" w:fill="auto"/>
            <w:vAlign w:val="center"/>
          </w:tcPr>
          <w:p w:rsidR="005D30CE" w:rsidRPr="00AE264A" w:rsidRDefault="005D30CE" w:rsidP="00CD5472">
            <w:pPr>
              <w:spacing w:after="200"/>
              <w:jc w:val="both"/>
              <w:rPr>
                <w:strike/>
                <w:sz w:val="24"/>
                <w:szCs w:val="24"/>
              </w:rPr>
            </w:pPr>
            <w:r w:rsidRPr="00AE264A">
              <w:rPr>
                <w:strike/>
                <w:sz w:val="24"/>
                <w:szCs w:val="24"/>
              </w:rPr>
              <w:t xml:space="preserve">40 </w:t>
            </w:r>
            <w:proofErr w:type="spellStart"/>
            <w:r w:rsidRPr="00AE264A">
              <w:rPr>
                <w:strike/>
                <w:sz w:val="24"/>
                <w:szCs w:val="24"/>
              </w:rPr>
              <w:t>un</w:t>
            </w:r>
            <w:proofErr w:type="spellEnd"/>
          </w:p>
        </w:tc>
        <w:tc>
          <w:tcPr>
            <w:tcW w:w="891" w:type="pct"/>
            <w:tcBorders>
              <w:bottom w:val="nil"/>
            </w:tcBorders>
            <w:shd w:val="clear" w:color="auto" w:fill="auto"/>
            <w:vAlign w:val="center"/>
          </w:tcPr>
          <w:p w:rsidR="005D30CE" w:rsidRPr="00AE264A" w:rsidRDefault="005D30CE" w:rsidP="00CD5472">
            <w:pPr>
              <w:spacing w:after="200"/>
              <w:jc w:val="both"/>
              <w:rPr>
                <w:strike/>
                <w:sz w:val="24"/>
                <w:szCs w:val="24"/>
              </w:rPr>
            </w:pPr>
            <w:r w:rsidRPr="00AE264A">
              <w:rPr>
                <w:strike/>
                <w:sz w:val="24"/>
                <w:szCs w:val="24"/>
              </w:rPr>
              <w:t xml:space="preserve">40 </w:t>
            </w:r>
            <w:proofErr w:type="spellStart"/>
            <w:r w:rsidRPr="00AE264A">
              <w:rPr>
                <w:strike/>
                <w:sz w:val="24"/>
                <w:szCs w:val="24"/>
              </w:rPr>
              <w:t>un</w:t>
            </w:r>
            <w:proofErr w:type="spellEnd"/>
          </w:p>
        </w:tc>
        <w:tc>
          <w:tcPr>
            <w:tcW w:w="798" w:type="pct"/>
            <w:tcBorders>
              <w:bottom w:val="nil"/>
            </w:tcBorders>
            <w:shd w:val="clear" w:color="auto" w:fill="auto"/>
            <w:vAlign w:val="center"/>
          </w:tcPr>
          <w:p w:rsidR="005D30CE" w:rsidRPr="00AE264A" w:rsidRDefault="005D30CE" w:rsidP="00CD5472">
            <w:pPr>
              <w:spacing w:after="200"/>
              <w:jc w:val="both"/>
              <w:rPr>
                <w:strike/>
                <w:sz w:val="24"/>
                <w:szCs w:val="24"/>
              </w:rPr>
            </w:pPr>
            <w:r w:rsidRPr="00AE264A">
              <w:rPr>
                <w:strike/>
                <w:sz w:val="24"/>
                <w:szCs w:val="24"/>
              </w:rPr>
              <w:t>-</w:t>
            </w:r>
          </w:p>
        </w:tc>
      </w:tr>
      <w:tr w:rsidR="005D30CE" w:rsidRPr="00AE264A" w:rsidTr="00C44E55">
        <w:trPr>
          <w:cantSplit/>
        </w:trPr>
        <w:tc>
          <w:tcPr>
            <w:tcW w:w="1268" w:type="pct"/>
            <w:tcBorders>
              <w:bottom w:val="nil"/>
            </w:tcBorders>
            <w:shd w:val="clear" w:color="auto" w:fill="auto"/>
            <w:vAlign w:val="center"/>
          </w:tcPr>
          <w:p w:rsidR="005D30CE" w:rsidRPr="00AE264A" w:rsidRDefault="005D30CE" w:rsidP="00DB0AE0">
            <w:pPr>
              <w:spacing w:after="200"/>
              <w:jc w:val="both"/>
              <w:rPr>
                <w:strike/>
                <w:sz w:val="24"/>
                <w:szCs w:val="24"/>
              </w:rPr>
            </w:pPr>
            <w:proofErr w:type="spellStart"/>
            <w:r w:rsidRPr="00AE264A">
              <w:rPr>
                <w:strike/>
                <w:sz w:val="24"/>
                <w:szCs w:val="24"/>
              </w:rPr>
              <w:t>Diazepam</w:t>
            </w:r>
            <w:proofErr w:type="spellEnd"/>
            <w:r w:rsidRPr="00AE264A">
              <w:rPr>
                <w:strike/>
                <w:sz w:val="24"/>
                <w:szCs w:val="24"/>
              </w:rPr>
              <w:t xml:space="preserve">* </w:t>
            </w:r>
            <w:proofErr w:type="gramStart"/>
            <w:r w:rsidRPr="00AE264A">
              <w:rPr>
                <w:strike/>
                <w:sz w:val="24"/>
                <w:szCs w:val="24"/>
              </w:rPr>
              <w:t>( lista</w:t>
            </w:r>
            <w:proofErr w:type="gramEnd"/>
            <w:r w:rsidRPr="00AE264A">
              <w:rPr>
                <w:strike/>
                <w:sz w:val="24"/>
                <w:szCs w:val="24"/>
              </w:rPr>
              <w:t xml:space="preserve"> B 1 da </w:t>
            </w:r>
            <w:proofErr w:type="spellStart"/>
            <w:r w:rsidRPr="00AE264A">
              <w:rPr>
                <w:strike/>
                <w:sz w:val="24"/>
                <w:szCs w:val="24"/>
              </w:rPr>
              <w:t>Pt.SVS</w:t>
            </w:r>
            <w:proofErr w:type="spellEnd"/>
            <w:r w:rsidRPr="00AE264A">
              <w:rPr>
                <w:strike/>
                <w:sz w:val="24"/>
                <w:szCs w:val="24"/>
              </w:rPr>
              <w:t>/MS 344/98) e suas</w:t>
            </w:r>
            <w:r w:rsidR="00DB0AE0">
              <w:rPr>
                <w:strike/>
                <w:sz w:val="24"/>
                <w:szCs w:val="24"/>
              </w:rPr>
              <w:t xml:space="preserve"> </w:t>
            </w:r>
            <w:r w:rsidRPr="00AE264A">
              <w:rPr>
                <w:strike/>
                <w:sz w:val="24"/>
                <w:szCs w:val="24"/>
              </w:rPr>
              <w:t>Atualizações</w:t>
            </w:r>
          </w:p>
        </w:tc>
        <w:tc>
          <w:tcPr>
            <w:tcW w:w="1053" w:type="pct"/>
            <w:tcBorders>
              <w:bottom w:val="nil"/>
            </w:tcBorders>
            <w:shd w:val="clear" w:color="auto" w:fill="auto"/>
            <w:vAlign w:val="center"/>
          </w:tcPr>
          <w:p w:rsidR="005D30CE" w:rsidRPr="00AE264A" w:rsidRDefault="005D30CE" w:rsidP="00CD5472">
            <w:pPr>
              <w:pStyle w:val="Ttulo2"/>
              <w:spacing w:after="200"/>
              <w:jc w:val="both"/>
              <w:rPr>
                <w:b w:val="0"/>
                <w:bCs w:val="0"/>
                <w:strike/>
                <w:sz w:val="24"/>
                <w:szCs w:val="24"/>
              </w:rPr>
            </w:pPr>
            <w:r w:rsidRPr="00AE264A">
              <w:rPr>
                <w:b w:val="0"/>
                <w:bCs w:val="0"/>
                <w:strike/>
                <w:sz w:val="24"/>
                <w:szCs w:val="24"/>
              </w:rPr>
              <w:t>Comprimidos de</w:t>
            </w:r>
            <w:r w:rsidR="00CD5472">
              <w:rPr>
                <w:b w:val="0"/>
                <w:bCs w:val="0"/>
                <w:strike/>
                <w:sz w:val="24"/>
                <w:szCs w:val="24"/>
              </w:rPr>
              <w:t xml:space="preserve"> </w:t>
            </w:r>
            <w:r w:rsidRPr="00AE264A">
              <w:rPr>
                <w:b w:val="0"/>
                <w:bCs w:val="0"/>
                <w:strike/>
                <w:sz w:val="24"/>
                <w:szCs w:val="24"/>
              </w:rPr>
              <w:t>5mg</w:t>
            </w:r>
          </w:p>
        </w:tc>
        <w:tc>
          <w:tcPr>
            <w:tcW w:w="990" w:type="pct"/>
            <w:tcBorders>
              <w:bottom w:val="nil"/>
            </w:tcBorders>
            <w:shd w:val="clear" w:color="auto" w:fill="auto"/>
            <w:vAlign w:val="center"/>
          </w:tcPr>
          <w:p w:rsidR="005D30CE" w:rsidRPr="00AE264A" w:rsidRDefault="005D30CE" w:rsidP="00CD5472">
            <w:pPr>
              <w:spacing w:after="200"/>
              <w:jc w:val="both"/>
              <w:rPr>
                <w:strike/>
                <w:sz w:val="24"/>
                <w:szCs w:val="24"/>
                <w:lang w:val="es-ES_tradnl"/>
              </w:rPr>
            </w:pPr>
            <w:r w:rsidRPr="00AE264A">
              <w:rPr>
                <w:strike/>
                <w:sz w:val="24"/>
                <w:szCs w:val="24"/>
                <w:lang w:val="es-ES_tradnl"/>
              </w:rPr>
              <w:t>200 un</w:t>
            </w:r>
          </w:p>
        </w:tc>
        <w:tc>
          <w:tcPr>
            <w:tcW w:w="891" w:type="pct"/>
            <w:tcBorders>
              <w:bottom w:val="nil"/>
            </w:tcBorders>
            <w:shd w:val="clear" w:color="auto" w:fill="auto"/>
            <w:vAlign w:val="center"/>
          </w:tcPr>
          <w:p w:rsidR="005D30CE" w:rsidRPr="00AE264A" w:rsidRDefault="005D30CE" w:rsidP="00CD5472">
            <w:pPr>
              <w:spacing w:after="200"/>
              <w:jc w:val="both"/>
              <w:rPr>
                <w:strike/>
                <w:sz w:val="24"/>
                <w:szCs w:val="24"/>
                <w:lang w:val="es-ES_tradnl"/>
              </w:rPr>
            </w:pPr>
            <w:r w:rsidRPr="00AE264A">
              <w:rPr>
                <w:strike/>
                <w:sz w:val="24"/>
                <w:szCs w:val="24"/>
                <w:lang w:val="es-ES_tradnl"/>
              </w:rPr>
              <w:t>100 un</w:t>
            </w:r>
          </w:p>
        </w:tc>
        <w:tc>
          <w:tcPr>
            <w:tcW w:w="798" w:type="pct"/>
            <w:tcBorders>
              <w:bottom w:val="nil"/>
            </w:tcBorders>
            <w:shd w:val="clear" w:color="auto" w:fill="auto"/>
            <w:vAlign w:val="center"/>
          </w:tcPr>
          <w:p w:rsidR="005D30CE" w:rsidRPr="00AE264A" w:rsidRDefault="005D30CE" w:rsidP="00CD5472">
            <w:pPr>
              <w:spacing w:after="200"/>
              <w:jc w:val="both"/>
              <w:rPr>
                <w:strike/>
                <w:sz w:val="24"/>
                <w:szCs w:val="24"/>
                <w:lang w:val="es-ES_tradnl"/>
              </w:rPr>
            </w:pPr>
            <w:r w:rsidRPr="00AE264A">
              <w:rPr>
                <w:strike/>
                <w:sz w:val="24"/>
                <w:szCs w:val="24"/>
                <w:lang w:val="es-ES_tradnl"/>
              </w:rPr>
              <w:t>-</w:t>
            </w:r>
          </w:p>
        </w:tc>
      </w:tr>
      <w:tr w:rsidR="005D30CE" w:rsidRPr="00AE264A" w:rsidTr="00C44E55">
        <w:trPr>
          <w:cantSplit/>
        </w:trPr>
        <w:tc>
          <w:tcPr>
            <w:tcW w:w="1268" w:type="pct"/>
            <w:tcBorders>
              <w:top w:val="nil"/>
            </w:tcBorders>
            <w:shd w:val="clear" w:color="auto" w:fill="auto"/>
            <w:vAlign w:val="center"/>
          </w:tcPr>
          <w:p w:rsidR="005D30CE" w:rsidRPr="00AE264A" w:rsidRDefault="005D30CE" w:rsidP="00CD5472">
            <w:pPr>
              <w:spacing w:after="200"/>
              <w:jc w:val="both"/>
              <w:rPr>
                <w:strike/>
                <w:sz w:val="24"/>
                <w:szCs w:val="24"/>
                <w:lang w:val="es-ES_tradnl"/>
              </w:rPr>
            </w:pPr>
          </w:p>
        </w:tc>
        <w:tc>
          <w:tcPr>
            <w:tcW w:w="1053" w:type="pct"/>
            <w:tcBorders>
              <w:top w:val="nil"/>
            </w:tcBorders>
            <w:shd w:val="clear" w:color="auto" w:fill="auto"/>
            <w:vAlign w:val="center"/>
          </w:tcPr>
          <w:p w:rsidR="005D30CE" w:rsidRPr="00AE264A" w:rsidRDefault="005D30CE" w:rsidP="00CD5472">
            <w:pPr>
              <w:spacing w:after="200"/>
              <w:jc w:val="both"/>
              <w:rPr>
                <w:strike/>
                <w:sz w:val="24"/>
                <w:szCs w:val="24"/>
                <w:lang w:val="es-ES_tradnl"/>
              </w:rPr>
            </w:pPr>
            <w:proofErr w:type="spellStart"/>
            <w:r w:rsidRPr="00AE264A">
              <w:rPr>
                <w:strike/>
                <w:sz w:val="24"/>
                <w:szCs w:val="24"/>
                <w:lang w:val="es-ES_tradnl"/>
              </w:rPr>
              <w:t>Ampolas</w:t>
            </w:r>
            <w:proofErr w:type="spellEnd"/>
            <w:r w:rsidR="00CD5472">
              <w:rPr>
                <w:strike/>
                <w:sz w:val="24"/>
                <w:szCs w:val="24"/>
                <w:lang w:val="es-ES_tradnl"/>
              </w:rPr>
              <w:t xml:space="preserve"> </w:t>
            </w:r>
            <w:r w:rsidRPr="00AE264A">
              <w:rPr>
                <w:strike/>
                <w:sz w:val="24"/>
                <w:szCs w:val="24"/>
                <w:lang w:val="es-ES_tradnl"/>
              </w:rPr>
              <w:t>de 5mg/ml – 2ml</w:t>
            </w:r>
          </w:p>
        </w:tc>
        <w:tc>
          <w:tcPr>
            <w:tcW w:w="990" w:type="pct"/>
            <w:tcBorders>
              <w:top w:val="nil"/>
            </w:tcBorders>
            <w:shd w:val="clear" w:color="auto" w:fill="auto"/>
            <w:vAlign w:val="center"/>
          </w:tcPr>
          <w:p w:rsidR="005D30CE" w:rsidRPr="00AE264A" w:rsidRDefault="005D30CE" w:rsidP="00CD5472">
            <w:pPr>
              <w:spacing w:after="200"/>
              <w:jc w:val="both"/>
              <w:rPr>
                <w:strike/>
                <w:sz w:val="24"/>
                <w:szCs w:val="24"/>
                <w:lang w:val="es-ES_tradnl"/>
              </w:rPr>
            </w:pPr>
            <w:r w:rsidRPr="00AE264A">
              <w:rPr>
                <w:strike/>
                <w:sz w:val="24"/>
                <w:szCs w:val="24"/>
                <w:lang w:val="es-ES_tradnl"/>
              </w:rPr>
              <w:t>20 un</w:t>
            </w:r>
          </w:p>
        </w:tc>
        <w:tc>
          <w:tcPr>
            <w:tcW w:w="891" w:type="pct"/>
            <w:tcBorders>
              <w:top w:val="nil"/>
            </w:tcBorders>
            <w:shd w:val="clear" w:color="auto" w:fill="auto"/>
            <w:vAlign w:val="center"/>
          </w:tcPr>
          <w:p w:rsidR="005D30CE" w:rsidRPr="00AE264A" w:rsidRDefault="005D30CE" w:rsidP="00CD5472">
            <w:pPr>
              <w:spacing w:after="200"/>
              <w:jc w:val="both"/>
              <w:rPr>
                <w:strike/>
                <w:sz w:val="24"/>
                <w:szCs w:val="24"/>
                <w:lang w:val="es-ES_tradnl"/>
              </w:rPr>
            </w:pPr>
            <w:r w:rsidRPr="00AE264A">
              <w:rPr>
                <w:strike/>
                <w:sz w:val="24"/>
                <w:szCs w:val="24"/>
                <w:lang w:val="es-ES_tradnl"/>
              </w:rPr>
              <w:t>-</w:t>
            </w:r>
          </w:p>
        </w:tc>
        <w:tc>
          <w:tcPr>
            <w:tcW w:w="798" w:type="pct"/>
            <w:tcBorders>
              <w:top w:val="nil"/>
            </w:tcBorders>
            <w:shd w:val="clear" w:color="auto" w:fill="auto"/>
            <w:vAlign w:val="center"/>
          </w:tcPr>
          <w:p w:rsidR="005D30CE" w:rsidRPr="00AE264A" w:rsidRDefault="005D30CE" w:rsidP="00CD5472">
            <w:pPr>
              <w:spacing w:after="200"/>
              <w:jc w:val="both"/>
              <w:rPr>
                <w:strike/>
                <w:sz w:val="24"/>
                <w:szCs w:val="24"/>
                <w:lang w:val="es-ES_tradnl"/>
              </w:rPr>
            </w:pPr>
            <w:r w:rsidRPr="00AE264A">
              <w:rPr>
                <w:strike/>
                <w:sz w:val="24"/>
                <w:szCs w:val="24"/>
                <w:lang w:val="es-ES_tradnl"/>
              </w:rPr>
              <w:t>-</w:t>
            </w:r>
          </w:p>
        </w:tc>
      </w:tr>
      <w:tr w:rsidR="005D30CE" w:rsidRPr="00AE264A" w:rsidTr="00C44E55">
        <w:trPr>
          <w:cantSplit/>
        </w:trPr>
        <w:tc>
          <w:tcPr>
            <w:tcW w:w="1268" w:type="pct"/>
            <w:shd w:val="clear" w:color="auto" w:fill="auto"/>
            <w:vAlign w:val="center"/>
          </w:tcPr>
          <w:p w:rsidR="005D30CE" w:rsidRPr="00AE264A" w:rsidRDefault="005D30CE" w:rsidP="00CD5472">
            <w:pPr>
              <w:spacing w:after="200"/>
              <w:jc w:val="both"/>
              <w:rPr>
                <w:strike/>
                <w:sz w:val="24"/>
                <w:szCs w:val="24"/>
                <w:lang w:val="es-ES_tradnl"/>
              </w:rPr>
            </w:pPr>
            <w:proofErr w:type="spellStart"/>
            <w:r w:rsidRPr="00AE264A">
              <w:rPr>
                <w:strike/>
                <w:sz w:val="24"/>
                <w:szCs w:val="24"/>
                <w:lang w:val="es-ES_tradnl"/>
              </w:rPr>
              <w:t>Doxiciclina</w:t>
            </w:r>
            <w:proofErr w:type="spellEnd"/>
            <w:r w:rsidRPr="00AE264A">
              <w:rPr>
                <w:strike/>
                <w:sz w:val="24"/>
                <w:szCs w:val="24"/>
                <w:lang w:val="es-ES_tradnl"/>
              </w:rPr>
              <w:t xml:space="preserve"> *</w:t>
            </w:r>
          </w:p>
          <w:p w:rsidR="005D30CE" w:rsidRPr="00AE264A" w:rsidRDefault="005D30CE" w:rsidP="00DB0AE0">
            <w:pPr>
              <w:spacing w:after="200"/>
              <w:jc w:val="both"/>
              <w:rPr>
                <w:strike/>
                <w:sz w:val="24"/>
                <w:szCs w:val="24"/>
                <w:lang w:val="es-ES_tradnl"/>
              </w:rPr>
            </w:pPr>
            <w:proofErr w:type="gramStart"/>
            <w:r w:rsidRPr="00AE264A">
              <w:rPr>
                <w:strike/>
                <w:sz w:val="24"/>
                <w:szCs w:val="24"/>
                <w:lang w:val="es-ES_tradnl"/>
              </w:rPr>
              <w:t xml:space="preserve">( </w:t>
            </w:r>
            <w:proofErr w:type="spellStart"/>
            <w:r w:rsidRPr="00AE264A">
              <w:rPr>
                <w:strike/>
                <w:sz w:val="24"/>
                <w:szCs w:val="24"/>
                <w:lang w:val="es-ES_tradnl"/>
              </w:rPr>
              <w:t>Cloridrato</w:t>
            </w:r>
            <w:proofErr w:type="spellEnd"/>
            <w:proofErr w:type="gramEnd"/>
            <w:r w:rsidRPr="00AE264A">
              <w:rPr>
                <w:strike/>
                <w:sz w:val="24"/>
                <w:szCs w:val="24"/>
                <w:lang w:val="es-ES_tradnl"/>
              </w:rPr>
              <w:t>)</w:t>
            </w:r>
          </w:p>
        </w:tc>
        <w:tc>
          <w:tcPr>
            <w:tcW w:w="1053" w:type="pct"/>
            <w:shd w:val="clear" w:color="auto" w:fill="auto"/>
            <w:vAlign w:val="center"/>
          </w:tcPr>
          <w:p w:rsidR="005D30CE" w:rsidRPr="00AE264A" w:rsidRDefault="005D30CE" w:rsidP="00CD5472">
            <w:pPr>
              <w:spacing w:after="200"/>
              <w:jc w:val="both"/>
              <w:rPr>
                <w:strike/>
                <w:sz w:val="24"/>
                <w:szCs w:val="24"/>
              </w:rPr>
            </w:pPr>
            <w:r w:rsidRPr="00AE264A">
              <w:rPr>
                <w:strike/>
                <w:sz w:val="24"/>
                <w:szCs w:val="24"/>
              </w:rPr>
              <w:t>Comprimidos de 100mg</w:t>
            </w:r>
          </w:p>
        </w:tc>
        <w:tc>
          <w:tcPr>
            <w:tcW w:w="990" w:type="pct"/>
            <w:shd w:val="clear" w:color="auto" w:fill="auto"/>
            <w:vAlign w:val="center"/>
          </w:tcPr>
          <w:p w:rsidR="005D30CE" w:rsidRPr="00AE264A" w:rsidRDefault="005D30CE" w:rsidP="00CD5472">
            <w:pPr>
              <w:spacing w:after="200"/>
              <w:jc w:val="both"/>
              <w:rPr>
                <w:strike/>
                <w:sz w:val="24"/>
                <w:szCs w:val="24"/>
                <w:lang w:val="es-ES_tradnl"/>
              </w:rPr>
            </w:pPr>
            <w:r w:rsidRPr="00AE264A">
              <w:rPr>
                <w:strike/>
                <w:sz w:val="24"/>
                <w:szCs w:val="24"/>
                <w:lang w:val="es-ES_tradnl"/>
              </w:rPr>
              <w:t>200 un</w:t>
            </w:r>
          </w:p>
        </w:tc>
        <w:tc>
          <w:tcPr>
            <w:tcW w:w="891" w:type="pct"/>
            <w:shd w:val="clear" w:color="auto" w:fill="auto"/>
            <w:vAlign w:val="center"/>
          </w:tcPr>
          <w:p w:rsidR="005D30CE" w:rsidRPr="00AE264A" w:rsidRDefault="005D30CE" w:rsidP="00CD5472">
            <w:pPr>
              <w:spacing w:after="200"/>
              <w:jc w:val="both"/>
              <w:rPr>
                <w:strike/>
                <w:sz w:val="24"/>
                <w:szCs w:val="24"/>
                <w:lang w:val="es-ES_tradnl"/>
              </w:rPr>
            </w:pPr>
            <w:r w:rsidRPr="00AE264A">
              <w:rPr>
                <w:strike/>
                <w:sz w:val="24"/>
                <w:szCs w:val="24"/>
                <w:lang w:val="es-ES_tradnl"/>
              </w:rPr>
              <w:t>-</w:t>
            </w:r>
          </w:p>
        </w:tc>
        <w:tc>
          <w:tcPr>
            <w:tcW w:w="798" w:type="pct"/>
            <w:shd w:val="clear" w:color="auto" w:fill="auto"/>
            <w:vAlign w:val="center"/>
          </w:tcPr>
          <w:p w:rsidR="005D30CE" w:rsidRPr="00AE264A" w:rsidRDefault="005D30CE" w:rsidP="00CD5472">
            <w:pPr>
              <w:spacing w:after="200"/>
              <w:jc w:val="both"/>
              <w:rPr>
                <w:strike/>
                <w:sz w:val="24"/>
                <w:szCs w:val="24"/>
                <w:lang w:val="es-ES_tradnl"/>
              </w:rPr>
            </w:pPr>
            <w:r w:rsidRPr="00AE264A">
              <w:rPr>
                <w:strike/>
                <w:sz w:val="24"/>
                <w:szCs w:val="24"/>
                <w:lang w:val="es-ES_tradnl"/>
              </w:rPr>
              <w:t>-</w:t>
            </w:r>
          </w:p>
        </w:tc>
      </w:tr>
      <w:tr w:rsidR="005D30CE" w:rsidRPr="00AE264A" w:rsidTr="00C44E55">
        <w:trPr>
          <w:cantSplit/>
        </w:trPr>
        <w:tc>
          <w:tcPr>
            <w:tcW w:w="1268" w:type="pct"/>
            <w:shd w:val="clear" w:color="auto" w:fill="auto"/>
            <w:vAlign w:val="center"/>
          </w:tcPr>
          <w:p w:rsidR="005D30CE" w:rsidRPr="00AE264A" w:rsidRDefault="005D30CE" w:rsidP="00CD5472">
            <w:pPr>
              <w:spacing w:after="200"/>
              <w:jc w:val="both"/>
              <w:rPr>
                <w:strike/>
                <w:sz w:val="24"/>
                <w:szCs w:val="24"/>
                <w:lang w:val="es-ES_tradnl"/>
              </w:rPr>
            </w:pPr>
            <w:proofErr w:type="spellStart"/>
            <w:r w:rsidRPr="00AE264A">
              <w:rPr>
                <w:strike/>
                <w:sz w:val="24"/>
                <w:szCs w:val="24"/>
                <w:lang w:val="es-ES_tradnl"/>
              </w:rPr>
              <w:t>Dexclorfeniramina</w:t>
            </w:r>
            <w:proofErr w:type="spellEnd"/>
          </w:p>
          <w:p w:rsidR="005D30CE" w:rsidRPr="00AE264A" w:rsidRDefault="005D30CE" w:rsidP="00CD5472">
            <w:pPr>
              <w:spacing w:after="200"/>
              <w:jc w:val="both"/>
              <w:rPr>
                <w:strike/>
                <w:sz w:val="24"/>
                <w:szCs w:val="24"/>
                <w:lang w:val="es-ES_tradnl"/>
              </w:rPr>
            </w:pPr>
            <w:r w:rsidRPr="00AE264A">
              <w:rPr>
                <w:strike/>
                <w:sz w:val="24"/>
                <w:szCs w:val="24"/>
                <w:lang w:val="es-ES_tradnl"/>
              </w:rPr>
              <w:t>(</w:t>
            </w:r>
            <w:proofErr w:type="spellStart"/>
            <w:r w:rsidRPr="00AE264A">
              <w:rPr>
                <w:strike/>
                <w:sz w:val="24"/>
                <w:szCs w:val="24"/>
                <w:lang w:val="es-ES_tradnl"/>
              </w:rPr>
              <w:t>Maleato</w:t>
            </w:r>
            <w:proofErr w:type="spellEnd"/>
            <w:r w:rsidRPr="00AE264A">
              <w:rPr>
                <w:strike/>
                <w:sz w:val="24"/>
                <w:szCs w:val="24"/>
                <w:lang w:val="es-ES_tradnl"/>
              </w:rPr>
              <w:t>)</w:t>
            </w:r>
          </w:p>
          <w:p w:rsidR="005D30CE" w:rsidRPr="00AE264A" w:rsidRDefault="005D30CE" w:rsidP="00CD5472">
            <w:pPr>
              <w:spacing w:after="200"/>
              <w:jc w:val="both"/>
              <w:rPr>
                <w:strike/>
                <w:sz w:val="24"/>
                <w:szCs w:val="24"/>
                <w:lang w:val="es-ES_tradnl"/>
              </w:rPr>
            </w:pPr>
          </w:p>
        </w:tc>
        <w:tc>
          <w:tcPr>
            <w:tcW w:w="1053" w:type="pct"/>
            <w:shd w:val="clear" w:color="auto" w:fill="auto"/>
            <w:vAlign w:val="center"/>
          </w:tcPr>
          <w:p w:rsidR="00CD5472" w:rsidRDefault="005D30CE" w:rsidP="00CD5472">
            <w:pPr>
              <w:spacing w:after="200"/>
              <w:jc w:val="both"/>
              <w:rPr>
                <w:strike/>
                <w:sz w:val="24"/>
                <w:szCs w:val="24"/>
              </w:rPr>
            </w:pPr>
            <w:r w:rsidRPr="00AE264A">
              <w:rPr>
                <w:strike/>
                <w:sz w:val="24"/>
                <w:szCs w:val="24"/>
              </w:rPr>
              <w:t>Bisnagas de 20 g</w:t>
            </w:r>
          </w:p>
          <w:p w:rsidR="00CD5472" w:rsidRDefault="005D30CE" w:rsidP="00CD5472">
            <w:pPr>
              <w:spacing w:after="200"/>
              <w:jc w:val="both"/>
              <w:rPr>
                <w:strike/>
                <w:sz w:val="24"/>
                <w:szCs w:val="24"/>
              </w:rPr>
            </w:pPr>
            <w:r w:rsidRPr="00AE264A">
              <w:rPr>
                <w:strike/>
                <w:sz w:val="24"/>
                <w:szCs w:val="24"/>
              </w:rPr>
              <w:t>Comprimidos de 2mg</w:t>
            </w:r>
          </w:p>
          <w:p w:rsidR="005D30CE" w:rsidRPr="00AE264A" w:rsidRDefault="005D30CE" w:rsidP="00CD5472">
            <w:pPr>
              <w:spacing w:after="200"/>
              <w:jc w:val="both"/>
              <w:rPr>
                <w:strike/>
                <w:sz w:val="24"/>
                <w:szCs w:val="24"/>
                <w:lang w:val="es-ES_tradnl"/>
              </w:rPr>
            </w:pPr>
            <w:proofErr w:type="spellStart"/>
            <w:r w:rsidRPr="00AE264A">
              <w:rPr>
                <w:strike/>
                <w:sz w:val="24"/>
                <w:szCs w:val="24"/>
                <w:lang w:val="es-ES_tradnl"/>
              </w:rPr>
              <w:t>Ampolas</w:t>
            </w:r>
            <w:proofErr w:type="spellEnd"/>
            <w:r w:rsidRPr="00AE264A">
              <w:rPr>
                <w:strike/>
                <w:sz w:val="24"/>
                <w:szCs w:val="24"/>
                <w:lang w:val="es-ES_tradnl"/>
              </w:rPr>
              <w:t xml:space="preserve"> de 1ml-5mg/ml</w:t>
            </w:r>
          </w:p>
          <w:p w:rsidR="005D30CE" w:rsidRPr="00AE264A" w:rsidRDefault="005D30CE" w:rsidP="00CD5472">
            <w:pPr>
              <w:spacing w:after="200"/>
              <w:jc w:val="both"/>
              <w:rPr>
                <w:strike/>
                <w:sz w:val="24"/>
                <w:szCs w:val="24"/>
                <w:lang w:val="es-ES_tradnl"/>
              </w:rPr>
            </w:pPr>
          </w:p>
        </w:tc>
        <w:tc>
          <w:tcPr>
            <w:tcW w:w="990" w:type="pct"/>
            <w:shd w:val="clear" w:color="auto" w:fill="auto"/>
            <w:vAlign w:val="center"/>
          </w:tcPr>
          <w:p w:rsidR="00CD5472" w:rsidRDefault="005D30CE" w:rsidP="00CD5472">
            <w:pPr>
              <w:spacing w:after="200"/>
              <w:jc w:val="both"/>
              <w:rPr>
                <w:strike/>
                <w:sz w:val="24"/>
                <w:szCs w:val="24"/>
                <w:lang w:val="es-ES_tradnl"/>
              </w:rPr>
            </w:pPr>
            <w:r w:rsidRPr="00AE264A">
              <w:rPr>
                <w:strike/>
                <w:sz w:val="24"/>
                <w:szCs w:val="24"/>
                <w:lang w:val="es-ES_tradnl"/>
              </w:rPr>
              <w:t>03 un</w:t>
            </w:r>
          </w:p>
          <w:p w:rsidR="00CD5472" w:rsidRDefault="005D30CE" w:rsidP="00CD5472">
            <w:pPr>
              <w:spacing w:after="200"/>
              <w:jc w:val="both"/>
              <w:rPr>
                <w:strike/>
                <w:sz w:val="24"/>
                <w:szCs w:val="24"/>
                <w:lang w:val="es-ES_tradnl"/>
              </w:rPr>
            </w:pPr>
            <w:r w:rsidRPr="00AE264A">
              <w:rPr>
                <w:strike/>
                <w:sz w:val="24"/>
                <w:szCs w:val="24"/>
                <w:lang w:val="es-ES_tradnl"/>
              </w:rPr>
              <w:t>40 un</w:t>
            </w:r>
          </w:p>
          <w:p w:rsidR="005D30CE" w:rsidRPr="00AE264A" w:rsidRDefault="005D30CE" w:rsidP="00CD5472">
            <w:pPr>
              <w:spacing w:after="200"/>
              <w:jc w:val="both"/>
              <w:rPr>
                <w:strike/>
                <w:sz w:val="24"/>
                <w:szCs w:val="24"/>
                <w:lang w:val="es-ES_tradnl"/>
              </w:rPr>
            </w:pPr>
            <w:r w:rsidRPr="00AE264A">
              <w:rPr>
                <w:strike/>
                <w:sz w:val="24"/>
                <w:szCs w:val="24"/>
                <w:lang w:val="es-ES_tradnl"/>
              </w:rPr>
              <w:t>05 un</w:t>
            </w:r>
          </w:p>
        </w:tc>
        <w:tc>
          <w:tcPr>
            <w:tcW w:w="891" w:type="pct"/>
            <w:shd w:val="clear" w:color="auto" w:fill="auto"/>
            <w:vAlign w:val="center"/>
          </w:tcPr>
          <w:p w:rsidR="00CD5472" w:rsidRDefault="00CD5472" w:rsidP="00CD5472">
            <w:pPr>
              <w:spacing w:after="200"/>
              <w:jc w:val="both"/>
              <w:rPr>
                <w:strike/>
                <w:sz w:val="24"/>
                <w:szCs w:val="24"/>
                <w:lang w:val="es-ES_tradnl"/>
              </w:rPr>
            </w:pPr>
            <w:r>
              <w:rPr>
                <w:strike/>
                <w:sz w:val="24"/>
                <w:szCs w:val="24"/>
                <w:lang w:val="es-ES_tradnl"/>
              </w:rPr>
              <w:t xml:space="preserve"> </w:t>
            </w:r>
            <w:r w:rsidR="005D30CE" w:rsidRPr="00AE264A">
              <w:rPr>
                <w:strike/>
                <w:sz w:val="24"/>
                <w:szCs w:val="24"/>
                <w:lang w:val="es-ES_tradnl"/>
              </w:rPr>
              <w:t>03 un</w:t>
            </w:r>
          </w:p>
          <w:p w:rsidR="00CD5472" w:rsidRDefault="005D30CE" w:rsidP="00CD5472">
            <w:pPr>
              <w:spacing w:after="200"/>
              <w:jc w:val="both"/>
              <w:rPr>
                <w:strike/>
                <w:sz w:val="24"/>
                <w:szCs w:val="24"/>
                <w:lang w:val="es-ES_tradnl"/>
              </w:rPr>
            </w:pPr>
            <w:r w:rsidRPr="00AE264A">
              <w:rPr>
                <w:strike/>
                <w:sz w:val="24"/>
                <w:szCs w:val="24"/>
                <w:lang w:val="es-ES_tradnl"/>
              </w:rPr>
              <w:t>20 un</w:t>
            </w:r>
          </w:p>
          <w:p w:rsidR="005D30CE" w:rsidRPr="00AE264A" w:rsidRDefault="005D30CE" w:rsidP="00CD5472">
            <w:pPr>
              <w:spacing w:after="200"/>
              <w:jc w:val="both"/>
              <w:rPr>
                <w:strike/>
                <w:sz w:val="24"/>
                <w:szCs w:val="24"/>
                <w:lang w:val="es-ES_tradnl"/>
              </w:rPr>
            </w:pPr>
            <w:r w:rsidRPr="00AE264A">
              <w:rPr>
                <w:strike/>
                <w:sz w:val="24"/>
                <w:szCs w:val="24"/>
                <w:lang w:val="es-ES_tradnl"/>
              </w:rPr>
              <w:t>05 un</w:t>
            </w:r>
          </w:p>
        </w:tc>
        <w:tc>
          <w:tcPr>
            <w:tcW w:w="798" w:type="pct"/>
            <w:shd w:val="clear" w:color="auto" w:fill="auto"/>
            <w:vAlign w:val="center"/>
          </w:tcPr>
          <w:p w:rsidR="005D30CE" w:rsidRPr="00AE264A" w:rsidRDefault="005D30CE" w:rsidP="00CD5472">
            <w:pPr>
              <w:spacing w:after="200"/>
              <w:jc w:val="both"/>
              <w:rPr>
                <w:strike/>
                <w:sz w:val="24"/>
                <w:szCs w:val="24"/>
                <w:lang w:val="es-ES_tradnl"/>
              </w:rPr>
            </w:pPr>
            <w:r w:rsidRPr="00AE264A">
              <w:rPr>
                <w:strike/>
                <w:sz w:val="24"/>
                <w:szCs w:val="24"/>
                <w:lang w:val="es-ES_tradnl"/>
              </w:rPr>
              <w:t>-</w:t>
            </w:r>
          </w:p>
        </w:tc>
      </w:tr>
      <w:tr w:rsidR="005D30CE" w:rsidRPr="00AE264A" w:rsidTr="00C44E55">
        <w:trPr>
          <w:cantSplit/>
        </w:trPr>
        <w:tc>
          <w:tcPr>
            <w:tcW w:w="1268" w:type="pct"/>
            <w:shd w:val="clear" w:color="auto" w:fill="auto"/>
            <w:vAlign w:val="center"/>
          </w:tcPr>
          <w:p w:rsidR="005D30CE" w:rsidRPr="00AE264A" w:rsidRDefault="005D30CE" w:rsidP="00CD5472">
            <w:pPr>
              <w:spacing w:after="200"/>
              <w:jc w:val="both"/>
              <w:rPr>
                <w:strike/>
                <w:sz w:val="24"/>
                <w:szCs w:val="24"/>
                <w:lang w:val="es-ES_tradnl"/>
              </w:rPr>
            </w:pPr>
            <w:r w:rsidRPr="00AE264A">
              <w:rPr>
                <w:strike/>
                <w:sz w:val="24"/>
                <w:szCs w:val="24"/>
                <w:lang w:val="es-ES_tradnl"/>
              </w:rPr>
              <w:t xml:space="preserve">Diclofenaco de </w:t>
            </w:r>
            <w:proofErr w:type="spellStart"/>
            <w:r w:rsidRPr="00AE264A">
              <w:rPr>
                <w:strike/>
                <w:sz w:val="24"/>
                <w:szCs w:val="24"/>
                <w:lang w:val="es-ES_tradnl"/>
              </w:rPr>
              <w:t>Sódio</w:t>
            </w:r>
            <w:proofErr w:type="spellEnd"/>
            <w:r w:rsidRPr="00AE264A">
              <w:rPr>
                <w:strike/>
                <w:sz w:val="24"/>
                <w:szCs w:val="24"/>
                <w:lang w:val="es-ES_tradnl"/>
              </w:rPr>
              <w:t xml:space="preserve"> </w:t>
            </w:r>
            <w:proofErr w:type="spellStart"/>
            <w:r w:rsidRPr="00AE264A">
              <w:rPr>
                <w:strike/>
                <w:sz w:val="24"/>
                <w:szCs w:val="24"/>
                <w:lang w:val="es-ES_tradnl"/>
              </w:rPr>
              <w:t>ou</w:t>
            </w:r>
            <w:proofErr w:type="spellEnd"/>
            <w:r w:rsidRPr="00AE264A">
              <w:rPr>
                <w:strike/>
                <w:sz w:val="24"/>
                <w:szCs w:val="24"/>
                <w:lang w:val="es-ES_tradnl"/>
              </w:rPr>
              <w:t xml:space="preserve"> </w:t>
            </w:r>
            <w:proofErr w:type="spellStart"/>
            <w:r w:rsidRPr="00AE264A">
              <w:rPr>
                <w:strike/>
                <w:sz w:val="24"/>
                <w:szCs w:val="24"/>
                <w:lang w:val="es-ES_tradnl"/>
              </w:rPr>
              <w:t>Potássio</w:t>
            </w:r>
            <w:proofErr w:type="spellEnd"/>
          </w:p>
        </w:tc>
        <w:tc>
          <w:tcPr>
            <w:tcW w:w="1053" w:type="pct"/>
            <w:shd w:val="clear" w:color="auto" w:fill="auto"/>
            <w:vAlign w:val="center"/>
          </w:tcPr>
          <w:p w:rsidR="005D30CE" w:rsidRPr="00AE264A" w:rsidRDefault="005D30CE" w:rsidP="00CD5472">
            <w:pPr>
              <w:pStyle w:val="Ttulo2"/>
              <w:spacing w:after="200"/>
              <w:jc w:val="both"/>
              <w:rPr>
                <w:b w:val="0"/>
                <w:bCs w:val="0"/>
                <w:strike/>
                <w:sz w:val="24"/>
                <w:szCs w:val="24"/>
                <w:lang w:val="es-ES_tradnl"/>
              </w:rPr>
            </w:pPr>
            <w:r w:rsidRPr="00AE264A">
              <w:rPr>
                <w:b w:val="0"/>
                <w:bCs w:val="0"/>
                <w:strike/>
                <w:sz w:val="24"/>
                <w:szCs w:val="24"/>
                <w:lang w:val="es-ES_tradnl"/>
              </w:rPr>
              <w:t>Comprimidos de 50 mg</w:t>
            </w:r>
          </w:p>
        </w:tc>
        <w:tc>
          <w:tcPr>
            <w:tcW w:w="990" w:type="pct"/>
            <w:shd w:val="clear" w:color="auto" w:fill="auto"/>
            <w:vAlign w:val="center"/>
          </w:tcPr>
          <w:p w:rsidR="005D30CE" w:rsidRPr="00AE264A" w:rsidRDefault="005D30CE" w:rsidP="00CD5472">
            <w:pPr>
              <w:spacing w:after="200"/>
              <w:jc w:val="both"/>
              <w:rPr>
                <w:strike/>
                <w:sz w:val="24"/>
                <w:szCs w:val="24"/>
                <w:lang w:val="es-ES_tradnl"/>
              </w:rPr>
            </w:pPr>
            <w:r w:rsidRPr="00AE264A">
              <w:rPr>
                <w:strike/>
                <w:sz w:val="24"/>
                <w:szCs w:val="24"/>
                <w:lang w:val="es-ES_tradnl"/>
              </w:rPr>
              <w:t>40 un</w:t>
            </w:r>
          </w:p>
        </w:tc>
        <w:tc>
          <w:tcPr>
            <w:tcW w:w="891" w:type="pct"/>
            <w:shd w:val="clear" w:color="auto" w:fill="auto"/>
            <w:vAlign w:val="center"/>
          </w:tcPr>
          <w:p w:rsidR="005D30CE" w:rsidRPr="00AE264A" w:rsidRDefault="005D30CE" w:rsidP="00CD5472">
            <w:pPr>
              <w:spacing w:after="200"/>
              <w:jc w:val="both"/>
              <w:rPr>
                <w:strike/>
                <w:sz w:val="24"/>
                <w:szCs w:val="24"/>
                <w:lang w:val="es-ES_tradnl"/>
              </w:rPr>
            </w:pPr>
            <w:r w:rsidRPr="00AE264A">
              <w:rPr>
                <w:strike/>
                <w:sz w:val="24"/>
                <w:szCs w:val="24"/>
                <w:lang w:val="es-ES_tradnl"/>
              </w:rPr>
              <w:t>40 un</w:t>
            </w:r>
          </w:p>
        </w:tc>
        <w:tc>
          <w:tcPr>
            <w:tcW w:w="798" w:type="pct"/>
            <w:shd w:val="clear" w:color="auto" w:fill="auto"/>
            <w:vAlign w:val="center"/>
          </w:tcPr>
          <w:p w:rsidR="005D30CE" w:rsidRPr="00AE264A" w:rsidRDefault="005D30CE" w:rsidP="00CD5472">
            <w:pPr>
              <w:spacing w:after="200"/>
              <w:jc w:val="both"/>
              <w:rPr>
                <w:strike/>
                <w:sz w:val="24"/>
                <w:szCs w:val="24"/>
                <w:lang w:val="es-ES_tradnl"/>
              </w:rPr>
            </w:pPr>
            <w:r w:rsidRPr="00AE264A">
              <w:rPr>
                <w:strike/>
                <w:sz w:val="24"/>
                <w:szCs w:val="24"/>
                <w:lang w:val="es-ES_tradnl"/>
              </w:rPr>
              <w:t>-</w:t>
            </w:r>
          </w:p>
        </w:tc>
      </w:tr>
      <w:tr w:rsidR="005D30CE" w:rsidRPr="00AE264A" w:rsidTr="00C44E55">
        <w:trPr>
          <w:cantSplit/>
        </w:trPr>
        <w:tc>
          <w:tcPr>
            <w:tcW w:w="1268" w:type="pct"/>
            <w:shd w:val="clear" w:color="auto" w:fill="auto"/>
            <w:vAlign w:val="center"/>
          </w:tcPr>
          <w:p w:rsidR="005D30CE" w:rsidRPr="00AE264A" w:rsidRDefault="005D30CE" w:rsidP="00CD5472">
            <w:pPr>
              <w:spacing w:after="200"/>
              <w:jc w:val="both"/>
              <w:rPr>
                <w:strike/>
                <w:sz w:val="24"/>
                <w:szCs w:val="24"/>
                <w:lang w:val="es-ES_tradnl"/>
              </w:rPr>
            </w:pPr>
            <w:r w:rsidRPr="00AE264A">
              <w:rPr>
                <w:strike/>
                <w:sz w:val="24"/>
                <w:szCs w:val="24"/>
                <w:lang w:val="es-ES_tradnl"/>
              </w:rPr>
              <w:lastRenderedPageBreak/>
              <w:t xml:space="preserve">Efedrina * </w:t>
            </w:r>
          </w:p>
          <w:p w:rsidR="005D30CE" w:rsidRPr="00AE264A" w:rsidRDefault="005D30CE" w:rsidP="00CD5472">
            <w:pPr>
              <w:spacing w:after="200"/>
              <w:jc w:val="both"/>
              <w:rPr>
                <w:strike/>
                <w:sz w:val="24"/>
                <w:szCs w:val="24"/>
              </w:rPr>
            </w:pPr>
            <w:r w:rsidRPr="00AE264A">
              <w:rPr>
                <w:strike/>
                <w:sz w:val="24"/>
                <w:szCs w:val="24"/>
              </w:rPr>
              <w:t>(Sulfato)</w:t>
            </w:r>
          </w:p>
        </w:tc>
        <w:tc>
          <w:tcPr>
            <w:tcW w:w="1053" w:type="pct"/>
            <w:shd w:val="clear" w:color="auto" w:fill="auto"/>
            <w:vAlign w:val="center"/>
          </w:tcPr>
          <w:p w:rsidR="005D30CE" w:rsidRPr="00AE264A" w:rsidRDefault="005D30CE" w:rsidP="00CD5472">
            <w:pPr>
              <w:pStyle w:val="Ttulo2"/>
              <w:spacing w:after="200"/>
              <w:jc w:val="both"/>
              <w:rPr>
                <w:b w:val="0"/>
                <w:bCs w:val="0"/>
                <w:strike/>
                <w:sz w:val="24"/>
                <w:szCs w:val="24"/>
              </w:rPr>
            </w:pPr>
            <w:r w:rsidRPr="00AE264A">
              <w:rPr>
                <w:b w:val="0"/>
                <w:bCs w:val="0"/>
                <w:strike/>
                <w:sz w:val="24"/>
                <w:szCs w:val="24"/>
              </w:rPr>
              <w:t>Ampolas de 50mg/ml</w:t>
            </w:r>
          </w:p>
        </w:tc>
        <w:tc>
          <w:tcPr>
            <w:tcW w:w="990" w:type="pct"/>
            <w:tcBorders>
              <w:top w:val="nil"/>
            </w:tcBorders>
            <w:shd w:val="clear" w:color="auto" w:fill="auto"/>
            <w:vAlign w:val="center"/>
          </w:tcPr>
          <w:p w:rsidR="005D30CE" w:rsidRPr="00AE264A" w:rsidRDefault="005D30CE" w:rsidP="00CD5472">
            <w:pPr>
              <w:spacing w:after="200"/>
              <w:jc w:val="both"/>
              <w:rPr>
                <w:strike/>
                <w:sz w:val="24"/>
                <w:szCs w:val="24"/>
                <w:lang w:val="es-ES_tradnl"/>
              </w:rPr>
            </w:pPr>
            <w:r w:rsidRPr="00AE264A">
              <w:rPr>
                <w:strike/>
                <w:sz w:val="24"/>
                <w:szCs w:val="24"/>
                <w:lang w:val="es-ES_tradnl"/>
              </w:rPr>
              <w:t>20 un</w:t>
            </w:r>
          </w:p>
        </w:tc>
        <w:tc>
          <w:tcPr>
            <w:tcW w:w="891" w:type="pct"/>
            <w:tcBorders>
              <w:top w:val="nil"/>
            </w:tcBorders>
            <w:shd w:val="clear" w:color="auto" w:fill="auto"/>
            <w:vAlign w:val="center"/>
          </w:tcPr>
          <w:p w:rsidR="005D30CE" w:rsidRPr="00AE264A" w:rsidRDefault="005D30CE" w:rsidP="00CD5472">
            <w:pPr>
              <w:spacing w:after="200"/>
              <w:jc w:val="both"/>
              <w:rPr>
                <w:strike/>
                <w:sz w:val="24"/>
                <w:szCs w:val="24"/>
                <w:lang w:val="es-ES_tradnl"/>
              </w:rPr>
            </w:pPr>
            <w:r w:rsidRPr="00AE264A">
              <w:rPr>
                <w:strike/>
                <w:sz w:val="24"/>
                <w:szCs w:val="24"/>
                <w:lang w:val="es-ES_tradnl"/>
              </w:rPr>
              <w:t>-</w:t>
            </w:r>
          </w:p>
        </w:tc>
        <w:tc>
          <w:tcPr>
            <w:tcW w:w="798" w:type="pct"/>
            <w:tcBorders>
              <w:top w:val="nil"/>
            </w:tcBorders>
            <w:shd w:val="clear" w:color="auto" w:fill="auto"/>
            <w:vAlign w:val="center"/>
          </w:tcPr>
          <w:p w:rsidR="005D30CE" w:rsidRPr="00AE264A" w:rsidRDefault="005D30CE" w:rsidP="00CD5472">
            <w:pPr>
              <w:spacing w:after="200"/>
              <w:jc w:val="both"/>
              <w:rPr>
                <w:strike/>
                <w:sz w:val="24"/>
                <w:szCs w:val="24"/>
                <w:lang w:val="es-ES_tradnl"/>
              </w:rPr>
            </w:pPr>
            <w:r w:rsidRPr="00AE264A">
              <w:rPr>
                <w:strike/>
                <w:sz w:val="24"/>
                <w:szCs w:val="24"/>
                <w:lang w:val="es-ES_tradnl"/>
              </w:rPr>
              <w:t>-</w:t>
            </w:r>
          </w:p>
        </w:tc>
      </w:tr>
      <w:tr w:rsidR="005D30CE" w:rsidRPr="00AE264A" w:rsidTr="00C44E55">
        <w:trPr>
          <w:cantSplit/>
        </w:trPr>
        <w:tc>
          <w:tcPr>
            <w:tcW w:w="1268" w:type="pct"/>
            <w:shd w:val="clear" w:color="auto" w:fill="auto"/>
            <w:vAlign w:val="center"/>
          </w:tcPr>
          <w:p w:rsidR="005D30CE" w:rsidRPr="00AE264A" w:rsidRDefault="005D30CE" w:rsidP="00CD5472">
            <w:pPr>
              <w:spacing w:after="200"/>
              <w:jc w:val="both"/>
              <w:rPr>
                <w:strike/>
                <w:sz w:val="24"/>
                <w:szCs w:val="24"/>
                <w:lang w:val="es-ES_tradnl"/>
              </w:rPr>
            </w:pPr>
            <w:proofErr w:type="spellStart"/>
            <w:r w:rsidRPr="00AE264A">
              <w:rPr>
                <w:strike/>
                <w:sz w:val="24"/>
                <w:szCs w:val="24"/>
                <w:lang w:val="es-ES_tradnl"/>
              </w:rPr>
              <w:t>Eritromicina</w:t>
            </w:r>
            <w:proofErr w:type="spellEnd"/>
            <w:r w:rsidRPr="00AE264A">
              <w:rPr>
                <w:strike/>
                <w:sz w:val="24"/>
                <w:szCs w:val="24"/>
                <w:lang w:val="es-ES_tradnl"/>
              </w:rPr>
              <w:t xml:space="preserve"> * (</w:t>
            </w:r>
            <w:proofErr w:type="spellStart"/>
            <w:r w:rsidRPr="00AE264A">
              <w:rPr>
                <w:strike/>
                <w:sz w:val="24"/>
                <w:szCs w:val="24"/>
                <w:lang w:val="es-ES_tradnl"/>
              </w:rPr>
              <w:t>Estolato</w:t>
            </w:r>
            <w:proofErr w:type="spellEnd"/>
            <w:r w:rsidRPr="00AE264A">
              <w:rPr>
                <w:strike/>
                <w:sz w:val="24"/>
                <w:szCs w:val="24"/>
                <w:lang w:val="es-ES_tradnl"/>
              </w:rPr>
              <w:t xml:space="preserve"> </w:t>
            </w:r>
            <w:proofErr w:type="spellStart"/>
            <w:r w:rsidRPr="00AE264A">
              <w:rPr>
                <w:strike/>
                <w:sz w:val="24"/>
                <w:szCs w:val="24"/>
                <w:lang w:val="es-ES_tradnl"/>
              </w:rPr>
              <w:t>ou</w:t>
            </w:r>
            <w:proofErr w:type="spellEnd"/>
            <w:r w:rsidRPr="00AE264A">
              <w:rPr>
                <w:strike/>
                <w:sz w:val="24"/>
                <w:szCs w:val="24"/>
                <w:lang w:val="es-ES_tradnl"/>
              </w:rPr>
              <w:t xml:space="preserve"> </w:t>
            </w:r>
            <w:proofErr w:type="spellStart"/>
            <w:r w:rsidRPr="00AE264A">
              <w:rPr>
                <w:strike/>
                <w:sz w:val="24"/>
                <w:szCs w:val="24"/>
                <w:lang w:val="es-ES_tradnl"/>
              </w:rPr>
              <w:t>Etil</w:t>
            </w:r>
            <w:proofErr w:type="spellEnd"/>
            <w:r w:rsidRPr="00AE264A">
              <w:rPr>
                <w:strike/>
                <w:sz w:val="24"/>
                <w:szCs w:val="24"/>
                <w:lang w:val="es-ES_tradnl"/>
              </w:rPr>
              <w:t xml:space="preserve"> </w:t>
            </w:r>
            <w:proofErr w:type="spellStart"/>
            <w:r w:rsidRPr="00AE264A">
              <w:rPr>
                <w:strike/>
                <w:sz w:val="24"/>
                <w:szCs w:val="24"/>
                <w:lang w:val="es-ES_tradnl"/>
              </w:rPr>
              <w:t>Succinato</w:t>
            </w:r>
            <w:proofErr w:type="spellEnd"/>
            <w:r w:rsidRPr="00AE264A">
              <w:rPr>
                <w:strike/>
                <w:sz w:val="24"/>
                <w:szCs w:val="24"/>
                <w:lang w:val="es-ES_tradnl"/>
              </w:rPr>
              <w:t>)</w:t>
            </w:r>
          </w:p>
          <w:p w:rsidR="005D30CE" w:rsidRPr="00AE264A" w:rsidRDefault="005D30CE" w:rsidP="00CD5472">
            <w:pPr>
              <w:spacing w:after="200"/>
              <w:jc w:val="both"/>
              <w:rPr>
                <w:strike/>
                <w:sz w:val="24"/>
                <w:szCs w:val="24"/>
                <w:lang w:val="es-ES_tradnl"/>
              </w:rPr>
            </w:pPr>
          </w:p>
        </w:tc>
        <w:tc>
          <w:tcPr>
            <w:tcW w:w="1053" w:type="pct"/>
            <w:shd w:val="clear" w:color="auto" w:fill="auto"/>
            <w:vAlign w:val="center"/>
          </w:tcPr>
          <w:p w:rsidR="005D30CE" w:rsidRPr="00AE264A" w:rsidRDefault="005D30CE" w:rsidP="00CD5472">
            <w:pPr>
              <w:spacing w:after="200"/>
              <w:jc w:val="both"/>
              <w:rPr>
                <w:strike/>
                <w:sz w:val="24"/>
                <w:szCs w:val="24"/>
                <w:lang w:val="es-ES_tradnl"/>
              </w:rPr>
            </w:pPr>
            <w:r w:rsidRPr="00AE264A">
              <w:rPr>
                <w:strike/>
                <w:sz w:val="24"/>
                <w:szCs w:val="24"/>
                <w:lang w:val="es-ES_tradnl"/>
              </w:rPr>
              <w:t>Comprimidos de</w:t>
            </w:r>
            <w:r w:rsidR="00CD5472">
              <w:rPr>
                <w:strike/>
                <w:sz w:val="24"/>
                <w:szCs w:val="24"/>
                <w:lang w:val="es-ES_tradnl"/>
              </w:rPr>
              <w:t xml:space="preserve"> </w:t>
            </w:r>
            <w:r w:rsidRPr="00AE264A">
              <w:rPr>
                <w:strike/>
                <w:sz w:val="24"/>
                <w:szCs w:val="24"/>
                <w:lang w:val="es-ES_tradnl"/>
              </w:rPr>
              <w:t>250 mg</w:t>
            </w:r>
          </w:p>
        </w:tc>
        <w:tc>
          <w:tcPr>
            <w:tcW w:w="990" w:type="pct"/>
            <w:shd w:val="clear" w:color="auto" w:fill="auto"/>
            <w:vAlign w:val="center"/>
          </w:tcPr>
          <w:p w:rsidR="005D30CE" w:rsidRPr="00AE264A" w:rsidRDefault="005D30CE" w:rsidP="00CD5472">
            <w:pPr>
              <w:spacing w:after="200"/>
              <w:jc w:val="both"/>
              <w:rPr>
                <w:strike/>
                <w:sz w:val="24"/>
                <w:szCs w:val="24"/>
                <w:lang w:val="es-ES_tradnl"/>
              </w:rPr>
            </w:pPr>
            <w:r w:rsidRPr="00AE264A">
              <w:rPr>
                <w:strike/>
                <w:sz w:val="24"/>
                <w:szCs w:val="24"/>
                <w:lang w:val="es-ES_tradnl"/>
              </w:rPr>
              <w:t>300 un</w:t>
            </w:r>
          </w:p>
        </w:tc>
        <w:tc>
          <w:tcPr>
            <w:tcW w:w="891" w:type="pct"/>
            <w:shd w:val="clear" w:color="auto" w:fill="auto"/>
            <w:vAlign w:val="center"/>
          </w:tcPr>
          <w:p w:rsidR="005D30CE" w:rsidRPr="00AE264A" w:rsidRDefault="005D30CE" w:rsidP="00CD5472">
            <w:pPr>
              <w:spacing w:after="200"/>
              <w:jc w:val="both"/>
              <w:rPr>
                <w:strike/>
                <w:sz w:val="24"/>
                <w:szCs w:val="24"/>
                <w:lang w:val="es-ES_tradnl"/>
              </w:rPr>
            </w:pPr>
            <w:r w:rsidRPr="00AE264A">
              <w:rPr>
                <w:strike/>
                <w:sz w:val="24"/>
                <w:szCs w:val="24"/>
                <w:lang w:val="es-ES_tradnl"/>
              </w:rPr>
              <w:t>100 un</w:t>
            </w:r>
          </w:p>
        </w:tc>
        <w:tc>
          <w:tcPr>
            <w:tcW w:w="798" w:type="pct"/>
            <w:shd w:val="clear" w:color="auto" w:fill="auto"/>
            <w:vAlign w:val="center"/>
          </w:tcPr>
          <w:p w:rsidR="005D30CE" w:rsidRPr="00AE264A" w:rsidRDefault="005D30CE" w:rsidP="00CD5472">
            <w:pPr>
              <w:spacing w:after="200"/>
              <w:jc w:val="both"/>
              <w:rPr>
                <w:strike/>
                <w:sz w:val="24"/>
                <w:szCs w:val="24"/>
              </w:rPr>
            </w:pPr>
            <w:r w:rsidRPr="00AE264A">
              <w:rPr>
                <w:strike/>
                <w:sz w:val="24"/>
                <w:szCs w:val="24"/>
              </w:rPr>
              <w:t>-</w:t>
            </w:r>
          </w:p>
        </w:tc>
      </w:tr>
      <w:tr w:rsidR="005D30CE" w:rsidRPr="00AE264A" w:rsidTr="00C44E55">
        <w:trPr>
          <w:cantSplit/>
        </w:trPr>
        <w:tc>
          <w:tcPr>
            <w:tcW w:w="1268" w:type="pct"/>
            <w:shd w:val="clear" w:color="auto" w:fill="auto"/>
            <w:vAlign w:val="center"/>
          </w:tcPr>
          <w:p w:rsidR="005D30CE" w:rsidRPr="00AE264A" w:rsidRDefault="005D30CE" w:rsidP="00DB0AE0">
            <w:pPr>
              <w:spacing w:after="200"/>
              <w:jc w:val="both"/>
              <w:rPr>
                <w:strike/>
                <w:sz w:val="24"/>
                <w:szCs w:val="24"/>
              </w:rPr>
            </w:pPr>
            <w:proofErr w:type="spellStart"/>
            <w:r w:rsidRPr="00AE264A">
              <w:rPr>
                <w:strike/>
                <w:sz w:val="24"/>
                <w:szCs w:val="24"/>
              </w:rPr>
              <w:t>Espectinomicina</w:t>
            </w:r>
            <w:proofErr w:type="spellEnd"/>
            <w:r w:rsidRPr="00AE264A">
              <w:rPr>
                <w:strike/>
                <w:sz w:val="24"/>
                <w:szCs w:val="24"/>
              </w:rPr>
              <w:t>*</w:t>
            </w:r>
            <w:r w:rsidR="00CD5472">
              <w:rPr>
                <w:strike/>
                <w:sz w:val="24"/>
                <w:szCs w:val="24"/>
              </w:rPr>
              <w:t xml:space="preserve"> </w:t>
            </w:r>
            <w:r w:rsidRPr="00AE264A">
              <w:rPr>
                <w:strike/>
                <w:sz w:val="24"/>
                <w:szCs w:val="24"/>
              </w:rPr>
              <w:t>(Cloridrato)</w:t>
            </w:r>
          </w:p>
        </w:tc>
        <w:tc>
          <w:tcPr>
            <w:tcW w:w="1053" w:type="pct"/>
            <w:shd w:val="clear" w:color="auto" w:fill="auto"/>
            <w:vAlign w:val="center"/>
          </w:tcPr>
          <w:p w:rsidR="005D30CE" w:rsidRPr="00AE264A" w:rsidRDefault="005D30CE" w:rsidP="00CD5472">
            <w:pPr>
              <w:spacing w:after="200"/>
              <w:jc w:val="both"/>
              <w:rPr>
                <w:strike/>
                <w:sz w:val="24"/>
                <w:szCs w:val="24"/>
              </w:rPr>
            </w:pPr>
            <w:r w:rsidRPr="00AE264A">
              <w:rPr>
                <w:strike/>
                <w:sz w:val="24"/>
                <w:szCs w:val="24"/>
              </w:rPr>
              <w:t>Ampolas</w:t>
            </w:r>
            <w:r w:rsidR="00CD5472">
              <w:rPr>
                <w:strike/>
                <w:sz w:val="24"/>
                <w:szCs w:val="24"/>
              </w:rPr>
              <w:t xml:space="preserve"> </w:t>
            </w:r>
            <w:r w:rsidRPr="00AE264A">
              <w:rPr>
                <w:strike/>
                <w:sz w:val="24"/>
                <w:szCs w:val="24"/>
              </w:rPr>
              <w:t>de 2g/ml-5ml</w:t>
            </w:r>
          </w:p>
        </w:tc>
        <w:tc>
          <w:tcPr>
            <w:tcW w:w="990" w:type="pct"/>
            <w:shd w:val="clear" w:color="auto" w:fill="auto"/>
            <w:vAlign w:val="center"/>
          </w:tcPr>
          <w:p w:rsidR="005D30CE" w:rsidRPr="00AE264A" w:rsidRDefault="005D30CE" w:rsidP="00CD5472">
            <w:pPr>
              <w:spacing w:after="200"/>
              <w:jc w:val="both"/>
              <w:rPr>
                <w:strike/>
                <w:sz w:val="24"/>
                <w:szCs w:val="24"/>
              </w:rPr>
            </w:pPr>
            <w:r w:rsidRPr="00AE264A">
              <w:rPr>
                <w:strike/>
                <w:sz w:val="24"/>
                <w:szCs w:val="24"/>
              </w:rPr>
              <w:t xml:space="preserve">20 </w:t>
            </w:r>
            <w:proofErr w:type="spellStart"/>
            <w:r w:rsidRPr="00AE264A">
              <w:rPr>
                <w:strike/>
                <w:sz w:val="24"/>
                <w:szCs w:val="24"/>
              </w:rPr>
              <w:t>un</w:t>
            </w:r>
            <w:proofErr w:type="spellEnd"/>
          </w:p>
        </w:tc>
        <w:tc>
          <w:tcPr>
            <w:tcW w:w="891" w:type="pct"/>
            <w:shd w:val="clear" w:color="auto" w:fill="auto"/>
            <w:vAlign w:val="center"/>
          </w:tcPr>
          <w:p w:rsidR="005D30CE" w:rsidRPr="00AE264A" w:rsidRDefault="005D30CE" w:rsidP="00CD5472">
            <w:pPr>
              <w:spacing w:after="200"/>
              <w:jc w:val="both"/>
              <w:rPr>
                <w:strike/>
                <w:sz w:val="24"/>
                <w:szCs w:val="24"/>
              </w:rPr>
            </w:pPr>
            <w:r w:rsidRPr="00AE264A">
              <w:rPr>
                <w:strike/>
                <w:sz w:val="24"/>
                <w:szCs w:val="24"/>
              </w:rPr>
              <w:t>-</w:t>
            </w:r>
          </w:p>
        </w:tc>
        <w:tc>
          <w:tcPr>
            <w:tcW w:w="798" w:type="pct"/>
            <w:shd w:val="clear" w:color="auto" w:fill="auto"/>
            <w:vAlign w:val="center"/>
          </w:tcPr>
          <w:p w:rsidR="005D30CE" w:rsidRPr="00AE264A" w:rsidRDefault="005D30CE" w:rsidP="00CD5472">
            <w:pPr>
              <w:spacing w:after="200"/>
              <w:jc w:val="both"/>
              <w:rPr>
                <w:strike/>
                <w:sz w:val="24"/>
                <w:szCs w:val="24"/>
              </w:rPr>
            </w:pPr>
            <w:r w:rsidRPr="00AE264A">
              <w:rPr>
                <w:strike/>
                <w:sz w:val="24"/>
                <w:szCs w:val="24"/>
              </w:rPr>
              <w:t>-</w:t>
            </w:r>
          </w:p>
        </w:tc>
      </w:tr>
      <w:tr w:rsidR="005D30CE" w:rsidRPr="00AE264A" w:rsidTr="00C44E55">
        <w:trPr>
          <w:cantSplit/>
        </w:trPr>
        <w:tc>
          <w:tcPr>
            <w:tcW w:w="1268" w:type="pct"/>
            <w:shd w:val="clear" w:color="auto" w:fill="auto"/>
            <w:vAlign w:val="center"/>
          </w:tcPr>
          <w:p w:rsidR="005D30CE" w:rsidRPr="00AE264A" w:rsidRDefault="005D30CE" w:rsidP="00DB0AE0">
            <w:pPr>
              <w:spacing w:after="200"/>
              <w:jc w:val="both"/>
              <w:rPr>
                <w:strike/>
                <w:sz w:val="24"/>
                <w:szCs w:val="24"/>
              </w:rPr>
            </w:pPr>
            <w:r w:rsidRPr="00AE264A">
              <w:rPr>
                <w:strike/>
                <w:sz w:val="24"/>
                <w:szCs w:val="24"/>
              </w:rPr>
              <w:t xml:space="preserve">Fenobarbital * </w:t>
            </w:r>
            <w:proofErr w:type="gramStart"/>
            <w:r w:rsidRPr="00AE264A">
              <w:rPr>
                <w:strike/>
                <w:sz w:val="24"/>
                <w:szCs w:val="24"/>
              </w:rPr>
              <w:t>( lista</w:t>
            </w:r>
            <w:proofErr w:type="gramEnd"/>
            <w:r w:rsidRPr="00AE264A">
              <w:rPr>
                <w:strike/>
                <w:sz w:val="24"/>
                <w:szCs w:val="24"/>
              </w:rPr>
              <w:t xml:space="preserve"> B 1 da </w:t>
            </w:r>
            <w:proofErr w:type="spellStart"/>
            <w:r w:rsidRPr="00AE264A">
              <w:rPr>
                <w:strike/>
                <w:sz w:val="24"/>
                <w:szCs w:val="24"/>
              </w:rPr>
              <w:t>Pt.SVS</w:t>
            </w:r>
            <w:proofErr w:type="spellEnd"/>
            <w:r w:rsidRPr="00AE264A">
              <w:rPr>
                <w:strike/>
                <w:sz w:val="24"/>
                <w:szCs w:val="24"/>
              </w:rPr>
              <w:t>/MS 344/98) e suas</w:t>
            </w:r>
            <w:r w:rsidR="00DB0AE0">
              <w:rPr>
                <w:strike/>
                <w:sz w:val="24"/>
                <w:szCs w:val="24"/>
              </w:rPr>
              <w:t xml:space="preserve"> </w:t>
            </w:r>
            <w:r w:rsidRPr="00AE264A">
              <w:rPr>
                <w:strike/>
                <w:sz w:val="24"/>
                <w:szCs w:val="24"/>
              </w:rPr>
              <w:t>atualizações</w:t>
            </w:r>
          </w:p>
        </w:tc>
        <w:tc>
          <w:tcPr>
            <w:tcW w:w="1053" w:type="pct"/>
            <w:shd w:val="clear" w:color="auto" w:fill="auto"/>
            <w:vAlign w:val="center"/>
          </w:tcPr>
          <w:p w:rsidR="005D30CE" w:rsidRPr="00AE264A" w:rsidRDefault="005D30CE" w:rsidP="00CD5472">
            <w:pPr>
              <w:pStyle w:val="Ttulo2"/>
              <w:spacing w:after="200"/>
              <w:jc w:val="both"/>
              <w:rPr>
                <w:b w:val="0"/>
                <w:bCs w:val="0"/>
                <w:strike/>
                <w:sz w:val="24"/>
                <w:szCs w:val="24"/>
              </w:rPr>
            </w:pPr>
            <w:r w:rsidRPr="00AE264A">
              <w:rPr>
                <w:b w:val="0"/>
                <w:bCs w:val="0"/>
                <w:strike/>
                <w:sz w:val="24"/>
                <w:szCs w:val="24"/>
              </w:rPr>
              <w:t>Comprimidos de 50mg</w:t>
            </w:r>
          </w:p>
        </w:tc>
        <w:tc>
          <w:tcPr>
            <w:tcW w:w="990" w:type="pct"/>
            <w:shd w:val="clear" w:color="auto" w:fill="auto"/>
            <w:vAlign w:val="center"/>
          </w:tcPr>
          <w:p w:rsidR="005D30CE" w:rsidRPr="00AE264A" w:rsidRDefault="005D30CE" w:rsidP="00CD5472">
            <w:pPr>
              <w:spacing w:after="200"/>
              <w:jc w:val="both"/>
              <w:rPr>
                <w:strike/>
                <w:sz w:val="24"/>
                <w:szCs w:val="24"/>
                <w:lang w:val="es-ES_tradnl"/>
              </w:rPr>
            </w:pPr>
            <w:r w:rsidRPr="00AE264A">
              <w:rPr>
                <w:strike/>
                <w:sz w:val="24"/>
                <w:szCs w:val="24"/>
                <w:lang w:val="es-ES_tradnl"/>
              </w:rPr>
              <w:t>300 un</w:t>
            </w:r>
          </w:p>
        </w:tc>
        <w:tc>
          <w:tcPr>
            <w:tcW w:w="891" w:type="pct"/>
            <w:shd w:val="clear" w:color="auto" w:fill="auto"/>
            <w:vAlign w:val="center"/>
          </w:tcPr>
          <w:p w:rsidR="005D30CE" w:rsidRPr="00AE264A" w:rsidRDefault="005D30CE" w:rsidP="00CD5472">
            <w:pPr>
              <w:spacing w:after="200"/>
              <w:jc w:val="both"/>
              <w:rPr>
                <w:strike/>
                <w:sz w:val="24"/>
                <w:szCs w:val="24"/>
                <w:lang w:val="es-ES_tradnl"/>
              </w:rPr>
            </w:pPr>
            <w:r w:rsidRPr="00AE264A">
              <w:rPr>
                <w:strike/>
                <w:sz w:val="24"/>
                <w:szCs w:val="24"/>
                <w:lang w:val="es-ES_tradnl"/>
              </w:rPr>
              <w:t>100 un</w:t>
            </w:r>
          </w:p>
        </w:tc>
        <w:tc>
          <w:tcPr>
            <w:tcW w:w="798" w:type="pct"/>
            <w:shd w:val="clear" w:color="auto" w:fill="auto"/>
            <w:vAlign w:val="center"/>
          </w:tcPr>
          <w:p w:rsidR="005D30CE" w:rsidRPr="00AE264A" w:rsidRDefault="005D30CE" w:rsidP="00CD5472">
            <w:pPr>
              <w:spacing w:after="200"/>
              <w:jc w:val="both"/>
              <w:rPr>
                <w:strike/>
                <w:sz w:val="24"/>
                <w:szCs w:val="24"/>
                <w:lang w:val="es-ES_tradnl"/>
              </w:rPr>
            </w:pPr>
            <w:r w:rsidRPr="00AE264A">
              <w:rPr>
                <w:strike/>
                <w:sz w:val="24"/>
                <w:szCs w:val="24"/>
                <w:lang w:val="es-ES_tradnl"/>
              </w:rPr>
              <w:t>-</w:t>
            </w:r>
          </w:p>
        </w:tc>
      </w:tr>
      <w:tr w:rsidR="005D30CE" w:rsidRPr="00AE264A" w:rsidTr="00C44E55">
        <w:trPr>
          <w:cantSplit/>
        </w:trPr>
        <w:tc>
          <w:tcPr>
            <w:tcW w:w="1268" w:type="pct"/>
            <w:tcBorders>
              <w:bottom w:val="nil"/>
            </w:tcBorders>
            <w:shd w:val="clear" w:color="auto" w:fill="auto"/>
            <w:vAlign w:val="center"/>
          </w:tcPr>
          <w:p w:rsidR="005D30CE" w:rsidRPr="00AE264A" w:rsidRDefault="005D30CE" w:rsidP="00DB0AE0">
            <w:pPr>
              <w:spacing w:after="200"/>
              <w:jc w:val="both"/>
              <w:rPr>
                <w:strike/>
                <w:sz w:val="24"/>
                <w:szCs w:val="24"/>
                <w:lang w:val="es-ES_tradnl"/>
              </w:rPr>
            </w:pPr>
            <w:proofErr w:type="spellStart"/>
            <w:r w:rsidRPr="00AE264A">
              <w:rPr>
                <w:strike/>
                <w:sz w:val="24"/>
                <w:szCs w:val="24"/>
                <w:lang w:val="es-ES_tradnl"/>
              </w:rPr>
              <w:t>Fenoximetil</w:t>
            </w:r>
            <w:proofErr w:type="spellEnd"/>
            <w:r w:rsidR="00CD5472">
              <w:rPr>
                <w:strike/>
                <w:sz w:val="24"/>
                <w:szCs w:val="24"/>
                <w:lang w:val="es-ES_tradnl"/>
              </w:rPr>
              <w:t xml:space="preserve"> </w:t>
            </w:r>
            <w:r w:rsidRPr="00AE264A">
              <w:rPr>
                <w:strike/>
                <w:sz w:val="24"/>
                <w:szCs w:val="24"/>
                <w:lang w:val="es-ES_tradnl"/>
              </w:rPr>
              <w:t xml:space="preserve">penicilina </w:t>
            </w:r>
            <w:proofErr w:type="spellStart"/>
            <w:r w:rsidRPr="00AE264A">
              <w:rPr>
                <w:strike/>
                <w:sz w:val="24"/>
                <w:szCs w:val="24"/>
                <w:lang w:val="es-ES_tradnl"/>
              </w:rPr>
              <w:t>potássica</w:t>
            </w:r>
            <w:proofErr w:type="spellEnd"/>
            <w:r w:rsidRPr="00AE264A">
              <w:rPr>
                <w:strike/>
                <w:sz w:val="24"/>
                <w:szCs w:val="24"/>
                <w:lang w:val="es-ES_tradnl"/>
              </w:rPr>
              <w:t xml:space="preserve"> (Penicilina V) *</w:t>
            </w:r>
          </w:p>
        </w:tc>
        <w:tc>
          <w:tcPr>
            <w:tcW w:w="1053" w:type="pct"/>
            <w:tcBorders>
              <w:bottom w:val="nil"/>
            </w:tcBorders>
            <w:shd w:val="clear" w:color="auto" w:fill="auto"/>
            <w:vAlign w:val="center"/>
          </w:tcPr>
          <w:p w:rsidR="005D30CE" w:rsidRPr="00AE264A" w:rsidRDefault="005D30CE" w:rsidP="00CD5472">
            <w:pPr>
              <w:spacing w:after="200"/>
              <w:jc w:val="both"/>
              <w:rPr>
                <w:strike/>
                <w:sz w:val="24"/>
                <w:szCs w:val="24"/>
              </w:rPr>
            </w:pPr>
            <w:r w:rsidRPr="00AE264A">
              <w:rPr>
                <w:strike/>
                <w:sz w:val="24"/>
                <w:szCs w:val="24"/>
              </w:rPr>
              <w:t>Comprimidos de 500.000 UI</w:t>
            </w:r>
          </w:p>
        </w:tc>
        <w:tc>
          <w:tcPr>
            <w:tcW w:w="990" w:type="pct"/>
            <w:tcBorders>
              <w:bottom w:val="nil"/>
            </w:tcBorders>
            <w:shd w:val="clear" w:color="auto" w:fill="auto"/>
            <w:vAlign w:val="center"/>
          </w:tcPr>
          <w:p w:rsidR="005D30CE" w:rsidRPr="00AE264A" w:rsidRDefault="005D30CE" w:rsidP="00CD5472">
            <w:pPr>
              <w:spacing w:after="200"/>
              <w:jc w:val="both"/>
              <w:rPr>
                <w:strike/>
                <w:sz w:val="24"/>
                <w:szCs w:val="24"/>
                <w:lang w:val="es-ES_tradnl"/>
              </w:rPr>
            </w:pPr>
            <w:r w:rsidRPr="00AE264A">
              <w:rPr>
                <w:strike/>
                <w:sz w:val="24"/>
                <w:szCs w:val="24"/>
                <w:lang w:val="es-ES_tradnl"/>
              </w:rPr>
              <w:t>300 un</w:t>
            </w:r>
          </w:p>
        </w:tc>
        <w:tc>
          <w:tcPr>
            <w:tcW w:w="891" w:type="pct"/>
            <w:tcBorders>
              <w:bottom w:val="nil"/>
            </w:tcBorders>
            <w:shd w:val="clear" w:color="auto" w:fill="auto"/>
            <w:vAlign w:val="center"/>
          </w:tcPr>
          <w:p w:rsidR="005D30CE" w:rsidRPr="00AE264A" w:rsidRDefault="005D30CE" w:rsidP="00CD5472">
            <w:pPr>
              <w:spacing w:after="200"/>
              <w:jc w:val="both"/>
              <w:rPr>
                <w:strike/>
                <w:sz w:val="24"/>
                <w:szCs w:val="24"/>
                <w:lang w:val="es-ES_tradnl"/>
              </w:rPr>
            </w:pPr>
            <w:r w:rsidRPr="00AE264A">
              <w:rPr>
                <w:strike/>
                <w:sz w:val="24"/>
                <w:szCs w:val="24"/>
                <w:lang w:val="es-ES_tradnl"/>
              </w:rPr>
              <w:t>100 un</w:t>
            </w:r>
          </w:p>
        </w:tc>
        <w:tc>
          <w:tcPr>
            <w:tcW w:w="798" w:type="pct"/>
            <w:tcBorders>
              <w:bottom w:val="nil"/>
            </w:tcBorders>
            <w:shd w:val="clear" w:color="auto" w:fill="auto"/>
            <w:vAlign w:val="center"/>
          </w:tcPr>
          <w:p w:rsidR="005D30CE" w:rsidRPr="00AE264A" w:rsidRDefault="005D30CE" w:rsidP="00CD5472">
            <w:pPr>
              <w:spacing w:after="200"/>
              <w:jc w:val="both"/>
              <w:rPr>
                <w:strike/>
                <w:sz w:val="24"/>
                <w:szCs w:val="24"/>
                <w:lang w:val="es-ES_tradnl"/>
              </w:rPr>
            </w:pPr>
            <w:r w:rsidRPr="00AE264A">
              <w:rPr>
                <w:strike/>
                <w:sz w:val="24"/>
                <w:szCs w:val="24"/>
                <w:lang w:val="es-ES_tradnl"/>
              </w:rPr>
              <w:t>-</w:t>
            </w:r>
          </w:p>
        </w:tc>
      </w:tr>
      <w:tr w:rsidR="005D30CE" w:rsidRPr="00AE264A" w:rsidTr="00C44E55">
        <w:trPr>
          <w:cantSplit/>
        </w:trPr>
        <w:tc>
          <w:tcPr>
            <w:tcW w:w="1268" w:type="pct"/>
            <w:tcBorders>
              <w:bottom w:val="nil"/>
            </w:tcBorders>
            <w:shd w:val="clear" w:color="auto" w:fill="auto"/>
            <w:vAlign w:val="center"/>
          </w:tcPr>
          <w:p w:rsidR="005D30CE" w:rsidRPr="00AE264A" w:rsidRDefault="005D30CE" w:rsidP="00CD5472">
            <w:pPr>
              <w:spacing w:after="200"/>
              <w:jc w:val="both"/>
              <w:rPr>
                <w:strike/>
                <w:sz w:val="24"/>
                <w:szCs w:val="24"/>
                <w:lang w:val="es-ES_tradnl"/>
              </w:rPr>
            </w:pPr>
            <w:r w:rsidRPr="00AE264A">
              <w:rPr>
                <w:strike/>
                <w:sz w:val="24"/>
                <w:szCs w:val="24"/>
                <w:lang w:val="es-ES_tradnl"/>
              </w:rPr>
              <w:t>Furosemida*</w:t>
            </w:r>
          </w:p>
        </w:tc>
        <w:tc>
          <w:tcPr>
            <w:tcW w:w="1053" w:type="pct"/>
            <w:tcBorders>
              <w:bottom w:val="nil"/>
            </w:tcBorders>
            <w:shd w:val="clear" w:color="auto" w:fill="auto"/>
            <w:vAlign w:val="center"/>
          </w:tcPr>
          <w:p w:rsidR="005D30CE" w:rsidRPr="00AE264A" w:rsidRDefault="005D30CE" w:rsidP="00CD5472">
            <w:pPr>
              <w:spacing w:after="200"/>
              <w:jc w:val="both"/>
              <w:rPr>
                <w:strike/>
                <w:sz w:val="24"/>
                <w:szCs w:val="24"/>
              </w:rPr>
            </w:pPr>
            <w:r w:rsidRPr="00AE264A">
              <w:rPr>
                <w:strike/>
                <w:sz w:val="24"/>
                <w:szCs w:val="24"/>
              </w:rPr>
              <w:t>Comprimido de 40mg</w:t>
            </w:r>
          </w:p>
        </w:tc>
        <w:tc>
          <w:tcPr>
            <w:tcW w:w="990" w:type="pct"/>
            <w:tcBorders>
              <w:bottom w:val="nil"/>
            </w:tcBorders>
            <w:shd w:val="clear" w:color="auto" w:fill="auto"/>
            <w:vAlign w:val="center"/>
          </w:tcPr>
          <w:p w:rsidR="005D30CE" w:rsidRPr="00AE264A" w:rsidRDefault="005D30CE" w:rsidP="00CD5472">
            <w:pPr>
              <w:spacing w:after="200"/>
              <w:jc w:val="both"/>
              <w:rPr>
                <w:strike/>
                <w:sz w:val="24"/>
                <w:szCs w:val="24"/>
                <w:lang w:val="es-ES_tradnl"/>
              </w:rPr>
            </w:pPr>
            <w:r w:rsidRPr="00AE264A">
              <w:rPr>
                <w:strike/>
                <w:sz w:val="24"/>
                <w:szCs w:val="24"/>
                <w:lang w:val="es-ES_tradnl"/>
              </w:rPr>
              <w:t>100 un</w:t>
            </w:r>
          </w:p>
        </w:tc>
        <w:tc>
          <w:tcPr>
            <w:tcW w:w="891" w:type="pct"/>
            <w:tcBorders>
              <w:bottom w:val="nil"/>
            </w:tcBorders>
            <w:shd w:val="clear" w:color="auto" w:fill="auto"/>
            <w:vAlign w:val="center"/>
          </w:tcPr>
          <w:p w:rsidR="005D30CE" w:rsidRPr="00AE264A" w:rsidRDefault="005D30CE" w:rsidP="00CD5472">
            <w:pPr>
              <w:spacing w:after="200"/>
              <w:jc w:val="both"/>
              <w:rPr>
                <w:strike/>
                <w:sz w:val="24"/>
                <w:szCs w:val="24"/>
                <w:lang w:val="es-ES_tradnl"/>
              </w:rPr>
            </w:pPr>
            <w:r w:rsidRPr="00AE264A">
              <w:rPr>
                <w:strike/>
                <w:sz w:val="24"/>
                <w:szCs w:val="24"/>
                <w:lang w:val="es-ES_tradnl"/>
              </w:rPr>
              <w:t>50</w:t>
            </w:r>
          </w:p>
        </w:tc>
        <w:tc>
          <w:tcPr>
            <w:tcW w:w="798" w:type="pct"/>
            <w:tcBorders>
              <w:bottom w:val="nil"/>
            </w:tcBorders>
            <w:shd w:val="clear" w:color="auto" w:fill="auto"/>
            <w:vAlign w:val="center"/>
          </w:tcPr>
          <w:p w:rsidR="005D30CE" w:rsidRPr="00AE264A" w:rsidRDefault="005D30CE" w:rsidP="00CD5472">
            <w:pPr>
              <w:spacing w:after="200"/>
              <w:jc w:val="both"/>
              <w:rPr>
                <w:strike/>
                <w:sz w:val="24"/>
                <w:szCs w:val="24"/>
                <w:lang w:val="es-ES_tradnl"/>
              </w:rPr>
            </w:pPr>
            <w:r w:rsidRPr="00AE264A">
              <w:rPr>
                <w:strike/>
                <w:sz w:val="24"/>
                <w:szCs w:val="24"/>
                <w:lang w:val="es-ES_tradnl"/>
              </w:rPr>
              <w:t>-</w:t>
            </w:r>
          </w:p>
        </w:tc>
      </w:tr>
      <w:tr w:rsidR="005D30CE" w:rsidRPr="00AE264A" w:rsidTr="00C44E55">
        <w:trPr>
          <w:cantSplit/>
        </w:trPr>
        <w:tc>
          <w:tcPr>
            <w:tcW w:w="1268" w:type="pct"/>
            <w:tcBorders>
              <w:top w:val="nil"/>
            </w:tcBorders>
            <w:shd w:val="clear" w:color="auto" w:fill="auto"/>
            <w:vAlign w:val="center"/>
          </w:tcPr>
          <w:p w:rsidR="005D30CE" w:rsidRPr="00AE264A" w:rsidRDefault="005D30CE" w:rsidP="00CD5472">
            <w:pPr>
              <w:spacing w:after="200"/>
              <w:jc w:val="both"/>
              <w:rPr>
                <w:strike/>
                <w:sz w:val="24"/>
                <w:szCs w:val="24"/>
                <w:lang w:val="es-ES_tradnl"/>
              </w:rPr>
            </w:pPr>
          </w:p>
        </w:tc>
        <w:tc>
          <w:tcPr>
            <w:tcW w:w="1053" w:type="pct"/>
            <w:tcBorders>
              <w:top w:val="nil"/>
            </w:tcBorders>
            <w:shd w:val="clear" w:color="auto" w:fill="auto"/>
            <w:vAlign w:val="center"/>
          </w:tcPr>
          <w:p w:rsidR="005D30CE" w:rsidRPr="00AE264A" w:rsidRDefault="005D30CE" w:rsidP="00CD5472">
            <w:pPr>
              <w:spacing w:after="200"/>
              <w:jc w:val="both"/>
              <w:rPr>
                <w:strike/>
                <w:sz w:val="24"/>
                <w:szCs w:val="24"/>
                <w:lang w:val="es-ES_tradnl"/>
              </w:rPr>
            </w:pPr>
          </w:p>
          <w:p w:rsidR="005D30CE" w:rsidRPr="00AE264A" w:rsidRDefault="005D30CE" w:rsidP="00CD5472">
            <w:pPr>
              <w:spacing w:after="200"/>
              <w:jc w:val="both"/>
              <w:rPr>
                <w:strike/>
                <w:sz w:val="24"/>
                <w:szCs w:val="24"/>
                <w:lang w:val="es-ES_tradnl"/>
              </w:rPr>
            </w:pPr>
            <w:proofErr w:type="spellStart"/>
            <w:r w:rsidRPr="00AE264A">
              <w:rPr>
                <w:strike/>
                <w:sz w:val="24"/>
                <w:szCs w:val="24"/>
                <w:lang w:val="es-ES_tradnl"/>
              </w:rPr>
              <w:t>Ampolas</w:t>
            </w:r>
            <w:proofErr w:type="spellEnd"/>
            <w:r w:rsidRPr="00AE264A">
              <w:rPr>
                <w:strike/>
                <w:sz w:val="24"/>
                <w:szCs w:val="24"/>
                <w:lang w:val="es-ES_tradnl"/>
              </w:rPr>
              <w:t xml:space="preserve"> de 20mg-2ml</w:t>
            </w:r>
          </w:p>
        </w:tc>
        <w:tc>
          <w:tcPr>
            <w:tcW w:w="990" w:type="pct"/>
            <w:tcBorders>
              <w:top w:val="nil"/>
            </w:tcBorders>
            <w:shd w:val="clear" w:color="auto" w:fill="auto"/>
            <w:vAlign w:val="center"/>
          </w:tcPr>
          <w:p w:rsidR="005D30CE" w:rsidRPr="00AE264A" w:rsidRDefault="005D30CE" w:rsidP="00CD5472">
            <w:pPr>
              <w:spacing w:after="200"/>
              <w:jc w:val="both"/>
              <w:rPr>
                <w:strike/>
                <w:sz w:val="24"/>
                <w:szCs w:val="24"/>
                <w:lang w:val="es-ES_tradnl"/>
              </w:rPr>
            </w:pPr>
          </w:p>
          <w:p w:rsidR="005D30CE" w:rsidRPr="00AE264A" w:rsidRDefault="005D30CE" w:rsidP="00CD5472">
            <w:pPr>
              <w:spacing w:after="200"/>
              <w:jc w:val="both"/>
              <w:rPr>
                <w:strike/>
                <w:sz w:val="24"/>
                <w:szCs w:val="24"/>
                <w:lang w:val="es-ES_tradnl"/>
              </w:rPr>
            </w:pPr>
            <w:r w:rsidRPr="00AE264A">
              <w:rPr>
                <w:strike/>
                <w:sz w:val="24"/>
                <w:szCs w:val="24"/>
                <w:lang w:val="es-ES_tradnl"/>
              </w:rPr>
              <w:t>20 un</w:t>
            </w:r>
          </w:p>
        </w:tc>
        <w:tc>
          <w:tcPr>
            <w:tcW w:w="891" w:type="pct"/>
            <w:tcBorders>
              <w:top w:val="nil"/>
            </w:tcBorders>
            <w:shd w:val="clear" w:color="auto" w:fill="auto"/>
            <w:vAlign w:val="center"/>
          </w:tcPr>
          <w:p w:rsidR="005D30CE" w:rsidRPr="00AE264A" w:rsidRDefault="005D30CE" w:rsidP="00CD5472">
            <w:pPr>
              <w:spacing w:after="200"/>
              <w:jc w:val="both"/>
              <w:rPr>
                <w:strike/>
                <w:sz w:val="24"/>
                <w:szCs w:val="24"/>
                <w:lang w:val="es-ES_tradnl"/>
              </w:rPr>
            </w:pPr>
            <w:r w:rsidRPr="00AE264A">
              <w:rPr>
                <w:strike/>
                <w:sz w:val="24"/>
                <w:szCs w:val="24"/>
                <w:lang w:val="es-ES_tradnl"/>
              </w:rPr>
              <w:t>10</w:t>
            </w:r>
          </w:p>
        </w:tc>
        <w:tc>
          <w:tcPr>
            <w:tcW w:w="798" w:type="pct"/>
            <w:tcBorders>
              <w:top w:val="nil"/>
            </w:tcBorders>
            <w:shd w:val="clear" w:color="auto" w:fill="auto"/>
            <w:vAlign w:val="center"/>
          </w:tcPr>
          <w:p w:rsidR="005D30CE" w:rsidRPr="00AE264A" w:rsidRDefault="005D30CE" w:rsidP="00CD5472">
            <w:pPr>
              <w:spacing w:after="200"/>
              <w:jc w:val="both"/>
              <w:rPr>
                <w:strike/>
                <w:sz w:val="24"/>
                <w:szCs w:val="24"/>
                <w:lang w:val="es-ES_tradnl"/>
              </w:rPr>
            </w:pPr>
            <w:r w:rsidRPr="00AE264A">
              <w:rPr>
                <w:strike/>
                <w:sz w:val="24"/>
                <w:szCs w:val="24"/>
                <w:lang w:val="es-ES_tradnl"/>
              </w:rPr>
              <w:t>-</w:t>
            </w:r>
          </w:p>
        </w:tc>
      </w:tr>
      <w:tr w:rsidR="005D30CE" w:rsidRPr="00AE264A" w:rsidTr="00C44E55">
        <w:trPr>
          <w:cantSplit/>
        </w:trPr>
        <w:tc>
          <w:tcPr>
            <w:tcW w:w="1268" w:type="pct"/>
            <w:shd w:val="clear" w:color="auto" w:fill="auto"/>
            <w:vAlign w:val="center"/>
          </w:tcPr>
          <w:p w:rsidR="005D30CE" w:rsidRPr="00AE264A" w:rsidRDefault="005D30CE" w:rsidP="00CD5472">
            <w:pPr>
              <w:spacing w:after="200"/>
              <w:jc w:val="both"/>
              <w:rPr>
                <w:strike/>
                <w:sz w:val="24"/>
                <w:szCs w:val="24"/>
                <w:lang w:val="es-ES_tradnl"/>
              </w:rPr>
            </w:pPr>
            <w:proofErr w:type="spellStart"/>
            <w:r w:rsidRPr="00AE264A">
              <w:rPr>
                <w:strike/>
                <w:sz w:val="24"/>
                <w:szCs w:val="24"/>
                <w:lang w:val="es-ES_tradnl"/>
              </w:rPr>
              <w:t>Fitomenadiona</w:t>
            </w:r>
            <w:proofErr w:type="spellEnd"/>
          </w:p>
        </w:tc>
        <w:tc>
          <w:tcPr>
            <w:tcW w:w="1053" w:type="pct"/>
            <w:shd w:val="clear" w:color="auto" w:fill="auto"/>
            <w:vAlign w:val="center"/>
          </w:tcPr>
          <w:p w:rsidR="005D30CE" w:rsidRPr="00AE264A" w:rsidRDefault="005D30CE" w:rsidP="00CD5472">
            <w:pPr>
              <w:pStyle w:val="Ttulo2"/>
              <w:spacing w:after="200"/>
              <w:jc w:val="both"/>
              <w:rPr>
                <w:b w:val="0"/>
                <w:bCs w:val="0"/>
                <w:strike/>
                <w:sz w:val="24"/>
                <w:szCs w:val="24"/>
                <w:lang w:val="es-ES_tradnl"/>
              </w:rPr>
            </w:pPr>
            <w:proofErr w:type="spellStart"/>
            <w:r w:rsidRPr="00AE264A">
              <w:rPr>
                <w:b w:val="0"/>
                <w:bCs w:val="0"/>
                <w:strike/>
                <w:sz w:val="24"/>
                <w:szCs w:val="24"/>
                <w:lang w:val="es-ES_tradnl"/>
              </w:rPr>
              <w:t>Ampolas</w:t>
            </w:r>
            <w:proofErr w:type="spellEnd"/>
            <w:r w:rsidRPr="00AE264A">
              <w:rPr>
                <w:b w:val="0"/>
                <w:bCs w:val="0"/>
                <w:strike/>
                <w:sz w:val="24"/>
                <w:szCs w:val="24"/>
                <w:lang w:val="es-ES_tradnl"/>
              </w:rPr>
              <w:t xml:space="preserve"> de 10mg/1ml</w:t>
            </w:r>
          </w:p>
        </w:tc>
        <w:tc>
          <w:tcPr>
            <w:tcW w:w="990" w:type="pct"/>
            <w:shd w:val="clear" w:color="auto" w:fill="auto"/>
            <w:vAlign w:val="center"/>
          </w:tcPr>
          <w:p w:rsidR="005D30CE" w:rsidRPr="00AE264A" w:rsidRDefault="005D30CE" w:rsidP="00CD5472">
            <w:pPr>
              <w:spacing w:after="200"/>
              <w:jc w:val="both"/>
              <w:rPr>
                <w:strike/>
                <w:sz w:val="24"/>
                <w:szCs w:val="24"/>
                <w:lang w:val="es-ES_tradnl"/>
              </w:rPr>
            </w:pPr>
            <w:r w:rsidRPr="00AE264A">
              <w:rPr>
                <w:strike/>
                <w:sz w:val="24"/>
                <w:szCs w:val="24"/>
                <w:lang w:val="es-ES_tradnl"/>
              </w:rPr>
              <w:t>20 un</w:t>
            </w:r>
          </w:p>
        </w:tc>
        <w:tc>
          <w:tcPr>
            <w:tcW w:w="891" w:type="pct"/>
            <w:shd w:val="clear" w:color="auto" w:fill="auto"/>
            <w:vAlign w:val="center"/>
          </w:tcPr>
          <w:p w:rsidR="005D30CE" w:rsidRPr="00AE264A" w:rsidRDefault="005D30CE" w:rsidP="00CD5472">
            <w:pPr>
              <w:spacing w:after="200"/>
              <w:jc w:val="both"/>
              <w:rPr>
                <w:strike/>
                <w:sz w:val="24"/>
                <w:szCs w:val="24"/>
                <w:lang w:val="es-ES_tradnl"/>
              </w:rPr>
            </w:pPr>
            <w:r w:rsidRPr="00AE264A">
              <w:rPr>
                <w:strike/>
                <w:sz w:val="24"/>
                <w:szCs w:val="24"/>
                <w:lang w:val="es-ES_tradnl"/>
              </w:rPr>
              <w:t>10 un</w:t>
            </w:r>
          </w:p>
        </w:tc>
        <w:tc>
          <w:tcPr>
            <w:tcW w:w="798" w:type="pct"/>
            <w:shd w:val="clear" w:color="auto" w:fill="auto"/>
            <w:vAlign w:val="center"/>
          </w:tcPr>
          <w:p w:rsidR="005D30CE" w:rsidRPr="00AE264A" w:rsidRDefault="005D30CE" w:rsidP="00CD5472">
            <w:pPr>
              <w:spacing w:after="200"/>
              <w:jc w:val="both"/>
              <w:rPr>
                <w:strike/>
                <w:sz w:val="24"/>
                <w:szCs w:val="24"/>
                <w:lang w:val="es-ES_tradnl"/>
              </w:rPr>
            </w:pPr>
          </w:p>
          <w:p w:rsidR="005D30CE" w:rsidRPr="00AE264A" w:rsidRDefault="005D30CE" w:rsidP="00CD5472">
            <w:pPr>
              <w:spacing w:after="200"/>
              <w:jc w:val="both"/>
              <w:rPr>
                <w:strike/>
                <w:sz w:val="24"/>
                <w:szCs w:val="24"/>
                <w:lang w:val="es-ES_tradnl"/>
              </w:rPr>
            </w:pPr>
            <w:r w:rsidRPr="00AE264A">
              <w:rPr>
                <w:strike/>
                <w:sz w:val="24"/>
                <w:szCs w:val="24"/>
                <w:lang w:val="es-ES_tradnl"/>
              </w:rPr>
              <w:t>-</w:t>
            </w:r>
          </w:p>
        </w:tc>
      </w:tr>
      <w:tr w:rsidR="005D30CE" w:rsidRPr="00AE264A" w:rsidTr="00C44E55">
        <w:trPr>
          <w:cantSplit/>
        </w:trPr>
        <w:tc>
          <w:tcPr>
            <w:tcW w:w="1268" w:type="pct"/>
            <w:shd w:val="clear" w:color="auto" w:fill="auto"/>
            <w:vAlign w:val="center"/>
          </w:tcPr>
          <w:p w:rsidR="005D30CE" w:rsidRPr="00AE264A" w:rsidRDefault="005D30CE" w:rsidP="00DB0AE0">
            <w:pPr>
              <w:pStyle w:val="Ttulo3"/>
              <w:spacing w:after="200"/>
              <w:jc w:val="both"/>
              <w:rPr>
                <w:strike/>
                <w:sz w:val="24"/>
                <w:szCs w:val="24"/>
                <w:lang w:val="es-ES_tradnl"/>
              </w:rPr>
            </w:pPr>
            <w:proofErr w:type="spellStart"/>
            <w:r w:rsidRPr="00AE264A">
              <w:rPr>
                <w:rFonts w:ascii="Times New Roman" w:hAnsi="Times New Roman" w:cs="Times New Roman"/>
                <w:b/>
                <w:bCs/>
                <w:strike/>
                <w:color w:val="auto"/>
                <w:sz w:val="24"/>
                <w:szCs w:val="24"/>
                <w:lang w:val="es-ES_tradnl"/>
              </w:rPr>
              <w:lastRenderedPageBreak/>
              <w:t>Glicose</w:t>
            </w:r>
            <w:proofErr w:type="spellEnd"/>
            <w:r w:rsidRPr="00AE264A">
              <w:rPr>
                <w:rFonts w:ascii="Times New Roman" w:hAnsi="Times New Roman" w:cs="Times New Roman"/>
                <w:b/>
                <w:bCs/>
                <w:strike/>
                <w:color w:val="auto"/>
                <w:sz w:val="24"/>
                <w:szCs w:val="24"/>
                <w:lang w:val="es-ES_tradnl"/>
              </w:rPr>
              <w:t xml:space="preserve"> </w:t>
            </w:r>
            <w:proofErr w:type="spellStart"/>
            <w:r w:rsidRPr="00AE264A">
              <w:rPr>
                <w:rFonts w:ascii="Times New Roman" w:hAnsi="Times New Roman" w:cs="Times New Roman"/>
                <w:b/>
                <w:bCs/>
                <w:strike/>
                <w:color w:val="auto"/>
                <w:sz w:val="24"/>
                <w:szCs w:val="24"/>
                <w:lang w:val="es-ES_tradnl"/>
              </w:rPr>
              <w:t>hipertônica</w:t>
            </w:r>
            <w:proofErr w:type="spellEnd"/>
            <w:r w:rsidRPr="00AE264A">
              <w:rPr>
                <w:rFonts w:ascii="Times New Roman" w:hAnsi="Times New Roman" w:cs="Times New Roman"/>
                <w:b/>
                <w:bCs/>
                <w:strike/>
                <w:color w:val="auto"/>
                <w:sz w:val="24"/>
                <w:szCs w:val="24"/>
                <w:lang w:val="es-ES_tradnl"/>
              </w:rPr>
              <w:t xml:space="preserve"> a 25%</w:t>
            </w:r>
          </w:p>
        </w:tc>
        <w:tc>
          <w:tcPr>
            <w:tcW w:w="1053" w:type="pct"/>
            <w:shd w:val="clear" w:color="auto" w:fill="auto"/>
            <w:vAlign w:val="center"/>
          </w:tcPr>
          <w:p w:rsidR="005D30CE" w:rsidRPr="00AE264A" w:rsidRDefault="005D30CE" w:rsidP="00CD5472">
            <w:pPr>
              <w:spacing w:after="200"/>
              <w:jc w:val="both"/>
              <w:rPr>
                <w:strike/>
                <w:sz w:val="24"/>
                <w:szCs w:val="24"/>
                <w:lang w:val="es-ES_tradnl"/>
              </w:rPr>
            </w:pPr>
            <w:proofErr w:type="spellStart"/>
            <w:r w:rsidRPr="00AE264A">
              <w:rPr>
                <w:strike/>
                <w:sz w:val="24"/>
                <w:szCs w:val="24"/>
                <w:lang w:val="es-ES_tradnl"/>
              </w:rPr>
              <w:t>Ampolas</w:t>
            </w:r>
            <w:proofErr w:type="spellEnd"/>
            <w:r w:rsidRPr="00AE264A">
              <w:rPr>
                <w:strike/>
                <w:sz w:val="24"/>
                <w:szCs w:val="24"/>
                <w:lang w:val="es-ES_tradnl"/>
              </w:rPr>
              <w:t xml:space="preserve"> de 10 ml</w:t>
            </w:r>
          </w:p>
        </w:tc>
        <w:tc>
          <w:tcPr>
            <w:tcW w:w="990" w:type="pct"/>
            <w:shd w:val="clear" w:color="auto" w:fill="auto"/>
            <w:vAlign w:val="center"/>
          </w:tcPr>
          <w:p w:rsidR="005D30CE" w:rsidRPr="00AE264A" w:rsidRDefault="005D30CE" w:rsidP="00CD5472">
            <w:pPr>
              <w:spacing w:after="200"/>
              <w:jc w:val="both"/>
              <w:rPr>
                <w:strike/>
                <w:sz w:val="24"/>
                <w:szCs w:val="24"/>
                <w:lang w:val="es-ES_tradnl"/>
              </w:rPr>
            </w:pPr>
            <w:r w:rsidRPr="00AE264A">
              <w:rPr>
                <w:strike/>
                <w:sz w:val="24"/>
                <w:szCs w:val="24"/>
                <w:lang w:val="es-ES_tradnl"/>
              </w:rPr>
              <w:t xml:space="preserve">20 un </w:t>
            </w:r>
          </w:p>
        </w:tc>
        <w:tc>
          <w:tcPr>
            <w:tcW w:w="891" w:type="pct"/>
            <w:shd w:val="clear" w:color="auto" w:fill="auto"/>
            <w:vAlign w:val="center"/>
          </w:tcPr>
          <w:p w:rsidR="005D30CE" w:rsidRPr="00AE264A" w:rsidRDefault="005D30CE" w:rsidP="00CD5472">
            <w:pPr>
              <w:spacing w:after="200"/>
              <w:jc w:val="both"/>
              <w:rPr>
                <w:strike/>
                <w:sz w:val="24"/>
                <w:szCs w:val="24"/>
              </w:rPr>
            </w:pPr>
            <w:r w:rsidRPr="00AE264A">
              <w:rPr>
                <w:strike/>
                <w:sz w:val="24"/>
                <w:szCs w:val="24"/>
              </w:rPr>
              <w:t xml:space="preserve">20 </w:t>
            </w:r>
            <w:proofErr w:type="spellStart"/>
            <w:r w:rsidRPr="00AE264A">
              <w:rPr>
                <w:strike/>
                <w:sz w:val="24"/>
                <w:szCs w:val="24"/>
              </w:rPr>
              <w:t>un</w:t>
            </w:r>
            <w:proofErr w:type="spellEnd"/>
          </w:p>
        </w:tc>
        <w:tc>
          <w:tcPr>
            <w:tcW w:w="798" w:type="pct"/>
            <w:shd w:val="clear" w:color="auto" w:fill="auto"/>
            <w:vAlign w:val="center"/>
          </w:tcPr>
          <w:p w:rsidR="005D30CE" w:rsidRPr="00AE264A" w:rsidRDefault="005D30CE" w:rsidP="00CD5472">
            <w:pPr>
              <w:spacing w:after="200"/>
              <w:jc w:val="both"/>
              <w:rPr>
                <w:strike/>
                <w:sz w:val="24"/>
                <w:szCs w:val="24"/>
              </w:rPr>
            </w:pPr>
            <w:r w:rsidRPr="00AE264A">
              <w:rPr>
                <w:strike/>
                <w:sz w:val="24"/>
                <w:szCs w:val="24"/>
              </w:rPr>
              <w:t>-</w:t>
            </w:r>
          </w:p>
        </w:tc>
      </w:tr>
      <w:tr w:rsidR="005D30CE" w:rsidRPr="00AE264A" w:rsidTr="00C44E55">
        <w:trPr>
          <w:cantSplit/>
        </w:trPr>
        <w:tc>
          <w:tcPr>
            <w:tcW w:w="1268" w:type="pct"/>
            <w:tcBorders>
              <w:bottom w:val="nil"/>
            </w:tcBorders>
            <w:shd w:val="clear" w:color="auto" w:fill="auto"/>
            <w:vAlign w:val="center"/>
          </w:tcPr>
          <w:p w:rsidR="005D30CE" w:rsidRPr="00AE264A" w:rsidRDefault="005D30CE" w:rsidP="00DB0AE0">
            <w:pPr>
              <w:pStyle w:val="Ttulo3"/>
              <w:spacing w:after="200"/>
              <w:jc w:val="both"/>
              <w:rPr>
                <w:strike/>
                <w:sz w:val="24"/>
                <w:szCs w:val="24"/>
              </w:rPr>
            </w:pPr>
            <w:r w:rsidRPr="00AE264A">
              <w:rPr>
                <w:rFonts w:ascii="Times New Roman" w:hAnsi="Times New Roman" w:cs="Times New Roman"/>
                <w:b/>
                <w:bCs/>
                <w:strike/>
                <w:color w:val="auto"/>
                <w:sz w:val="24"/>
                <w:szCs w:val="24"/>
              </w:rPr>
              <w:t>Solução Glicose (5%)</w:t>
            </w:r>
            <w:r w:rsidR="00CD5472">
              <w:rPr>
                <w:rFonts w:ascii="Times New Roman" w:hAnsi="Times New Roman" w:cs="Times New Roman"/>
                <w:b/>
                <w:bCs/>
                <w:strike/>
                <w:color w:val="auto"/>
                <w:sz w:val="24"/>
                <w:szCs w:val="24"/>
              </w:rPr>
              <w:t xml:space="preserve"> </w:t>
            </w:r>
            <w:r w:rsidRPr="00AE264A">
              <w:rPr>
                <w:rFonts w:ascii="Times New Roman" w:hAnsi="Times New Roman" w:cs="Times New Roman"/>
                <w:b/>
                <w:bCs/>
                <w:strike/>
                <w:color w:val="auto"/>
                <w:sz w:val="24"/>
                <w:szCs w:val="24"/>
              </w:rPr>
              <w:t xml:space="preserve">(reposição </w:t>
            </w:r>
            <w:proofErr w:type="gramStart"/>
            <w:r w:rsidRPr="00AE264A">
              <w:rPr>
                <w:rFonts w:ascii="Times New Roman" w:hAnsi="Times New Roman" w:cs="Times New Roman"/>
                <w:b/>
                <w:bCs/>
                <w:strike/>
                <w:color w:val="auto"/>
                <w:sz w:val="24"/>
                <w:szCs w:val="24"/>
              </w:rPr>
              <w:t>hidroeletrolítica )</w:t>
            </w:r>
            <w:proofErr w:type="gramEnd"/>
          </w:p>
        </w:tc>
        <w:tc>
          <w:tcPr>
            <w:tcW w:w="1053" w:type="pct"/>
            <w:tcBorders>
              <w:bottom w:val="nil"/>
            </w:tcBorders>
            <w:shd w:val="clear" w:color="auto" w:fill="auto"/>
            <w:vAlign w:val="center"/>
          </w:tcPr>
          <w:p w:rsidR="005D30CE" w:rsidRPr="00AE264A" w:rsidRDefault="005D30CE" w:rsidP="00CD5472">
            <w:pPr>
              <w:spacing w:after="200"/>
              <w:jc w:val="both"/>
              <w:rPr>
                <w:strike/>
                <w:sz w:val="24"/>
                <w:szCs w:val="24"/>
              </w:rPr>
            </w:pPr>
            <w:r w:rsidRPr="00AE264A">
              <w:rPr>
                <w:strike/>
                <w:sz w:val="24"/>
                <w:szCs w:val="24"/>
              </w:rPr>
              <w:t>Frascos de 500 ml</w:t>
            </w:r>
          </w:p>
        </w:tc>
        <w:tc>
          <w:tcPr>
            <w:tcW w:w="990" w:type="pct"/>
            <w:tcBorders>
              <w:bottom w:val="nil"/>
            </w:tcBorders>
            <w:shd w:val="clear" w:color="auto" w:fill="auto"/>
            <w:vAlign w:val="center"/>
          </w:tcPr>
          <w:p w:rsidR="005D30CE" w:rsidRPr="00AE264A" w:rsidRDefault="005D30CE" w:rsidP="00CD5472">
            <w:pPr>
              <w:spacing w:after="200"/>
              <w:jc w:val="both"/>
              <w:rPr>
                <w:strike/>
                <w:sz w:val="24"/>
                <w:szCs w:val="24"/>
              </w:rPr>
            </w:pPr>
            <w:r w:rsidRPr="00AE264A">
              <w:rPr>
                <w:strike/>
                <w:sz w:val="24"/>
                <w:szCs w:val="24"/>
              </w:rPr>
              <w:t>06 um</w:t>
            </w:r>
          </w:p>
        </w:tc>
        <w:tc>
          <w:tcPr>
            <w:tcW w:w="891" w:type="pct"/>
            <w:tcBorders>
              <w:bottom w:val="nil"/>
            </w:tcBorders>
            <w:shd w:val="clear" w:color="auto" w:fill="auto"/>
            <w:vAlign w:val="center"/>
          </w:tcPr>
          <w:p w:rsidR="005D30CE" w:rsidRPr="00AE264A" w:rsidRDefault="005D30CE" w:rsidP="00CD5472">
            <w:pPr>
              <w:spacing w:after="200"/>
              <w:jc w:val="both"/>
              <w:rPr>
                <w:strike/>
                <w:sz w:val="24"/>
                <w:szCs w:val="24"/>
              </w:rPr>
            </w:pPr>
            <w:r w:rsidRPr="00AE264A">
              <w:rPr>
                <w:strike/>
                <w:sz w:val="24"/>
                <w:szCs w:val="24"/>
              </w:rPr>
              <w:t>-</w:t>
            </w:r>
          </w:p>
        </w:tc>
        <w:tc>
          <w:tcPr>
            <w:tcW w:w="798" w:type="pct"/>
            <w:tcBorders>
              <w:bottom w:val="nil"/>
            </w:tcBorders>
            <w:shd w:val="clear" w:color="auto" w:fill="auto"/>
            <w:vAlign w:val="center"/>
          </w:tcPr>
          <w:p w:rsidR="005D30CE" w:rsidRPr="00AE264A" w:rsidRDefault="005D30CE" w:rsidP="00CD5472">
            <w:pPr>
              <w:spacing w:after="200"/>
              <w:jc w:val="both"/>
              <w:rPr>
                <w:strike/>
                <w:sz w:val="24"/>
                <w:szCs w:val="24"/>
              </w:rPr>
            </w:pPr>
            <w:r w:rsidRPr="00AE264A">
              <w:rPr>
                <w:strike/>
                <w:sz w:val="24"/>
                <w:szCs w:val="24"/>
              </w:rPr>
              <w:t>-</w:t>
            </w:r>
          </w:p>
        </w:tc>
      </w:tr>
      <w:tr w:rsidR="005D30CE" w:rsidRPr="00AE264A" w:rsidTr="00C44E55">
        <w:trPr>
          <w:cantSplit/>
        </w:trPr>
        <w:tc>
          <w:tcPr>
            <w:tcW w:w="1268" w:type="pct"/>
            <w:tcBorders>
              <w:bottom w:val="nil"/>
            </w:tcBorders>
            <w:shd w:val="clear" w:color="auto" w:fill="auto"/>
            <w:vAlign w:val="center"/>
          </w:tcPr>
          <w:p w:rsidR="005D30CE" w:rsidRPr="00AE264A" w:rsidRDefault="005D30CE" w:rsidP="00CD5472">
            <w:pPr>
              <w:spacing w:after="200"/>
              <w:jc w:val="both"/>
              <w:rPr>
                <w:strike/>
                <w:sz w:val="24"/>
                <w:szCs w:val="24"/>
              </w:rPr>
            </w:pPr>
            <w:r w:rsidRPr="00AE264A">
              <w:rPr>
                <w:strike/>
                <w:sz w:val="24"/>
                <w:szCs w:val="24"/>
              </w:rPr>
              <w:t>Solução Oftálmica Anestésica, Solução de Cloridrato de Tetracaína à 0,5% *</w:t>
            </w:r>
          </w:p>
        </w:tc>
        <w:tc>
          <w:tcPr>
            <w:tcW w:w="1053" w:type="pct"/>
            <w:tcBorders>
              <w:bottom w:val="nil"/>
            </w:tcBorders>
            <w:shd w:val="clear" w:color="auto" w:fill="auto"/>
            <w:vAlign w:val="center"/>
          </w:tcPr>
          <w:p w:rsidR="005D30CE" w:rsidRPr="00AE264A" w:rsidRDefault="005D30CE" w:rsidP="00DB0AE0">
            <w:pPr>
              <w:spacing w:after="200"/>
              <w:jc w:val="both"/>
              <w:rPr>
                <w:strike/>
                <w:sz w:val="24"/>
                <w:szCs w:val="24"/>
              </w:rPr>
            </w:pPr>
            <w:r w:rsidRPr="00AE264A">
              <w:rPr>
                <w:strike/>
                <w:sz w:val="24"/>
                <w:szCs w:val="24"/>
              </w:rPr>
              <w:t>Frascos de</w:t>
            </w:r>
            <w:r w:rsidR="00DB0AE0">
              <w:rPr>
                <w:strike/>
                <w:sz w:val="24"/>
                <w:szCs w:val="24"/>
              </w:rPr>
              <w:t xml:space="preserve"> </w:t>
            </w:r>
            <w:r w:rsidRPr="00AE264A">
              <w:rPr>
                <w:strike/>
                <w:sz w:val="24"/>
                <w:szCs w:val="24"/>
              </w:rPr>
              <w:t>10 ml / conta gotas</w:t>
            </w:r>
          </w:p>
        </w:tc>
        <w:tc>
          <w:tcPr>
            <w:tcW w:w="990" w:type="pct"/>
            <w:tcBorders>
              <w:bottom w:val="nil"/>
            </w:tcBorders>
            <w:shd w:val="clear" w:color="auto" w:fill="auto"/>
            <w:vAlign w:val="center"/>
          </w:tcPr>
          <w:p w:rsidR="005D30CE" w:rsidRPr="00AE264A" w:rsidRDefault="005D30CE" w:rsidP="00CD5472">
            <w:pPr>
              <w:spacing w:after="200"/>
              <w:jc w:val="both"/>
              <w:rPr>
                <w:strike/>
                <w:sz w:val="24"/>
                <w:szCs w:val="24"/>
              </w:rPr>
            </w:pPr>
            <w:r w:rsidRPr="00AE264A">
              <w:rPr>
                <w:strike/>
                <w:sz w:val="24"/>
                <w:szCs w:val="24"/>
              </w:rPr>
              <w:t xml:space="preserve">02 </w:t>
            </w:r>
            <w:proofErr w:type="spellStart"/>
            <w:r w:rsidRPr="00AE264A">
              <w:rPr>
                <w:strike/>
                <w:sz w:val="24"/>
                <w:szCs w:val="24"/>
              </w:rPr>
              <w:t>un</w:t>
            </w:r>
            <w:proofErr w:type="spellEnd"/>
          </w:p>
        </w:tc>
        <w:tc>
          <w:tcPr>
            <w:tcW w:w="891" w:type="pct"/>
            <w:tcBorders>
              <w:bottom w:val="nil"/>
            </w:tcBorders>
            <w:shd w:val="clear" w:color="auto" w:fill="auto"/>
            <w:vAlign w:val="center"/>
          </w:tcPr>
          <w:p w:rsidR="005D30CE" w:rsidRPr="00AE264A" w:rsidRDefault="005D30CE" w:rsidP="00CD5472">
            <w:pPr>
              <w:spacing w:after="200"/>
              <w:jc w:val="both"/>
              <w:rPr>
                <w:strike/>
                <w:sz w:val="24"/>
                <w:szCs w:val="24"/>
              </w:rPr>
            </w:pPr>
            <w:r w:rsidRPr="00AE264A">
              <w:rPr>
                <w:strike/>
                <w:sz w:val="24"/>
                <w:szCs w:val="24"/>
              </w:rPr>
              <w:t xml:space="preserve">01 </w:t>
            </w:r>
            <w:proofErr w:type="spellStart"/>
            <w:r w:rsidRPr="00AE264A">
              <w:rPr>
                <w:strike/>
                <w:sz w:val="24"/>
                <w:szCs w:val="24"/>
              </w:rPr>
              <w:t>un</w:t>
            </w:r>
            <w:proofErr w:type="spellEnd"/>
          </w:p>
        </w:tc>
        <w:tc>
          <w:tcPr>
            <w:tcW w:w="798" w:type="pct"/>
            <w:tcBorders>
              <w:bottom w:val="nil"/>
            </w:tcBorders>
            <w:shd w:val="clear" w:color="auto" w:fill="auto"/>
            <w:vAlign w:val="center"/>
          </w:tcPr>
          <w:p w:rsidR="005D30CE" w:rsidRPr="00AE264A" w:rsidRDefault="005D30CE" w:rsidP="00CD5472">
            <w:pPr>
              <w:spacing w:after="200"/>
              <w:jc w:val="both"/>
              <w:rPr>
                <w:strike/>
                <w:sz w:val="24"/>
                <w:szCs w:val="24"/>
              </w:rPr>
            </w:pPr>
            <w:r w:rsidRPr="00AE264A">
              <w:rPr>
                <w:strike/>
                <w:sz w:val="24"/>
                <w:szCs w:val="24"/>
              </w:rPr>
              <w:t>-</w:t>
            </w:r>
          </w:p>
        </w:tc>
      </w:tr>
      <w:tr w:rsidR="005D30CE" w:rsidRPr="00AE264A" w:rsidTr="00C44E55">
        <w:trPr>
          <w:cantSplit/>
        </w:trPr>
        <w:tc>
          <w:tcPr>
            <w:tcW w:w="1268" w:type="pct"/>
            <w:shd w:val="clear" w:color="auto" w:fill="auto"/>
            <w:vAlign w:val="center"/>
          </w:tcPr>
          <w:p w:rsidR="005D30CE" w:rsidRPr="00AE264A" w:rsidRDefault="005D30CE" w:rsidP="00CD5472">
            <w:pPr>
              <w:spacing w:after="200"/>
              <w:jc w:val="both"/>
              <w:rPr>
                <w:strike/>
                <w:sz w:val="24"/>
                <w:szCs w:val="24"/>
              </w:rPr>
            </w:pPr>
            <w:r w:rsidRPr="00AE264A">
              <w:rPr>
                <w:strike/>
                <w:sz w:val="24"/>
                <w:szCs w:val="24"/>
              </w:rPr>
              <w:t xml:space="preserve">Solução Oftálmica Anti-infecciosa, Solução de </w:t>
            </w:r>
            <w:proofErr w:type="spellStart"/>
            <w:r w:rsidRPr="00AE264A">
              <w:rPr>
                <w:strike/>
                <w:sz w:val="24"/>
                <w:szCs w:val="24"/>
              </w:rPr>
              <w:t>Cloranfenicol</w:t>
            </w:r>
            <w:proofErr w:type="spellEnd"/>
            <w:r w:rsidRPr="00AE264A">
              <w:rPr>
                <w:strike/>
                <w:sz w:val="24"/>
                <w:szCs w:val="24"/>
              </w:rPr>
              <w:t xml:space="preserve"> a 1% *</w:t>
            </w:r>
          </w:p>
          <w:p w:rsidR="005D30CE" w:rsidRPr="00AE264A" w:rsidRDefault="005D30CE" w:rsidP="00CD5472">
            <w:pPr>
              <w:spacing w:after="200"/>
              <w:jc w:val="both"/>
              <w:rPr>
                <w:strike/>
                <w:sz w:val="24"/>
                <w:szCs w:val="24"/>
              </w:rPr>
            </w:pPr>
          </w:p>
        </w:tc>
        <w:tc>
          <w:tcPr>
            <w:tcW w:w="1053" w:type="pct"/>
            <w:shd w:val="clear" w:color="auto" w:fill="auto"/>
            <w:vAlign w:val="center"/>
          </w:tcPr>
          <w:p w:rsidR="005D30CE" w:rsidRPr="00AE264A" w:rsidRDefault="005D30CE" w:rsidP="00DB0AE0">
            <w:pPr>
              <w:spacing w:after="200"/>
              <w:jc w:val="both"/>
              <w:rPr>
                <w:strike/>
                <w:sz w:val="24"/>
                <w:szCs w:val="24"/>
              </w:rPr>
            </w:pPr>
            <w:r w:rsidRPr="00AE264A">
              <w:rPr>
                <w:strike/>
                <w:sz w:val="24"/>
                <w:szCs w:val="24"/>
              </w:rPr>
              <w:t>Frascos de</w:t>
            </w:r>
            <w:r w:rsidR="00DB0AE0">
              <w:rPr>
                <w:strike/>
                <w:sz w:val="24"/>
                <w:szCs w:val="24"/>
              </w:rPr>
              <w:t xml:space="preserve"> </w:t>
            </w:r>
            <w:r w:rsidRPr="00AE264A">
              <w:rPr>
                <w:strike/>
                <w:sz w:val="24"/>
                <w:szCs w:val="24"/>
              </w:rPr>
              <w:t>10 ml/conta gotas</w:t>
            </w:r>
          </w:p>
        </w:tc>
        <w:tc>
          <w:tcPr>
            <w:tcW w:w="990" w:type="pct"/>
            <w:shd w:val="clear" w:color="auto" w:fill="auto"/>
            <w:vAlign w:val="center"/>
          </w:tcPr>
          <w:p w:rsidR="005D30CE" w:rsidRPr="00AE264A" w:rsidRDefault="005D30CE" w:rsidP="00CD5472">
            <w:pPr>
              <w:spacing w:after="200"/>
              <w:jc w:val="both"/>
              <w:rPr>
                <w:strike/>
                <w:sz w:val="24"/>
                <w:szCs w:val="24"/>
                <w:lang w:val="es-ES_tradnl"/>
              </w:rPr>
            </w:pPr>
            <w:r w:rsidRPr="00AE264A">
              <w:rPr>
                <w:strike/>
                <w:sz w:val="24"/>
                <w:szCs w:val="24"/>
                <w:lang w:val="es-ES_tradnl"/>
              </w:rPr>
              <w:t>03 un</w:t>
            </w:r>
          </w:p>
        </w:tc>
        <w:tc>
          <w:tcPr>
            <w:tcW w:w="891" w:type="pct"/>
            <w:shd w:val="clear" w:color="auto" w:fill="auto"/>
            <w:vAlign w:val="center"/>
          </w:tcPr>
          <w:p w:rsidR="005D30CE" w:rsidRPr="00AE264A" w:rsidRDefault="005D30CE" w:rsidP="00CD5472">
            <w:pPr>
              <w:spacing w:after="200"/>
              <w:jc w:val="both"/>
              <w:rPr>
                <w:strike/>
                <w:sz w:val="24"/>
                <w:szCs w:val="24"/>
                <w:lang w:val="es-ES_tradnl"/>
              </w:rPr>
            </w:pPr>
            <w:r w:rsidRPr="00AE264A">
              <w:rPr>
                <w:strike/>
                <w:sz w:val="24"/>
                <w:szCs w:val="24"/>
                <w:lang w:val="es-ES_tradnl"/>
              </w:rPr>
              <w:t>02 un</w:t>
            </w:r>
          </w:p>
        </w:tc>
        <w:tc>
          <w:tcPr>
            <w:tcW w:w="798" w:type="pct"/>
            <w:shd w:val="clear" w:color="auto" w:fill="auto"/>
            <w:vAlign w:val="center"/>
          </w:tcPr>
          <w:p w:rsidR="005D30CE" w:rsidRPr="00AE264A" w:rsidRDefault="005D30CE" w:rsidP="00CD5472">
            <w:pPr>
              <w:spacing w:after="200"/>
              <w:jc w:val="both"/>
              <w:rPr>
                <w:strike/>
                <w:sz w:val="24"/>
                <w:szCs w:val="24"/>
                <w:lang w:val="es-ES_tradnl"/>
              </w:rPr>
            </w:pPr>
            <w:r w:rsidRPr="00AE264A">
              <w:rPr>
                <w:strike/>
                <w:sz w:val="24"/>
                <w:szCs w:val="24"/>
                <w:lang w:val="es-ES_tradnl"/>
              </w:rPr>
              <w:t>01 un</w:t>
            </w:r>
          </w:p>
        </w:tc>
      </w:tr>
      <w:tr w:rsidR="005D30CE" w:rsidRPr="00AE264A" w:rsidTr="00C44E55">
        <w:trPr>
          <w:cantSplit/>
        </w:trPr>
        <w:tc>
          <w:tcPr>
            <w:tcW w:w="1268" w:type="pct"/>
            <w:tcBorders>
              <w:top w:val="nil"/>
              <w:bottom w:val="nil"/>
            </w:tcBorders>
            <w:shd w:val="clear" w:color="auto" w:fill="auto"/>
            <w:vAlign w:val="center"/>
          </w:tcPr>
          <w:p w:rsidR="005D30CE" w:rsidRPr="00AE264A" w:rsidRDefault="005D30CE" w:rsidP="00DB0AE0">
            <w:pPr>
              <w:spacing w:after="200"/>
              <w:jc w:val="both"/>
              <w:rPr>
                <w:strike/>
                <w:sz w:val="24"/>
                <w:szCs w:val="24"/>
              </w:rPr>
            </w:pPr>
            <w:r w:rsidRPr="00AE264A">
              <w:rPr>
                <w:strike/>
                <w:sz w:val="24"/>
                <w:szCs w:val="24"/>
              </w:rPr>
              <w:t xml:space="preserve">Hidrocortisona * </w:t>
            </w:r>
          </w:p>
        </w:tc>
        <w:tc>
          <w:tcPr>
            <w:tcW w:w="1053" w:type="pct"/>
            <w:tcBorders>
              <w:top w:val="nil"/>
              <w:bottom w:val="nil"/>
            </w:tcBorders>
            <w:shd w:val="clear" w:color="auto" w:fill="auto"/>
            <w:vAlign w:val="center"/>
          </w:tcPr>
          <w:p w:rsidR="005D30CE" w:rsidRPr="00AE264A" w:rsidRDefault="005D30CE" w:rsidP="00CD5472">
            <w:pPr>
              <w:spacing w:after="200"/>
              <w:jc w:val="both"/>
              <w:rPr>
                <w:strike/>
                <w:sz w:val="24"/>
                <w:szCs w:val="24"/>
              </w:rPr>
            </w:pPr>
            <w:r w:rsidRPr="00AE264A">
              <w:rPr>
                <w:strike/>
                <w:sz w:val="24"/>
                <w:szCs w:val="24"/>
              </w:rPr>
              <w:t>Pomada retal (1%) –15mg, com aplicador retal.</w:t>
            </w:r>
          </w:p>
        </w:tc>
        <w:tc>
          <w:tcPr>
            <w:tcW w:w="990" w:type="pct"/>
            <w:tcBorders>
              <w:top w:val="nil"/>
              <w:bottom w:val="nil"/>
            </w:tcBorders>
            <w:shd w:val="clear" w:color="auto" w:fill="auto"/>
            <w:vAlign w:val="center"/>
          </w:tcPr>
          <w:p w:rsidR="005D30CE" w:rsidRPr="00AE264A" w:rsidRDefault="005D30CE" w:rsidP="00CD5472">
            <w:pPr>
              <w:spacing w:after="200"/>
              <w:jc w:val="both"/>
              <w:rPr>
                <w:strike/>
                <w:sz w:val="24"/>
                <w:szCs w:val="24"/>
                <w:lang w:val="es-ES_tradnl"/>
              </w:rPr>
            </w:pPr>
            <w:r w:rsidRPr="00AE264A">
              <w:rPr>
                <w:strike/>
                <w:sz w:val="24"/>
                <w:szCs w:val="24"/>
                <w:lang w:val="es-ES_tradnl"/>
              </w:rPr>
              <w:t>06 un</w:t>
            </w:r>
          </w:p>
        </w:tc>
        <w:tc>
          <w:tcPr>
            <w:tcW w:w="891" w:type="pct"/>
            <w:tcBorders>
              <w:top w:val="nil"/>
              <w:bottom w:val="nil"/>
            </w:tcBorders>
            <w:shd w:val="clear" w:color="auto" w:fill="auto"/>
            <w:vAlign w:val="center"/>
          </w:tcPr>
          <w:p w:rsidR="005D30CE" w:rsidRPr="00AE264A" w:rsidRDefault="005D30CE" w:rsidP="00CD5472">
            <w:pPr>
              <w:spacing w:after="200"/>
              <w:jc w:val="both"/>
              <w:rPr>
                <w:strike/>
                <w:sz w:val="24"/>
                <w:szCs w:val="24"/>
                <w:lang w:val="es-ES_tradnl"/>
              </w:rPr>
            </w:pPr>
            <w:r w:rsidRPr="00AE264A">
              <w:rPr>
                <w:strike/>
                <w:sz w:val="24"/>
                <w:szCs w:val="24"/>
                <w:lang w:val="es-ES_tradnl"/>
              </w:rPr>
              <w:t>02 un</w:t>
            </w:r>
          </w:p>
        </w:tc>
        <w:tc>
          <w:tcPr>
            <w:tcW w:w="798" w:type="pct"/>
            <w:tcBorders>
              <w:top w:val="nil"/>
              <w:bottom w:val="nil"/>
            </w:tcBorders>
            <w:shd w:val="clear" w:color="auto" w:fill="auto"/>
            <w:vAlign w:val="center"/>
          </w:tcPr>
          <w:p w:rsidR="005D30CE" w:rsidRPr="00AE264A" w:rsidRDefault="005D30CE" w:rsidP="00CD5472">
            <w:pPr>
              <w:spacing w:after="200"/>
              <w:jc w:val="both"/>
              <w:rPr>
                <w:strike/>
                <w:sz w:val="24"/>
                <w:szCs w:val="24"/>
                <w:lang w:val="es-ES_tradnl"/>
              </w:rPr>
            </w:pPr>
            <w:r w:rsidRPr="00AE264A">
              <w:rPr>
                <w:strike/>
                <w:sz w:val="24"/>
                <w:szCs w:val="24"/>
                <w:lang w:val="es-ES_tradnl"/>
              </w:rPr>
              <w:t>-</w:t>
            </w:r>
          </w:p>
        </w:tc>
      </w:tr>
      <w:tr w:rsidR="005D30CE" w:rsidRPr="00AE264A" w:rsidTr="00C44E55">
        <w:trPr>
          <w:cantSplit/>
        </w:trPr>
        <w:tc>
          <w:tcPr>
            <w:tcW w:w="1268" w:type="pct"/>
            <w:tcBorders>
              <w:top w:val="nil"/>
            </w:tcBorders>
            <w:shd w:val="clear" w:color="auto" w:fill="auto"/>
            <w:vAlign w:val="center"/>
          </w:tcPr>
          <w:p w:rsidR="005D30CE" w:rsidRPr="00AE264A" w:rsidRDefault="005D30CE" w:rsidP="00DB0AE0">
            <w:pPr>
              <w:spacing w:after="200"/>
              <w:jc w:val="both"/>
              <w:rPr>
                <w:strike/>
                <w:sz w:val="24"/>
                <w:szCs w:val="24"/>
                <w:lang w:val="es-ES_tradnl"/>
              </w:rPr>
            </w:pPr>
            <w:r w:rsidRPr="00AE264A">
              <w:rPr>
                <w:strike/>
                <w:sz w:val="24"/>
                <w:szCs w:val="24"/>
                <w:lang w:val="es-ES_tradnl"/>
              </w:rPr>
              <w:t>Hidrocortisona</w:t>
            </w:r>
            <w:r w:rsidR="00CD5472">
              <w:rPr>
                <w:strike/>
                <w:sz w:val="24"/>
                <w:szCs w:val="24"/>
                <w:lang w:val="es-ES_tradnl"/>
              </w:rPr>
              <w:t xml:space="preserve"> </w:t>
            </w:r>
            <w:r w:rsidRPr="00AE264A">
              <w:rPr>
                <w:strike/>
                <w:sz w:val="24"/>
                <w:szCs w:val="24"/>
                <w:lang w:val="es-ES_tradnl"/>
              </w:rPr>
              <w:t>(</w:t>
            </w:r>
            <w:proofErr w:type="spellStart"/>
            <w:r w:rsidRPr="00AE264A">
              <w:rPr>
                <w:strike/>
                <w:sz w:val="24"/>
                <w:szCs w:val="24"/>
                <w:lang w:val="es-ES_tradnl"/>
              </w:rPr>
              <w:t>succinato</w:t>
            </w:r>
            <w:proofErr w:type="spellEnd"/>
            <w:r w:rsidRPr="00AE264A">
              <w:rPr>
                <w:strike/>
                <w:sz w:val="24"/>
                <w:szCs w:val="24"/>
                <w:lang w:val="es-ES_tradnl"/>
              </w:rPr>
              <w:t xml:space="preserve"> de </w:t>
            </w:r>
            <w:proofErr w:type="spellStart"/>
            <w:r w:rsidRPr="00AE264A">
              <w:rPr>
                <w:strike/>
                <w:sz w:val="24"/>
                <w:szCs w:val="24"/>
                <w:lang w:val="es-ES_tradnl"/>
              </w:rPr>
              <w:t>sódio</w:t>
            </w:r>
            <w:proofErr w:type="spellEnd"/>
            <w:r w:rsidRPr="00AE264A">
              <w:rPr>
                <w:strike/>
                <w:sz w:val="24"/>
                <w:szCs w:val="24"/>
                <w:lang w:val="es-ES_tradnl"/>
              </w:rPr>
              <w:t>)</w:t>
            </w:r>
          </w:p>
        </w:tc>
        <w:tc>
          <w:tcPr>
            <w:tcW w:w="1053" w:type="pct"/>
            <w:tcBorders>
              <w:top w:val="nil"/>
            </w:tcBorders>
            <w:shd w:val="clear" w:color="auto" w:fill="auto"/>
            <w:vAlign w:val="center"/>
          </w:tcPr>
          <w:p w:rsidR="005D30CE" w:rsidRPr="00AE264A" w:rsidRDefault="005D30CE" w:rsidP="00CD5472">
            <w:pPr>
              <w:spacing w:after="200"/>
              <w:jc w:val="both"/>
              <w:rPr>
                <w:strike/>
                <w:sz w:val="24"/>
                <w:szCs w:val="24"/>
                <w:lang w:val="es-ES_tradnl"/>
              </w:rPr>
            </w:pPr>
            <w:r w:rsidRPr="00AE264A">
              <w:rPr>
                <w:strike/>
                <w:sz w:val="24"/>
                <w:szCs w:val="24"/>
                <w:lang w:val="es-ES_tradnl"/>
              </w:rPr>
              <w:t xml:space="preserve">Frascos </w:t>
            </w:r>
            <w:proofErr w:type="spellStart"/>
            <w:r w:rsidRPr="00AE264A">
              <w:rPr>
                <w:strike/>
                <w:sz w:val="24"/>
                <w:szCs w:val="24"/>
                <w:lang w:val="es-ES_tradnl"/>
              </w:rPr>
              <w:t>ampola</w:t>
            </w:r>
            <w:proofErr w:type="spellEnd"/>
            <w:r w:rsidRPr="00AE264A">
              <w:rPr>
                <w:strike/>
                <w:sz w:val="24"/>
                <w:szCs w:val="24"/>
                <w:lang w:val="es-ES_tradnl"/>
              </w:rPr>
              <w:t xml:space="preserve"> de 100 mg + diluente</w:t>
            </w:r>
          </w:p>
        </w:tc>
        <w:tc>
          <w:tcPr>
            <w:tcW w:w="990" w:type="pct"/>
            <w:tcBorders>
              <w:top w:val="nil"/>
            </w:tcBorders>
            <w:shd w:val="clear" w:color="auto" w:fill="auto"/>
            <w:vAlign w:val="center"/>
          </w:tcPr>
          <w:p w:rsidR="005D30CE" w:rsidRPr="00AE264A" w:rsidRDefault="005D30CE" w:rsidP="00CD5472">
            <w:pPr>
              <w:spacing w:after="200"/>
              <w:jc w:val="both"/>
              <w:rPr>
                <w:strike/>
                <w:sz w:val="24"/>
                <w:szCs w:val="24"/>
                <w:lang w:val="es-ES_tradnl"/>
              </w:rPr>
            </w:pPr>
            <w:r w:rsidRPr="00AE264A">
              <w:rPr>
                <w:strike/>
                <w:sz w:val="24"/>
                <w:szCs w:val="24"/>
                <w:lang w:val="es-ES_tradnl"/>
              </w:rPr>
              <w:t>05 un</w:t>
            </w:r>
          </w:p>
        </w:tc>
        <w:tc>
          <w:tcPr>
            <w:tcW w:w="891" w:type="pct"/>
            <w:tcBorders>
              <w:top w:val="nil"/>
            </w:tcBorders>
            <w:shd w:val="clear" w:color="auto" w:fill="auto"/>
            <w:vAlign w:val="center"/>
          </w:tcPr>
          <w:p w:rsidR="005D30CE" w:rsidRPr="00AE264A" w:rsidRDefault="005D30CE" w:rsidP="00CD5472">
            <w:pPr>
              <w:spacing w:after="200"/>
              <w:jc w:val="both"/>
              <w:rPr>
                <w:strike/>
                <w:sz w:val="24"/>
                <w:szCs w:val="24"/>
              </w:rPr>
            </w:pPr>
            <w:r w:rsidRPr="00AE264A">
              <w:rPr>
                <w:strike/>
                <w:sz w:val="24"/>
                <w:szCs w:val="24"/>
              </w:rPr>
              <w:t>-</w:t>
            </w:r>
          </w:p>
        </w:tc>
        <w:tc>
          <w:tcPr>
            <w:tcW w:w="798" w:type="pct"/>
            <w:tcBorders>
              <w:top w:val="nil"/>
            </w:tcBorders>
            <w:shd w:val="clear" w:color="auto" w:fill="auto"/>
            <w:vAlign w:val="center"/>
          </w:tcPr>
          <w:p w:rsidR="005D30CE" w:rsidRPr="00AE264A" w:rsidRDefault="005D30CE" w:rsidP="00CD5472">
            <w:pPr>
              <w:spacing w:after="200"/>
              <w:jc w:val="both"/>
              <w:rPr>
                <w:strike/>
                <w:sz w:val="24"/>
                <w:szCs w:val="24"/>
              </w:rPr>
            </w:pPr>
            <w:r w:rsidRPr="00AE264A">
              <w:rPr>
                <w:strike/>
                <w:sz w:val="24"/>
                <w:szCs w:val="24"/>
              </w:rPr>
              <w:t>-</w:t>
            </w:r>
          </w:p>
        </w:tc>
      </w:tr>
      <w:tr w:rsidR="005D30CE" w:rsidRPr="00AE264A" w:rsidTr="00C44E55">
        <w:trPr>
          <w:cantSplit/>
        </w:trPr>
        <w:tc>
          <w:tcPr>
            <w:tcW w:w="1268" w:type="pct"/>
            <w:tcBorders>
              <w:bottom w:val="nil"/>
            </w:tcBorders>
            <w:shd w:val="clear" w:color="auto" w:fill="auto"/>
            <w:vAlign w:val="center"/>
          </w:tcPr>
          <w:p w:rsidR="005D30CE" w:rsidRPr="00AE264A" w:rsidRDefault="005D30CE" w:rsidP="00CD5472">
            <w:pPr>
              <w:spacing w:after="200"/>
              <w:jc w:val="both"/>
              <w:rPr>
                <w:strike/>
                <w:sz w:val="24"/>
                <w:szCs w:val="24"/>
              </w:rPr>
            </w:pPr>
            <w:r w:rsidRPr="00AE264A">
              <w:rPr>
                <w:strike/>
                <w:sz w:val="24"/>
                <w:szCs w:val="24"/>
              </w:rPr>
              <w:t xml:space="preserve">Hidróxido de Alumínio Composto * </w:t>
            </w:r>
            <w:proofErr w:type="gramStart"/>
            <w:r w:rsidRPr="00AE264A">
              <w:rPr>
                <w:strike/>
                <w:sz w:val="24"/>
                <w:szCs w:val="24"/>
              </w:rPr>
              <w:t>( Hidróxido</w:t>
            </w:r>
            <w:proofErr w:type="gramEnd"/>
            <w:r w:rsidRPr="00AE264A">
              <w:rPr>
                <w:strike/>
                <w:sz w:val="24"/>
                <w:szCs w:val="24"/>
              </w:rPr>
              <w:t xml:space="preserve"> de alumínio e</w:t>
            </w:r>
            <w:r w:rsidR="00CD5472">
              <w:rPr>
                <w:strike/>
                <w:sz w:val="24"/>
                <w:szCs w:val="24"/>
              </w:rPr>
              <w:t xml:space="preserve"> </w:t>
            </w:r>
            <w:r w:rsidRPr="00AE264A">
              <w:rPr>
                <w:strike/>
                <w:sz w:val="24"/>
                <w:szCs w:val="24"/>
              </w:rPr>
              <w:t xml:space="preserve">trissilicato de magnésio) </w:t>
            </w:r>
          </w:p>
          <w:p w:rsidR="005D30CE" w:rsidRPr="00AE264A" w:rsidRDefault="005D30CE" w:rsidP="00CD5472">
            <w:pPr>
              <w:spacing w:after="200"/>
              <w:jc w:val="both"/>
              <w:rPr>
                <w:strike/>
                <w:sz w:val="24"/>
                <w:szCs w:val="24"/>
              </w:rPr>
            </w:pPr>
          </w:p>
        </w:tc>
        <w:tc>
          <w:tcPr>
            <w:tcW w:w="1053" w:type="pct"/>
            <w:tcBorders>
              <w:bottom w:val="nil"/>
            </w:tcBorders>
            <w:shd w:val="clear" w:color="auto" w:fill="auto"/>
            <w:vAlign w:val="center"/>
          </w:tcPr>
          <w:p w:rsidR="00CD5472" w:rsidRDefault="005D30CE" w:rsidP="00CD5472">
            <w:pPr>
              <w:spacing w:after="200"/>
              <w:jc w:val="both"/>
              <w:rPr>
                <w:strike/>
                <w:sz w:val="24"/>
                <w:szCs w:val="24"/>
                <w:lang w:val="es-ES_tradnl"/>
              </w:rPr>
            </w:pPr>
            <w:r w:rsidRPr="00AE264A">
              <w:rPr>
                <w:strike/>
                <w:sz w:val="24"/>
                <w:szCs w:val="24"/>
                <w:lang w:val="es-ES_tradnl"/>
              </w:rPr>
              <w:t>Comprimidos de 1g</w:t>
            </w:r>
          </w:p>
          <w:p w:rsidR="005D30CE" w:rsidRPr="00AE264A" w:rsidRDefault="005D30CE" w:rsidP="00CD5472">
            <w:pPr>
              <w:spacing w:after="200"/>
              <w:jc w:val="both"/>
              <w:rPr>
                <w:strike/>
                <w:sz w:val="24"/>
                <w:szCs w:val="24"/>
                <w:lang w:val="es-ES_tradnl"/>
              </w:rPr>
            </w:pPr>
            <w:r w:rsidRPr="00AE264A">
              <w:rPr>
                <w:strike/>
                <w:sz w:val="24"/>
                <w:szCs w:val="24"/>
                <w:lang w:val="es-ES_tradnl"/>
              </w:rPr>
              <w:t>Frascos de 300 ml</w:t>
            </w:r>
          </w:p>
        </w:tc>
        <w:tc>
          <w:tcPr>
            <w:tcW w:w="990" w:type="pct"/>
            <w:tcBorders>
              <w:bottom w:val="nil"/>
            </w:tcBorders>
            <w:shd w:val="clear" w:color="auto" w:fill="auto"/>
            <w:vAlign w:val="center"/>
          </w:tcPr>
          <w:p w:rsidR="00CD5472" w:rsidRDefault="005D30CE" w:rsidP="00CD5472">
            <w:pPr>
              <w:spacing w:after="200"/>
              <w:jc w:val="both"/>
              <w:rPr>
                <w:strike/>
                <w:sz w:val="24"/>
                <w:szCs w:val="24"/>
                <w:lang w:val="es-ES_tradnl"/>
              </w:rPr>
            </w:pPr>
            <w:r w:rsidRPr="00AE264A">
              <w:rPr>
                <w:strike/>
                <w:sz w:val="24"/>
                <w:szCs w:val="24"/>
                <w:lang w:val="es-ES_tradnl"/>
              </w:rPr>
              <w:t>500 un</w:t>
            </w:r>
          </w:p>
          <w:p w:rsidR="005D30CE" w:rsidRPr="00AE264A" w:rsidRDefault="005D30CE" w:rsidP="00CD5472">
            <w:pPr>
              <w:spacing w:after="200"/>
              <w:jc w:val="both"/>
              <w:rPr>
                <w:strike/>
                <w:sz w:val="24"/>
                <w:szCs w:val="24"/>
                <w:lang w:val="es-ES_tradnl"/>
              </w:rPr>
            </w:pPr>
            <w:r w:rsidRPr="00AE264A">
              <w:rPr>
                <w:strike/>
                <w:sz w:val="24"/>
                <w:szCs w:val="24"/>
                <w:lang w:val="es-ES_tradnl"/>
              </w:rPr>
              <w:t>06 un</w:t>
            </w:r>
          </w:p>
          <w:p w:rsidR="005D30CE" w:rsidRPr="00AE264A" w:rsidRDefault="005D30CE" w:rsidP="00CD5472">
            <w:pPr>
              <w:spacing w:after="200"/>
              <w:jc w:val="both"/>
              <w:rPr>
                <w:strike/>
                <w:sz w:val="24"/>
                <w:szCs w:val="24"/>
                <w:lang w:val="es-ES_tradnl"/>
              </w:rPr>
            </w:pPr>
          </w:p>
        </w:tc>
        <w:tc>
          <w:tcPr>
            <w:tcW w:w="891" w:type="pct"/>
            <w:tcBorders>
              <w:bottom w:val="nil"/>
            </w:tcBorders>
            <w:shd w:val="clear" w:color="auto" w:fill="auto"/>
            <w:vAlign w:val="center"/>
          </w:tcPr>
          <w:p w:rsidR="00CD5472" w:rsidRDefault="005D30CE" w:rsidP="00CD5472">
            <w:pPr>
              <w:spacing w:after="200"/>
              <w:jc w:val="both"/>
              <w:rPr>
                <w:strike/>
                <w:sz w:val="24"/>
                <w:szCs w:val="24"/>
                <w:lang w:val="es-ES_tradnl"/>
              </w:rPr>
            </w:pPr>
            <w:r w:rsidRPr="00AE264A">
              <w:rPr>
                <w:strike/>
                <w:sz w:val="24"/>
                <w:szCs w:val="24"/>
                <w:lang w:val="es-ES_tradnl"/>
              </w:rPr>
              <w:t>300 un</w:t>
            </w:r>
          </w:p>
          <w:p w:rsidR="005D30CE" w:rsidRPr="00AE264A" w:rsidRDefault="005D30CE" w:rsidP="00CD5472">
            <w:pPr>
              <w:spacing w:after="200"/>
              <w:jc w:val="both"/>
              <w:rPr>
                <w:strike/>
                <w:sz w:val="24"/>
                <w:szCs w:val="24"/>
                <w:lang w:val="es-ES_tradnl"/>
              </w:rPr>
            </w:pPr>
            <w:r w:rsidRPr="00AE264A">
              <w:rPr>
                <w:strike/>
                <w:sz w:val="24"/>
                <w:szCs w:val="24"/>
                <w:lang w:val="es-ES_tradnl"/>
              </w:rPr>
              <w:t>-</w:t>
            </w:r>
          </w:p>
        </w:tc>
        <w:tc>
          <w:tcPr>
            <w:tcW w:w="798" w:type="pct"/>
            <w:tcBorders>
              <w:bottom w:val="nil"/>
            </w:tcBorders>
            <w:shd w:val="clear" w:color="auto" w:fill="auto"/>
            <w:vAlign w:val="center"/>
          </w:tcPr>
          <w:p w:rsidR="00CD5472" w:rsidRDefault="005D30CE" w:rsidP="00CD5472">
            <w:pPr>
              <w:spacing w:after="200"/>
              <w:jc w:val="both"/>
              <w:rPr>
                <w:strike/>
                <w:sz w:val="24"/>
                <w:szCs w:val="24"/>
                <w:lang w:val="es-ES_tradnl"/>
              </w:rPr>
            </w:pPr>
            <w:r w:rsidRPr="00AE264A">
              <w:rPr>
                <w:strike/>
                <w:sz w:val="24"/>
                <w:szCs w:val="24"/>
                <w:lang w:val="es-ES_tradnl"/>
              </w:rPr>
              <w:t>50 un</w:t>
            </w:r>
          </w:p>
          <w:p w:rsidR="005D30CE" w:rsidRPr="00AE264A" w:rsidRDefault="00CD5472" w:rsidP="00CD5472">
            <w:pPr>
              <w:spacing w:after="200"/>
              <w:jc w:val="both"/>
              <w:rPr>
                <w:strike/>
                <w:sz w:val="24"/>
                <w:szCs w:val="24"/>
                <w:lang w:val="es-ES_tradnl"/>
              </w:rPr>
            </w:pPr>
            <w:r>
              <w:rPr>
                <w:strike/>
                <w:sz w:val="24"/>
                <w:szCs w:val="24"/>
                <w:lang w:val="es-ES_tradnl"/>
              </w:rPr>
              <w:t xml:space="preserve"> </w:t>
            </w:r>
          </w:p>
        </w:tc>
      </w:tr>
      <w:tr w:rsidR="005D30CE" w:rsidRPr="00AE264A" w:rsidTr="00C44E55">
        <w:trPr>
          <w:cantSplit/>
        </w:trPr>
        <w:tc>
          <w:tcPr>
            <w:tcW w:w="1268" w:type="pct"/>
            <w:shd w:val="clear" w:color="auto" w:fill="auto"/>
            <w:vAlign w:val="center"/>
          </w:tcPr>
          <w:p w:rsidR="005D30CE" w:rsidRPr="00AE264A" w:rsidRDefault="005D30CE" w:rsidP="00CD5472">
            <w:pPr>
              <w:pStyle w:val="Ttulo3"/>
              <w:spacing w:after="200"/>
              <w:jc w:val="both"/>
              <w:rPr>
                <w:rFonts w:ascii="Times New Roman" w:hAnsi="Times New Roman" w:cs="Times New Roman"/>
                <w:b/>
                <w:bCs/>
                <w:strike/>
                <w:color w:val="auto"/>
                <w:sz w:val="24"/>
                <w:szCs w:val="24"/>
                <w:lang w:val="es-ES_tradnl"/>
              </w:rPr>
            </w:pPr>
            <w:r w:rsidRPr="00AE264A">
              <w:rPr>
                <w:rFonts w:ascii="Times New Roman" w:hAnsi="Times New Roman" w:cs="Times New Roman"/>
                <w:b/>
                <w:bCs/>
                <w:strike/>
                <w:color w:val="auto"/>
                <w:sz w:val="24"/>
                <w:szCs w:val="24"/>
                <w:lang w:val="es-ES_tradnl"/>
              </w:rPr>
              <w:lastRenderedPageBreak/>
              <w:t xml:space="preserve">Hidróxido de </w:t>
            </w:r>
            <w:proofErr w:type="spellStart"/>
            <w:r w:rsidRPr="00AE264A">
              <w:rPr>
                <w:rFonts w:ascii="Times New Roman" w:hAnsi="Times New Roman" w:cs="Times New Roman"/>
                <w:b/>
                <w:bCs/>
                <w:strike/>
                <w:color w:val="auto"/>
                <w:sz w:val="24"/>
                <w:szCs w:val="24"/>
                <w:lang w:val="es-ES_tradnl"/>
              </w:rPr>
              <w:t>magnésio</w:t>
            </w:r>
            <w:proofErr w:type="spellEnd"/>
          </w:p>
        </w:tc>
        <w:tc>
          <w:tcPr>
            <w:tcW w:w="1053" w:type="pct"/>
            <w:shd w:val="clear" w:color="auto" w:fill="auto"/>
            <w:vAlign w:val="center"/>
          </w:tcPr>
          <w:p w:rsidR="005D30CE" w:rsidRPr="00AE264A" w:rsidRDefault="005D30CE" w:rsidP="00CD5472">
            <w:pPr>
              <w:spacing w:after="200"/>
              <w:jc w:val="both"/>
              <w:rPr>
                <w:strike/>
                <w:sz w:val="24"/>
                <w:szCs w:val="24"/>
              </w:rPr>
            </w:pPr>
            <w:r w:rsidRPr="00AE264A">
              <w:rPr>
                <w:strike/>
                <w:sz w:val="24"/>
                <w:szCs w:val="24"/>
              </w:rPr>
              <w:t xml:space="preserve">Frasco/suspensão </w:t>
            </w:r>
          </w:p>
          <w:p w:rsidR="005D30CE" w:rsidRPr="00AE264A" w:rsidRDefault="005D30CE" w:rsidP="00CD5472">
            <w:pPr>
              <w:spacing w:after="200"/>
              <w:jc w:val="both"/>
              <w:rPr>
                <w:strike/>
                <w:sz w:val="24"/>
                <w:szCs w:val="24"/>
              </w:rPr>
            </w:pPr>
            <w:r w:rsidRPr="00AE264A">
              <w:rPr>
                <w:strike/>
                <w:sz w:val="24"/>
                <w:szCs w:val="24"/>
              </w:rPr>
              <w:t>62 mg/ml – 100 ml</w:t>
            </w:r>
          </w:p>
        </w:tc>
        <w:tc>
          <w:tcPr>
            <w:tcW w:w="990" w:type="pct"/>
            <w:shd w:val="clear" w:color="auto" w:fill="auto"/>
            <w:vAlign w:val="center"/>
          </w:tcPr>
          <w:p w:rsidR="005D30CE" w:rsidRPr="00AE264A" w:rsidRDefault="005D30CE" w:rsidP="00CD5472">
            <w:pPr>
              <w:spacing w:after="200"/>
              <w:jc w:val="both"/>
              <w:rPr>
                <w:strike/>
                <w:sz w:val="24"/>
                <w:szCs w:val="24"/>
                <w:lang w:val="es-ES_tradnl"/>
              </w:rPr>
            </w:pPr>
            <w:r w:rsidRPr="00AE264A">
              <w:rPr>
                <w:strike/>
                <w:sz w:val="24"/>
                <w:szCs w:val="24"/>
                <w:lang w:val="es-ES_tradnl"/>
              </w:rPr>
              <w:t>05 un</w:t>
            </w:r>
          </w:p>
        </w:tc>
        <w:tc>
          <w:tcPr>
            <w:tcW w:w="891" w:type="pct"/>
            <w:shd w:val="clear" w:color="auto" w:fill="auto"/>
            <w:vAlign w:val="center"/>
          </w:tcPr>
          <w:p w:rsidR="005D30CE" w:rsidRPr="00AE264A" w:rsidRDefault="005D30CE" w:rsidP="00CD5472">
            <w:pPr>
              <w:spacing w:after="200"/>
              <w:jc w:val="both"/>
              <w:rPr>
                <w:strike/>
                <w:sz w:val="24"/>
                <w:szCs w:val="24"/>
                <w:lang w:val="es-ES_tradnl"/>
              </w:rPr>
            </w:pPr>
            <w:r w:rsidRPr="00AE264A">
              <w:rPr>
                <w:strike/>
                <w:sz w:val="24"/>
                <w:szCs w:val="24"/>
                <w:lang w:val="es-ES_tradnl"/>
              </w:rPr>
              <w:t>02 un</w:t>
            </w:r>
          </w:p>
        </w:tc>
        <w:tc>
          <w:tcPr>
            <w:tcW w:w="798" w:type="pct"/>
            <w:shd w:val="clear" w:color="auto" w:fill="auto"/>
            <w:vAlign w:val="center"/>
          </w:tcPr>
          <w:p w:rsidR="005D30CE" w:rsidRPr="00AE264A" w:rsidRDefault="005D30CE" w:rsidP="00CD5472">
            <w:pPr>
              <w:spacing w:after="200"/>
              <w:jc w:val="both"/>
              <w:rPr>
                <w:strike/>
                <w:sz w:val="24"/>
                <w:szCs w:val="24"/>
                <w:lang w:val="es-ES_tradnl"/>
              </w:rPr>
            </w:pPr>
            <w:r w:rsidRPr="00AE264A">
              <w:rPr>
                <w:strike/>
                <w:sz w:val="24"/>
                <w:szCs w:val="24"/>
                <w:lang w:val="es-ES_tradnl"/>
              </w:rPr>
              <w:t>05 un</w:t>
            </w:r>
          </w:p>
        </w:tc>
      </w:tr>
      <w:tr w:rsidR="005D30CE" w:rsidRPr="00AE264A" w:rsidTr="00C44E55">
        <w:trPr>
          <w:cantSplit/>
        </w:trPr>
        <w:tc>
          <w:tcPr>
            <w:tcW w:w="1268" w:type="pct"/>
            <w:shd w:val="clear" w:color="auto" w:fill="auto"/>
            <w:vAlign w:val="center"/>
          </w:tcPr>
          <w:p w:rsidR="005D30CE" w:rsidRPr="00AE264A" w:rsidRDefault="005D30CE" w:rsidP="00DB0AE0">
            <w:pPr>
              <w:spacing w:after="200"/>
              <w:jc w:val="both"/>
              <w:rPr>
                <w:strike/>
                <w:sz w:val="24"/>
                <w:szCs w:val="24"/>
                <w:lang w:val="es-ES_tradnl"/>
              </w:rPr>
            </w:pPr>
            <w:proofErr w:type="spellStart"/>
            <w:r w:rsidRPr="00AE264A">
              <w:rPr>
                <w:strike/>
                <w:sz w:val="24"/>
                <w:szCs w:val="24"/>
                <w:lang w:val="es-ES_tradnl"/>
              </w:rPr>
              <w:t>Iodeto</w:t>
            </w:r>
            <w:proofErr w:type="spellEnd"/>
            <w:r w:rsidRPr="00AE264A">
              <w:rPr>
                <w:strike/>
                <w:sz w:val="24"/>
                <w:szCs w:val="24"/>
                <w:lang w:val="es-ES_tradnl"/>
              </w:rPr>
              <w:t xml:space="preserve"> de </w:t>
            </w:r>
            <w:proofErr w:type="spellStart"/>
            <w:r w:rsidRPr="00AE264A">
              <w:rPr>
                <w:strike/>
                <w:sz w:val="24"/>
                <w:szCs w:val="24"/>
                <w:lang w:val="es-ES_tradnl"/>
              </w:rPr>
              <w:t>Potássio</w:t>
            </w:r>
            <w:proofErr w:type="spellEnd"/>
            <w:r w:rsidRPr="00AE264A">
              <w:rPr>
                <w:strike/>
                <w:sz w:val="24"/>
                <w:szCs w:val="24"/>
                <w:lang w:val="es-ES_tradnl"/>
              </w:rPr>
              <w:t xml:space="preserve"> </w:t>
            </w:r>
          </w:p>
        </w:tc>
        <w:tc>
          <w:tcPr>
            <w:tcW w:w="1053" w:type="pct"/>
            <w:shd w:val="clear" w:color="auto" w:fill="auto"/>
            <w:vAlign w:val="center"/>
          </w:tcPr>
          <w:p w:rsidR="005D30CE" w:rsidRPr="00AE264A" w:rsidRDefault="005D30CE" w:rsidP="00CD5472">
            <w:pPr>
              <w:spacing w:after="200"/>
              <w:jc w:val="both"/>
              <w:rPr>
                <w:strike/>
                <w:sz w:val="24"/>
                <w:szCs w:val="24"/>
                <w:lang w:val="es-ES_tradnl"/>
              </w:rPr>
            </w:pPr>
            <w:r w:rsidRPr="00AE264A">
              <w:rPr>
                <w:strike/>
                <w:sz w:val="24"/>
                <w:szCs w:val="24"/>
                <w:lang w:val="es-ES_tradnl"/>
              </w:rPr>
              <w:t>Frascos</w:t>
            </w:r>
            <w:r w:rsidR="00CD5472">
              <w:rPr>
                <w:strike/>
                <w:sz w:val="24"/>
                <w:szCs w:val="24"/>
                <w:lang w:val="es-ES_tradnl"/>
              </w:rPr>
              <w:t xml:space="preserve"> </w:t>
            </w:r>
            <w:r w:rsidRPr="00AE264A">
              <w:rPr>
                <w:strike/>
                <w:sz w:val="24"/>
                <w:szCs w:val="24"/>
                <w:lang w:val="es-ES_tradnl"/>
              </w:rPr>
              <w:t>de</w:t>
            </w:r>
            <w:r w:rsidR="00CD5472">
              <w:rPr>
                <w:strike/>
                <w:sz w:val="24"/>
                <w:szCs w:val="24"/>
                <w:lang w:val="es-ES_tradnl"/>
              </w:rPr>
              <w:t xml:space="preserve"> </w:t>
            </w:r>
            <w:r w:rsidRPr="00AE264A">
              <w:rPr>
                <w:strike/>
                <w:sz w:val="24"/>
                <w:szCs w:val="24"/>
                <w:lang w:val="es-ES_tradnl"/>
              </w:rPr>
              <w:t>120ml</w:t>
            </w:r>
          </w:p>
        </w:tc>
        <w:tc>
          <w:tcPr>
            <w:tcW w:w="990" w:type="pct"/>
            <w:shd w:val="clear" w:color="auto" w:fill="auto"/>
            <w:vAlign w:val="center"/>
          </w:tcPr>
          <w:p w:rsidR="005D30CE" w:rsidRPr="00AE264A" w:rsidRDefault="005D30CE" w:rsidP="00CD5472">
            <w:pPr>
              <w:spacing w:after="200"/>
              <w:jc w:val="both"/>
              <w:rPr>
                <w:strike/>
                <w:sz w:val="24"/>
                <w:szCs w:val="24"/>
                <w:lang w:val="es-ES_tradnl"/>
              </w:rPr>
            </w:pPr>
            <w:r w:rsidRPr="00AE264A">
              <w:rPr>
                <w:strike/>
                <w:sz w:val="24"/>
                <w:szCs w:val="24"/>
                <w:lang w:val="es-ES_tradnl"/>
              </w:rPr>
              <w:t>10 un</w:t>
            </w:r>
          </w:p>
        </w:tc>
        <w:tc>
          <w:tcPr>
            <w:tcW w:w="891" w:type="pct"/>
            <w:shd w:val="clear" w:color="auto" w:fill="auto"/>
            <w:vAlign w:val="center"/>
          </w:tcPr>
          <w:p w:rsidR="005D30CE" w:rsidRPr="00AE264A" w:rsidRDefault="005D30CE" w:rsidP="00CD5472">
            <w:pPr>
              <w:spacing w:after="200"/>
              <w:jc w:val="both"/>
              <w:rPr>
                <w:strike/>
                <w:sz w:val="24"/>
                <w:szCs w:val="24"/>
                <w:lang w:val="es-ES_tradnl"/>
              </w:rPr>
            </w:pPr>
            <w:r w:rsidRPr="00AE264A">
              <w:rPr>
                <w:strike/>
                <w:sz w:val="24"/>
                <w:szCs w:val="24"/>
                <w:lang w:val="es-ES_tradnl"/>
              </w:rPr>
              <w:t>10 un</w:t>
            </w:r>
          </w:p>
        </w:tc>
        <w:tc>
          <w:tcPr>
            <w:tcW w:w="798" w:type="pct"/>
            <w:shd w:val="clear" w:color="auto" w:fill="auto"/>
            <w:vAlign w:val="center"/>
          </w:tcPr>
          <w:p w:rsidR="005D30CE" w:rsidRPr="00AE264A" w:rsidRDefault="005D30CE" w:rsidP="00CD5472">
            <w:pPr>
              <w:spacing w:after="200"/>
              <w:jc w:val="both"/>
              <w:rPr>
                <w:strike/>
                <w:sz w:val="24"/>
                <w:szCs w:val="24"/>
                <w:lang w:val="es-ES_tradnl"/>
              </w:rPr>
            </w:pPr>
            <w:r w:rsidRPr="00AE264A">
              <w:rPr>
                <w:strike/>
                <w:sz w:val="24"/>
                <w:szCs w:val="24"/>
                <w:lang w:val="es-ES_tradnl"/>
              </w:rPr>
              <w:t>02 un</w:t>
            </w:r>
          </w:p>
        </w:tc>
      </w:tr>
      <w:tr w:rsidR="005D30CE" w:rsidRPr="00AE264A" w:rsidTr="00C44E55">
        <w:trPr>
          <w:cantSplit/>
        </w:trPr>
        <w:tc>
          <w:tcPr>
            <w:tcW w:w="1268" w:type="pct"/>
            <w:shd w:val="clear" w:color="auto" w:fill="auto"/>
            <w:vAlign w:val="center"/>
          </w:tcPr>
          <w:p w:rsidR="005D30CE" w:rsidRPr="00AE264A" w:rsidRDefault="005D30CE" w:rsidP="00CD5472">
            <w:pPr>
              <w:spacing w:after="200"/>
              <w:jc w:val="both"/>
              <w:rPr>
                <w:strike/>
                <w:sz w:val="24"/>
                <w:szCs w:val="24"/>
                <w:lang w:val="es-ES_tradnl"/>
              </w:rPr>
            </w:pPr>
            <w:proofErr w:type="spellStart"/>
            <w:r w:rsidRPr="00AE264A">
              <w:rPr>
                <w:strike/>
                <w:sz w:val="24"/>
                <w:szCs w:val="24"/>
                <w:lang w:val="es-ES_tradnl"/>
              </w:rPr>
              <w:t>Isossorbida</w:t>
            </w:r>
            <w:proofErr w:type="spellEnd"/>
            <w:r w:rsidRPr="00AE264A">
              <w:rPr>
                <w:strike/>
                <w:sz w:val="24"/>
                <w:szCs w:val="24"/>
                <w:lang w:val="es-ES_tradnl"/>
              </w:rPr>
              <w:t xml:space="preserve"> </w:t>
            </w:r>
          </w:p>
          <w:p w:rsidR="005D30CE" w:rsidRPr="00AE264A" w:rsidRDefault="005D30CE" w:rsidP="00DB0AE0">
            <w:pPr>
              <w:spacing w:after="200"/>
              <w:jc w:val="both"/>
              <w:rPr>
                <w:strike/>
                <w:sz w:val="24"/>
                <w:szCs w:val="24"/>
                <w:lang w:val="es-ES_tradnl"/>
              </w:rPr>
            </w:pPr>
            <w:r w:rsidRPr="00AE264A">
              <w:rPr>
                <w:strike/>
                <w:sz w:val="24"/>
                <w:szCs w:val="24"/>
                <w:lang w:val="es-ES_tradnl"/>
              </w:rPr>
              <w:t>(</w:t>
            </w:r>
            <w:proofErr w:type="spellStart"/>
            <w:r w:rsidRPr="00AE264A">
              <w:rPr>
                <w:strike/>
                <w:sz w:val="24"/>
                <w:szCs w:val="24"/>
                <w:lang w:val="es-ES_tradnl"/>
              </w:rPr>
              <w:t>Dinitrato</w:t>
            </w:r>
            <w:proofErr w:type="spellEnd"/>
            <w:r w:rsidRPr="00AE264A">
              <w:rPr>
                <w:strike/>
                <w:sz w:val="24"/>
                <w:szCs w:val="24"/>
                <w:lang w:val="es-ES_tradnl"/>
              </w:rPr>
              <w:t>)</w:t>
            </w:r>
          </w:p>
        </w:tc>
        <w:tc>
          <w:tcPr>
            <w:tcW w:w="1053" w:type="pct"/>
            <w:shd w:val="clear" w:color="auto" w:fill="auto"/>
            <w:vAlign w:val="center"/>
          </w:tcPr>
          <w:p w:rsidR="005D30CE" w:rsidRPr="00AE264A" w:rsidRDefault="005D30CE" w:rsidP="00CD5472">
            <w:pPr>
              <w:spacing w:after="200"/>
              <w:jc w:val="both"/>
              <w:rPr>
                <w:strike/>
                <w:sz w:val="24"/>
                <w:szCs w:val="24"/>
              </w:rPr>
            </w:pPr>
            <w:r w:rsidRPr="00AE264A">
              <w:rPr>
                <w:strike/>
                <w:sz w:val="24"/>
                <w:szCs w:val="24"/>
              </w:rPr>
              <w:t>Comprimidos de 5mg</w:t>
            </w:r>
          </w:p>
        </w:tc>
        <w:tc>
          <w:tcPr>
            <w:tcW w:w="990" w:type="pct"/>
            <w:shd w:val="clear" w:color="auto" w:fill="auto"/>
            <w:vAlign w:val="center"/>
          </w:tcPr>
          <w:p w:rsidR="005D30CE" w:rsidRPr="00AE264A" w:rsidRDefault="005D30CE" w:rsidP="00CD5472">
            <w:pPr>
              <w:spacing w:after="200"/>
              <w:jc w:val="both"/>
              <w:rPr>
                <w:strike/>
                <w:sz w:val="24"/>
                <w:szCs w:val="24"/>
                <w:lang w:val="es-ES_tradnl"/>
              </w:rPr>
            </w:pPr>
            <w:r w:rsidRPr="00AE264A">
              <w:rPr>
                <w:strike/>
                <w:sz w:val="24"/>
                <w:szCs w:val="24"/>
                <w:lang w:val="es-ES_tradnl"/>
              </w:rPr>
              <w:t>20 un</w:t>
            </w:r>
          </w:p>
        </w:tc>
        <w:tc>
          <w:tcPr>
            <w:tcW w:w="891" w:type="pct"/>
            <w:shd w:val="clear" w:color="auto" w:fill="auto"/>
            <w:vAlign w:val="center"/>
          </w:tcPr>
          <w:p w:rsidR="005D30CE" w:rsidRPr="00AE264A" w:rsidRDefault="005D30CE" w:rsidP="00CD5472">
            <w:pPr>
              <w:spacing w:after="200"/>
              <w:jc w:val="both"/>
              <w:rPr>
                <w:strike/>
                <w:sz w:val="24"/>
                <w:szCs w:val="24"/>
                <w:lang w:val="es-ES_tradnl"/>
              </w:rPr>
            </w:pPr>
            <w:r w:rsidRPr="00AE264A">
              <w:rPr>
                <w:strike/>
                <w:sz w:val="24"/>
                <w:szCs w:val="24"/>
                <w:lang w:val="es-ES_tradnl"/>
              </w:rPr>
              <w:t>20 un</w:t>
            </w:r>
          </w:p>
        </w:tc>
        <w:tc>
          <w:tcPr>
            <w:tcW w:w="798" w:type="pct"/>
            <w:shd w:val="clear" w:color="auto" w:fill="auto"/>
            <w:vAlign w:val="center"/>
          </w:tcPr>
          <w:p w:rsidR="005D30CE" w:rsidRPr="00AE264A" w:rsidRDefault="005D30CE" w:rsidP="00CD5472">
            <w:pPr>
              <w:spacing w:after="200"/>
              <w:jc w:val="both"/>
              <w:rPr>
                <w:strike/>
                <w:sz w:val="24"/>
                <w:szCs w:val="24"/>
                <w:lang w:val="es-ES_tradnl"/>
              </w:rPr>
            </w:pPr>
            <w:r w:rsidRPr="00AE264A">
              <w:rPr>
                <w:strike/>
                <w:sz w:val="24"/>
                <w:szCs w:val="24"/>
                <w:lang w:val="es-ES_tradnl"/>
              </w:rPr>
              <w:t>-</w:t>
            </w:r>
          </w:p>
        </w:tc>
      </w:tr>
      <w:tr w:rsidR="005D30CE" w:rsidRPr="00AE264A" w:rsidTr="00C44E55">
        <w:trPr>
          <w:cantSplit/>
        </w:trPr>
        <w:tc>
          <w:tcPr>
            <w:tcW w:w="1268" w:type="pct"/>
            <w:shd w:val="clear" w:color="auto" w:fill="auto"/>
            <w:vAlign w:val="center"/>
          </w:tcPr>
          <w:p w:rsidR="005D30CE" w:rsidRPr="00AE264A" w:rsidRDefault="005D30CE" w:rsidP="00DB0AE0">
            <w:pPr>
              <w:spacing w:after="200"/>
              <w:jc w:val="both"/>
              <w:rPr>
                <w:strike/>
                <w:sz w:val="24"/>
                <w:szCs w:val="24"/>
                <w:lang w:val="es-ES_tradnl"/>
              </w:rPr>
            </w:pPr>
            <w:proofErr w:type="spellStart"/>
            <w:r w:rsidRPr="00AE264A">
              <w:rPr>
                <w:strike/>
                <w:sz w:val="24"/>
                <w:szCs w:val="24"/>
                <w:lang w:val="es-ES_tradnl"/>
              </w:rPr>
              <w:t>Imunoglobulina</w:t>
            </w:r>
            <w:proofErr w:type="spellEnd"/>
            <w:r w:rsidRPr="00AE264A">
              <w:rPr>
                <w:strike/>
                <w:sz w:val="24"/>
                <w:szCs w:val="24"/>
                <w:lang w:val="es-ES_tradnl"/>
              </w:rPr>
              <w:t xml:space="preserve"> </w:t>
            </w:r>
            <w:proofErr w:type="spellStart"/>
            <w:r w:rsidRPr="00AE264A">
              <w:rPr>
                <w:strike/>
                <w:sz w:val="24"/>
                <w:szCs w:val="24"/>
                <w:lang w:val="es-ES_tradnl"/>
              </w:rPr>
              <w:t>Antitetânica</w:t>
            </w:r>
            <w:proofErr w:type="spellEnd"/>
            <w:r w:rsidRPr="00AE264A">
              <w:rPr>
                <w:strike/>
                <w:sz w:val="24"/>
                <w:szCs w:val="24"/>
                <w:lang w:val="es-ES_tradnl"/>
              </w:rPr>
              <w:t xml:space="preserve"> *</w:t>
            </w:r>
          </w:p>
        </w:tc>
        <w:tc>
          <w:tcPr>
            <w:tcW w:w="1053" w:type="pct"/>
            <w:shd w:val="clear" w:color="auto" w:fill="auto"/>
            <w:vAlign w:val="center"/>
          </w:tcPr>
          <w:p w:rsidR="005D30CE" w:rsidRPr="00AE264A" w:rsidRDefault="005D30CE" w:rsidP="00CD5472">
            <w:pPr>
              <w:spacing w:after="200"/>
              <w:jc w:val="both"/>
              <w:rPr>
                <w:strike/>
                <w:sz w:val="24"/>
                <w:szCs w:val="24"/>
                <w:lang w:val="es-ES_tradnl"/>
              </w:rPr>
            </w:pPr>
            <w:proofErr w:type="spellStart"/>
            <w:r w:rsidRPr="00AE264A">
              <w:rPr>
                <w:strike/>
                <w:sz w:val="24"/>
                <w:szCs w:val="24"/>
                <w:lang w:val="es-ES_tradnl"/>
              </w:rPr>
              <w:t>Ampolas</w:t>
            </w:r>
            <w:proofErr w:type="spellEnd"/>
            <w:r w:rsidRPr="00AE264A">
              <w:rPr>
                <w:strike/>
                <w:sz w:val="24"/>
                <w:szCs w:val="24"/>
                <w:lang w:val="es-ES_tradnl"/>
              </w:rPr>
              <w:t xml:space="preserve"> de 250 UI</w:t>
            </w:r>
          </w:p>
        </w:tc>
        <w:tc>
          <w:tcPr>
            <w:tcW w:w="990" w:type="pct"/>
            <w:shd w:val="clear" w:color="auto" w:fill="auto"/>
            <w:vAlign w:val="center"/>
          </w:tcPr>
          <w:p w:rsidR="005D30CE" w:rsidRPr="00AE264A" w:rsidRDefault="005D30CE" w:rsidP="00CD5472">
            <w:pPr>
              <w:spacing w:after="200"/>
              <w:jc w:val="both"/>
              <w:rPr>
                <w:strike/>
                <w:sz w:val="24"/>
                <w:szCs w:val="24"/>
                <w:lang w:val="es-ES_tradnl"/>
              </w:rPr>
            </w:pPr>
            <w:r w:rsidRPr="00AE264A">
              <w:rPr>
                <w:strike/>
                <w:sz w:val="24"/>
                <w:szCs w:val="24"/>
                <w:lang w:val="es-ES_tradnl"/>
              </w:rPr>
              <w:t>05 un</w:t>
            </w:r>
          </w:p>
        </w:tc>
        <w:tc>
          <w:tcPr>
            <w:tcW w:w="891" w:type="pct"/>
            <w:shd w:val="clear" w:color="auto" w:fill="auto"/>
            <w:vAlign w:val="center"/>
          </w:tcPr>
          <w:p w:rsidR="005D30CE" w:rsidRPr="00AE264A" w:rsidRDefault="005D30CE" w:rsidP="00CD5472">
            <w:pPr>
              <w:spacing w:after="200"/>
              <w:jc w:val="both"/>
              <w:rPr>
                <w:strike/>
                <w:sz w:val="24"/>
                <w:szCs w:val="24"/>
                <w:lang w:val="es-ES_tradnl"/>
              </w:rPr>
            </w:pPr>
            <w:r w:rsidRPr="00AE264A">
              <w:rPr>
                <w:strike/>
                <w:sz w:val="24"/>
                <w:szCs w:val="24"/>
                <w:lang w:val="es-ES_tradnl"/>
              </w:rPr>
              <w:t>-</w:t>
            </w:r>
          </w:p>
        </w:tc>
        <w:tc>
          <w:tcPr>
            <w:tcW w:w="798" w:type="pct"/>
            <w:shd w:val="clear" w:color="auto" w:fill="auto"/>
            <w:vAlign w:val="center"/>
          </w:tcPr>
          <w:p w:rsidR="005D30CE" w:rsidRPr="00AE264A" w:rsidRDefault="005D30CE" w:rsidP="00CD5472">
            <w:pPr>
              <w:spacing w:after="200"/>
              <w:jc w:val="both"/>
              <w:rPr>
                <w:strike/>
                <w:sz w:val="24"/>
                <w:szCs w:val="24"/>
                <w:lang w:val="es-ES_tradnl"/>
              </w:rPr>
            </w:pPr>
            <w:r w:rsidRPr="00AE264A">
              <w:rPr>
                <w:strike/>
                <w:sz w:val="24"/>
                <w:szCs w:val="24"/>
                <w:lang w:val="es-ES_tradnl"/>
              </w:rPr>
              <w:t>-</w:t>
            </w:r>
          </w:p>
        </w:tc>
      </w:tr>
      <w:tr w:rsidR="005D30CE" w:rsidRPr="00AE264A" w:rsidTr="00C44E55">
        <w:trPr>
          <w:cantSplit/>
        </w:trPr>
        <w:tc>
          <w:tcPr>
            <w:tcW w:w="1268" w:type="pct"/>
            <w:shd w:val="clear" w:color="auto" w:fill="auto"/>
            <w:vAlign w:val="center"/>
          </w:tcPr>
          <w:p w:rsidR="005D30CE" w:rsidRPr="00AE264A" w:rsidRDefault="005D30CE" w:rsidP="00DB0AE0">
            <w:pPr>
              <w:spacing w:after="200"/>
              <w:jc w:val="both"/>
              <w:rPr>
                <w:strike/>
                <w:sz w:val="24"/>
                <w:szCs w:val="24"/>
                <w:lang w:val="es-ES_tradnl"/>
              </w:rPr>
            </w:pPr>
            <w:r w:rsidRPr="00AE264A">
              <w:rPr>
                <w:strike/>
                <w:sz w:val="24"/>
                <w:szCs w:val="24"/>
                <w:lang w:val="es-ES_tradnl"/>
              </w:rPr>
              <w:t>Lidocaína * (</w:t>
            </w:r>
            <w:proofErr w:type="spellStart"/>
            <w:r w:rsidRPr="00AE264A">
              <w:rPr>
                <w:strike/>
                <w:sz w:val="24"/>
                <w:szCs w:val="24"/>
                <w:lang w:val="es-ES_tradnl"/>
              </w:rPr>
              <w:t>Cloridrato</w:t>
            </w:r>
            <w:proofErr w:type="spellEnd"/>
            <w:r w:rsidRPr="00AE264A">
              <w:rPr>
                <w:strike/>
                <w:sz w:val="24"/>
                <w:szCs w:val="24"/>
                <w:lang w:val="es-ES_tradnl"/>
              </w:rPr>
              <w:t xml:space="preserve">) </w:t>
            </w:r>
            <w:proofErr w:type="spellStart"/>
            <w:r w:rsidRPr="00AE264A">
              <w:rPr>
                <w:strike/>
                <w:sz w:val="24"/>
                <w:szCs w:val="24"/>
                <w:lang w:val="es-ES_tradnl"/>
              </w:rPr>
              <w:t>injetável</w:t>
            </w:r>
            <w:proofErr w:type="spellEnd"/>
          </w:p>
        </w:tc>
        <w:tc>
          <w:tcPr>
            <w:tcW w:w="1053" w:type="pct"/>
            <w:shd w:val="clear" w:color="auto" w:fill="auto"/>
            <w:vAlign w:val="center"/>
          </w:tcPr>
          <w:p w:rsidR="005D30CE" w:rsidRPr="00AE264A" w:rsidRDefault="005D30CE" w:rsidP="00CD5472">
            <w:pPr>
              <w:spacing w:after="200"/>
              <w:jc w:val="both"/>
              <w:rPr>
                <w:strike/>
                <w:sz w:val="24"/>
                <w:szCs w:val="24"/>
                <w:lang w:val="es-ES_tradnl"/>
              </w:rPr>
            </w:pPr>
            <w:proofErr w:type="spellStart"/>
            <w:r w:rsidRPr="00AE264A">
              <w:rPr>
                <w:strike/>
                <w:sz w:val="24"/>
                <w:szCs w:val="24"/>
                <w:lang w:val="es-ES_tradnl"/>
              </w:rPr>
              <w:t>Ampolas</w:t>
            </w:r>
            <w:proofErr w:type="spellEnd"/>
            <w:r w:rsidRPr="00AE264A">
              <w:rPr>
                <w:strike/>
                <w:sz w:val="24"/>
                <w:szCs w:val="24"/>
                <w:lang w:val="es-ES_tradnl"/>
              </w:rPr>
              <w:t xml:space="preserve"> de 2% de – 5ml</w:t>
            </w:r>
          </w:p>
        </w:tc>
        <w:tc>
          <w:tcPr>
            <w:tcW w:w="990" w:type="pct"/>
            <w:shd w:val="clear" w:color="auto" w:fill="auto"/>
            <w:vAlign w:val="center"/>
          </w:tcPr>
          <w:p w:rsidR="005D30CE" w:rsidRPr="00AE264A" w:rsidRDefault="005D30CE" w:rsidP="00CD5472">
            <w:pPr>
              <w:spacing w:after="200"/>
              <w:jc w:val="both"/>
              <w:rPr>
                <w:strike/>
                <w:sz w:val="24"/>
                <w:szCs w:val="24"/>
                <w:lang w:val="es-ES_tradnl"/>
              </w:rPr>
            </w:pPr>
            <w:r w:rsidRPr="00AE264A">
              <w:rPr>
                <w:strike/>
                <w:sz w:val="24"/>
                <w:szCs w:val="24"/>
                <w:lang w:val="es-ES_tradnl"/>
              </w:rPr>
              <w:t>12 un</w:t>
            </w:r>
          </w:p>
        </w:tc>
        <w:tc>
          <w:tcPr>
            <w:tcW w:w="891" w:type="pct"/>
            <w:shd w:val="clear" w:color="auto" w:fill="auto"/>
            <w:vAlign w:val="center"/>
          </w:tcPr>
          <w:p w:rsidR="005D30CE" w:rsidRPr="00AE264A" w:rsidRDefault="005D30CE" w:rsidP="00CD5472">
            <w:pPr>
              <w:spacing w:after="200"/>
              <w:jc w:val="both"/>
              <w:rPr>
                <w:strike/>
                <w:sz w:val="24"/>
                <w:szCs w:val="24"/>
                <w:lang w:val="es-ES_tradnl"/>
              </w:rPr>
            </w:pPr>
            <w:r w:rsidRPr="00AE264A">
              <w:rPr>
                <w:strike/>
                <w:sz w:val="24"/>
                <w:szCs w:val="24"/>
                <w:lang w:val="es-ES_tradnl"/>
              </w:rPr>
              <w:t>-</w:t>
            </w:r>
          </w:p>
        </w:tc>
        <w:tc>
          <w:tcPr>
            <w:tcW w:w="798" w:type="pct"/>
            <w:shd w:val="clear" w:color="auto" w:fill="auto"/>
            <w:vAlign w:val="center"/>
          </w:tcPr>
          <w:p w:rsidR="005D30CE" w:rsidRPr="00AE264A" w:rsidRDefault="005D30CE" w:rsidP="00CD5472">
            <w:pPr>
              <w:spacing w:after="200"/>
              <w:jc w:val="both"/>
              <w:rPr>
                <w:strike/>
                <w:sz w:val="24"/>
                <w:szCs w:val="24"/>
                <w:lang w:val="es-ES_tradnl"/>
              </w:rPr>
            </w:pPr>
            <w:r w:rsidRPr="00AE264A">
              <w:rPr>
                <w:strike/>
                <w:sz w:val="24"/>
                <w:szCs w:val="24"/>
                <w:lang w:val="es-ES_tradnl"/>
              </w:rPr>
              <w:t>-</w:t>
            </w:r>
          </w:p>
        </w:tc>
      </w:tr>
      <w:tr w:rsidR="005D30CE" w:rsidRPr="00AE264A" w:rsidTr="00C44E55">
        <w:trPr>
          <w:cantSplit/>
        </w:trPr>
        <w:tc>
          <w:tcPr>
            <w:tcW w:w="1268" w:type="pct"/>
            <w:shd w:val="clear" w:color="auto" w:fill="auto"/>
            <w:vAlign w:val="center"/>
          </w:tcPr>
          <w:p w:rsidR="005D30CE" w:rsidRPr="00AE264A" w:rsidRDefault="005D30CE" w:rsidP="00DB0AE0">
            <w:pPr>
              <w:pStyle w:val="Ttulo3"/>
              <w:spacing w:after="200"/>
              <w:jc w:val="both"/>
              <w:rPr>
                <w:strike/>
                <w:sz w:val="24"/>
                <w:szCs w:val="24"/>
                <w:lang w:val="es-ES_tradnl"/>
              </w:rPr>
            </w:pPr>
            <w:proofErr w:type="spellStart"/>
            <w:r w:rsidRPr="00AE264A">
              <w:rPr>
                <w:rFonts w:ascii="Times New Roman" w:hAnsi="Times New Roman" w:cs="Times New Roman"/>
                <w:b/>
                <w:bCs/>
                <w:strike/>
                <w:color w:val="auto"/>
                <w:sz w:val="24"/>
                <w:szCs w:val="24"/>
                <w:lang w:val="es-ES_tradnl"/>
              </w:rPr>
              <w:t>Metronidazol</w:t>
            </w:r>
            <w:proofErr w:type="spellEnd"/>
            <w:r w:rsidRPr="00AE264A">
              <w:rPr>
                <w:rFonts w:ascii="Times New Roman" w:hAnsi="Times New Roman" w:cs="Times New Roman"/>
                <w:b/>
                <w:bCs/>
                <w:strike/>
                <w:color w:val="auto"/>
                <w:sz w:val="24"/>
                <w:szCs w:val="24"/>
                <w:lang w:val="es-ES_tradnl"/>
              </w:rPr>
              <w:t xml:space="preserve"> *</w:t>
            </w:r>
          </w:p>
        </w:tc>
        <w:tc>
          <w:tcPr>
            <w:tcW w:w="1053" w:type="pct"/>
            <w:shd w:val="clear" w:color="auto" w:fill="auto"/>
            <w:vAlign w:val="center"/>
          </w:tcPr>
          <w:p w:rsidR="005D30CE" w:rsidRPr="00AE264A" w:rsidRDefault="005D30CE" w:rsidP="00CD5472">
            <w:pPr>
              <w:spacing w:after="200"/>
              <w:jc w:val="both"/>
              <w:rPr>
                <w:strike/>
                <w:sz w:val="24"/>
                <w:szCs w:val="24"/>
                <w:lang w:val="es-ES_tradnl"/>
              </w:rPr>
            </w:pPr>
            <w:r w:rsidRPr="00AE264A">
              <w:rPr>
                <w:strike/>
                <w:sz w:val="24"/>
                <w:szCs w:val="24"/>
                <w:lang w:val="es-ES_tradnl"/>
              </w:rPr>
              <w:t>Comprimidos 250 mg</w:t>
            </w:r>
          </w:p>
        </w:tc>
        <w:tc>
          <w:tcPr>
            <w:tcW w:w="990" w:type="pct"/>
            <w:shd w:val="clear" w:color="auto" w:fill="auto"/>
            <w:vAlign w:val="center"/>
          </w:tcPr>
          <w:p w:rsidR="005D30CE" w:rsidRPr="00AE264A" w:rsidRDefault="005D30CE" w:rsidP="00CD5472">
            <w:pPr>
              <w:spacing w:after="200"/>
              <w:jc w:val="both"/>
              <w:rPr>
                <w:strike/>
                <w:sz w:val="24"/>
                <w:szCs w:val="24"/>
                <w:lang w:val="es-ES_tradnl"/>
              </w:rPr>
            </w:pPr>
            <w:r w:rsidRPr="00AE264A">
              <w:rPr>
                <w:strike/>
                <w:sz w:val="24"/>
                <w:szCs w:val="24"/>
                <w:lang w:val="es-ES_tradnl"/>
              </w:rPr>
              <w:t>500 un</w:t>
            </w:r>
          </w:p>
        </w:tc>
        <w:tc>
          <w:tcPr>
            <w:tcW w:w="891" w:type="pct"/>
            <w:shd w:val="clear" w:color="auto" w:fill="auto"/>
            <w:vAlign w:val="center"/>
          </w:tcPr>
          <w:p w:rsidR="005D30CE" w:rsidRPr="00AE264A" w:rsidRDefault="005D30CE" w:rsidP="00CD5472">
            <w:pPr>
              <w:spacing w:after="200"/>
              <w:jc w:val="both"/>
              <w:rPr>
                <w:strike/>
                <w:sz w:val="24"/>
                <w:szCs w:val="24"/>
                <w:lang w:val="es-ES_tradnl"/>
              </w:rPr>
            </w:pPr>
            <w:r w:rsidRPr="00AE264A">
              <w:rPr>
                <w:strike/>
                <w:sz w:val="24"/>
                <w:szCs w:val="24"/>
                <w:lang w:val="es-ES_tradnl"/>
              </w:rPr>
              <w:t>200 un</w:t>
            </w:r>
          </w:p>
        </w:tc>
        <w:tc>
          <w:tcPr>
            <w:tcW w:w="798" w:type="pct"/>
            <w:shd w:val="clear" w:color="auto" w:fill="auto"/>
            <w:vAlign w:val="center"/>
          </w:tcPr>
          <w:p w:rsidR="005D30CE" w:rsidRPr="00AE264A" w:rsidRDefault="005D30CE" w:rsidP="00CD5472">
            <w:pPr>
              <w:spacing w:after="200"/>
              <w:jc w:val="both"/>
              <w:rPr>
                <w:strike/>
                <w:sz w:val="24"/>
                <w:szCs w:val="24"/>
              </w:rPr>
            </w:pPr>
            <w:r w:rsidRPr="00AE264A">
              <w:rPr>
                <w:strike/>
                <w:sz w:val="24"/>
                <w:szCs w:val="24"/>
              </w:rPr>
              <w:t>-</w:t>
            </w:r>
          </w:p>
          <w:p w:rsidR="005D30CE" w:rsidRPr="00AE264A" w:rsidRDefault="005D30CE" w:rsidP="00CD5472">
            <w:pPr>
              <w:spacing w:after="200"/>
              <w:jc w:val="both"/>
              <w:rPr>
                <w:strike/>
                <w:sz w:val="24"/>
                <w:szCs w:val="24"/>
              </w:rPr>
            </w:pPr>
          </w:p>
        </w:tc>
      </w:tr>
      <w:tr w:rsidR="005D30CE" w:rsidRPr="00AE264A" w:rsidTr="00C44E55">
        <w:trPr>
          <w:cantSplit/>
        </w:trPr>
        <w:tc>
          <w:tcPr>
            <w:tcW w:w="1268" w:type="pct"/>
            <w:shd w:val="clear" w:color="auto" w:fill="auto"/>
            <w:vAlign w:val="center"/>
          </w:tcPr>
          <w:p w:rsidR="005D30CE" w:rsidRPr="00AE264A" w:rsidRDefault="005D30CE" w:rsidP="00DB0AE0">
            <w:pPr>
              <w:spacing w:after="200"/>
              <w:jc w:val="both"/>
              <w:rPr>
                <w:strike/>
                <w:sz w:val="24"/>
                <w:szCs w:val="24"/>
              </w:rPr>
            </w:pPr>
            <w:proofErr w:type="spellStart"/>
            <w:r w:rsidRPr="00AE264A">
              <w:rPr>
                <w:strike/>
                <w:sz w:val="24"/>
                <w:szCs w:val="24"/>
              </w:rPr>
              <w:t>Miconazol</w:t>
            </w:r>
            <w:proofErr w:type="spellEnd"/>
            <w:r w:rsidRPr="00AE264A">
              <w:rPr>
                <w:strike/>
                <w:sz w:val="24"/>
                <w:szCs w:val="24"/>
              </w:rPr>
              <w:t xml:space="preserve"> (Nitrato) *</w:t>
            </w:r>
          </w:p>
        </w:tc>
        <w:tc>
          <w:tcPr>
            <w:tcW w:w="1053" w:type="pct"/>
            <w:shd w:val="clear" w:color="auto" w:fill="auto"/>
            <w:vAlign w:val="center"/>
          </w:tcPr>
          <w:p w:rsidR="005D30CE" w:rsidRPr="00AE264A" w:rsidRDefault="005D30CE" w:rsidP="00CD5472">
            <w:pPr>
              <w:spacing w:after="200"/>
              <w:jc w:val="both"/>
              <w:rPr>
                <w:strike/>
                <w:sz w:val="24"/>
                <w:szCs w:val="24"/>
              </w:rPr>
            </w:pPr>
            <w:r w:rsidRPr="00AE264A">
              <w:rPr>
                <w:strike/>
                <w:sz w:val="24"/>
                <w:szCs w:val="24"/>
              </w:rPr>
              <w:t>Creme a 2 % - 80 g, com aplicador</w:t>
            </w:r>
          </w:p>
        </w:tc>
        <w:tc>
          <w:tcPr>
            <w:tcW w:w="990" w:type="pct"/>
            <w:shd w:val="clear" w:color="auto" w:fill="auto"/>
            <w:vAlign w:val="center"/>
          </w:tcPr>
          <w:p w:rsidR="005D30CE" w:rsidRPr="00AE264A" w:rsidRDefault="005D30CE" w:rsidP="00CD5472">
            <w:pPr>
              <w:spacing w:after="200"/>
              <w:jc w:val="both"/>
              <w:rPr>
                <w:strike/>
                <w:sz w:val="24"/>
                <w:szCs w:val="24"/>
                <w:lang w:val="es-ES_tradnl"/>
              </w:rPr>
            </w:pPr>
            <w:r w:rsidRPr="00AE264A">
              <w:rPr>
                <w:strike/>
                <w:sz w:val="24"/>
                <w:szCs w:val="24"/>
                <w:lang w:val="es-ES_tradnl"/>
              </w:rPr>
              <w:t>05 un</w:t>
            </w:r>
          </w:p>
        </w:tc>
        <w:tc>
          <w:tcPr>
            <w:tcW w:w="891" w:type="pct"/>
            <w:shd w:val="clear" w:color="auto" w:fill="auto"/>
            <w:vAlign w:val="center"/>
          </w:tcPr>
          <w:p w:rsidR="005D30CE" w:rsidRPr="00AE264A" w:rsidRDefault="005D30CE" w:rsidP="00CD5472">
            <w:pPr>
              <w:spacing w:after="200"/>
              <w:jc w:val="both"/>
              <w:rPr>
                <w:strike/>
                <w:sz w:val="24"/>
                <w:szCs w:val="24"/>
                <w:lang w:val="es-ES_tradnl"/>
              </w:rPr>
            </w:pPr>
            <w:r w:rsidRPr="00AE264A">
              <w:rPr>
                <w:strike/>
                <w:sz w:val="24"/>
                <w:szCs w:val="24"/>
                <w:lang w:val="es-ES_tradnl"/>
              </w:rPr>
              <w:t>02 un</w:t>
            </w:r>
          </w:p>
        </w:tc>
        <w:tc>
          <w:tcPr>
            <w:tcW w:w="798" w:type="pct"/>
            <w:shd w:val="clear" w:color="auto" w:fill="auto"/>
            <w:vAlign w:val="center"/>
          </w:tcPr>
          <w:p w:rsidR="005D30CE" w:rsidRPr="00AE264A" w:rsidRDefault="005D30CE" w:rsidP="00CD5472">
            <w:pPr>
              <w:spacing w:after="200"/>
              <w:jc w:val="both"/>
              <w:rPr>
                <w:strike/>
                <w:sz w:val="24"/>
                <w:szCs w:val="24"/>
                <w:lang w:val="es-ES_tradnl"/>
              </w:rPr>
            </w:pPr>
            <w:r w:rsidRPr="00AE264A">
              <w:rPr>
                <w:strike/>
                <w:sz w:val="24"/>
                <w:szCs w:val="24"/>
                <w:lang w:val="es-ES_tradnl"/>
              </w:rPr>
              <w:t>-</w:t>
            </w:r>
          </w:p>
          <w:p w:rsidR="005D30CE" w:rsidRPr="00AE264A" w:rsidRDefault="005D30CE" w:rsidP="00CD5472">
            <w:pPr>
              <w:spacing w:after="200"/>
              <w:jc w:val="both"/>
              <w:rPr>
                <w:strike/>
                <w:sz w:val="24"/>
                <w:szCs w:val="24"/>
                <w:lang w:val="es-ES_tradnl"/>
              </w:rPr>
            </w:pPr>
          </w:p>
        </w:tc>
      </w:tr>
      <w:tr w:rsidR="005D30CE" w:rsidRPr="00AE264A" w:rsidTr="00C44E55">
        <w:trPr>
          <w:cantSplit/>
        </w:trPr>
        <w:tc>
          <w:tcPr>
            <w:tcW w:w="1268" w:type="pct"/>
            <w:tcBorders>
              <w:bottom w:val="nil"/>
            </w:tcBorders>
            <w:shd w:val="clear" w:color="auto" w:fill="auto"/>
            <w:vAlign w:val="center"/>
          </w:tcPr>
          <w:p w:rsidR="005D30CE" w:rsidRPr="00AE264A" w:rsidRDefault="005D30CE" w:rsidP="00CD5472">
            <w:pPr>
              <w:spacing w:after="200"/>
              <w:jc w:val="both"/>
              <w:rPr>
                <w:strike/>
                <w:sz w:val="24"/>
                <w:szCs w:val="24"/>
                <w:lang w:val="es-ES_tradnl"/>
              </w:rPr>
            </w:pPr>
            <w:r w:rsidRPr="00AE264A">
              <w:rPr>
                <w:strike/>
                <w:sz w:val="24"/>
                <w:szCs w:val="24"/>
                <w:lang w:val="es-ES_tradnl"/>
              </w:rPr>
              <w:lastRenderedPageBreak/>
              <w:t>Morfina (Sulfato) *</w:t>
            </w:r>
          </w:p>
          <w:p w:rsidR="005D30CE" w:rsidRPr="00AE264A" w:rsidRDefault="005D30CE" w:rsidP="00DB0AE0">
            <w:pPr>
              <w:spacing w:after="200"/>
              <w:jc w:val="both"/>
              <w:rPr>
                <w:strike/>
                <w:sz w:val="24"/>
                <w:szCs w:val="24"/>
              </w:rPr>
            </w:pPr>
            <w:r w:rsidRPr="00AE264A">
              <w:rPr>
                <w:strike/>
                <w:sz w:val="24"/>
                <w:szCs w:val="24"/>
                <w:lang w:val="es-ES_tradnl"/>
              </w:rPr>
              <w:t xml:space="preserve"> </w:t>
            </w:r>
            <w:r w:rsidRPr="00AE264A">
              <w:rPr>
                <w:strike/>
                <w:sz w:val="24"/>
                <w:szCs w:val="24"/>
              </w:rPr>
              <w:t>(</w:t>
            </w:r>
            <w:proofErr w:type="gramStart"/>
            <w:r w:rsidRPr="00AE264A">
              <w:rPr>
                <w:strike/>
                <w:sz w:val="24"/>
                <w:szCs w:val="24"/>
              </w:rPr>
              <w:t>lista</w:t>
            </w:r>
            <w:proofErr w:type="gramEnd"/>
            <w:r w:rsidRPr="00AE264A">
              <w:rPr>
                <w:strike/>
                <w:sz w:val="24"/>
                <w:szCs w:val="24"/>
              </w:rPr>
              <w:t xml:space="preserve"> A 1 da </w:t>
            </w:r>
            <w:proofErr w:type="spellStart"/>
            <w:r w:rsidRPr="00AE264A">
              <w:rPr>
                <w:strike/>
                <w:sz w:val="24"/>
                <w:szCs w:val="24"/>
              </w:rPr>
              <w:t>Pt.SVS</w:t>
            </w:r>
            <w:proofErr w:type="spellEnd"/>
            <w:r w:rsidRPr="00AE264A">
              <w:rPr>
                <w:strike/>
                <w:sz w:val="24"/>
                <w:szCs w:val="24"/>
              </w:rPr>
              <w:t>/MS 344/98) e suas atribuições</w:t>
            </w:r>
          </w:p>
        </w:tc>
        <w:tc>
          <w:tcPr>
            <w:tcW w:w="1053" w:type="pct"/>
            <w:tcBorders>
              <w:bottom w:val="nil"/>
            </w:tcBorders>
            <w:shd w:val="clear" w:color="auto" w:fill="auto"/>
            <w:vAlign w:val="center"/>
          </w:tcPr>
          <w:p w:rsidR="005D30CE" w:rsidRPr="00AE264A" w:rsidRDefault="005D30CE" w:rsidP="00CD5472">
            <w:pPr>
              <w:pStyle w:val="Ttulo2"/>
              <w:spacing w:after="200"/>
              <w:jc w:val="both"/>
              <w:rPr>
                <w:b w:val="0"/>
                <w:bCs w:val="0"/>
                <w:strike/>
                <w:sz w:val="24"/>
                <w:szCs w:val="24"/>
                <w:lang w:val="es-ES_tradnl"/>
              </w:rPr>
            </w:pPr>
            <w:proofErr w:type="spellStart"/>
            <w:r w:rsidRPr="00AE264A">
              <w:rPr>
                <w:b w:val="0"/>
                <w:bCs w:val="0"/>
                <w:strike/>
                <w:sz w:val="24"/>
                <w:szCs w:val="24"/>
                <w:lang w:val="es-ES_tradnl"/>
              </w:rPr>
              <w:t>Ampolas</w:t>
            </w:r>
            <w:proofErr w:type="spellEnd"/>
            <w:r w:rsidRPr="00AE264A">
              <w:rPr>
                <w:b w:val="0"/>
                <w:bCs w:val="0"/>
                <w:strike/>
                <w:sz w:val="24"/>
                <w:szCs w:val="24"/>
                <w:lang w:val="es-ES_tradnl"/>
              </w:rPr>
              <w:t xml:space="preserve"> de</w:t>
            </w:r>
            <w:r w:rsidR="00CD5472">
              <w:rPr>
                <w:b w:val="0"/>
                <w:bCs w:val="0"/>
                <w:strike/>
                <w:sz w:val="24"/>
                <w:szCs w:val="24"/>
                <w:lang w:val="es-ES_tradnl"/>
              </w:rPr>
              <w:t xml:space="preserve"> </w:t>
            </w:r>
          </w:p>
          <w:p w:rsidR="005D30CE" w:rsidRPr="00AE264A" w:rsidRDefault="005D30CE" w:rsidP="00CD5472">
            <w:pPr>
              <w:pStyle w:val="Ttulo2"/>
              <w:spacing w:after="200"/>
              <w:jc w:val="both"/>
              <w:rPr>
                <w:b w:val="0"/>
                <w:bCs w:val="0"/>
                <w:strike/>
                <w:sz w:val="24"/>
                <w:szCs w:val="24"/>
                <w:lang w:val="es-ES_tradnl"/>
              </w:rPr>
            </w:pPr>
            <w:r w:rsidRPr="00AE264A">
              <w:rPr>
                <w:b w:val="0"/>
                <w:bCs w:val="0"/>
                <w:strike/>
                <w:sz w:val="24"/>
                <w:szCs w:val="24"/>
                <w:lang w:val="es-ES_tradnl"/>
              </w:rPr>
              <w:t>10 mg/ml-1 ml</w:t>
            </w:r>
          </w:p>
        </w:tc>
        <w:tc>
          <w:tcPr>
            <w:tcW w:w="990" w:type="pct"/>
            <w:tcBorders>
              <w:bottom w:val="nil"/>
            </w:tcBorders>
            <w:shd w:val="clear" w:color="auto" w:fill="auto"/>
            <w:vAlign w:val="center"/>
          </w:tcPr>
          <w:p w:rsidR="005D30CE" w:rsidRPr="00AE264A" w:rsidRDefault="005D30CE" w:rsidP="00CD5472">
            <w:pPr>
              <w:spacing w:after="200"/>
              <w:jc w:val="both"/>
              <w:rPr>
                <w:strike/>
                <w:sz w:val="24"/>
                <w:szCs w:val="24"/>
                <w:lang w:val="es-ES_tradnl"/>
              </w:rPr>
            </w:pPr>
            <w:r w:rsidRPr="00AE264A">
              <w:rPr>
                <w:strike/>
                <w:sz w:val="24"/>
                <w:szCs w:val="24"/>
                <w:lang w:val="es-ES_tradnl"/>
              </w:rPr>
              <w:t>20 un</w:t>
            </w:r>
          </w:p>
        </w:tc>
        <w:tc>
          <w:tcPr>
            <w:tcW w:w="891" w:type="pct"/>
            <w:tcBorders>
              <w:bottom w:val="nil"/>
            </w:tcBorders>
            <w:shd w:val="clear" w:color="auto" w:fill="auto"/>
            <w:vAlign w:val="center"/>
          </w:tcPr>
          <w:p w:rsidR="005D30CE" w:rsidRPr="00AE264A" w:rsidRDefault="005D30CE" w:rsidP="00CD5472">
            <w:pPr>
              <w:spacing w:after="200"/>
              <w:jc w:val="both"/>
              <w:rPr>
                <w:strike/>
                <w:sz w:val="24"/>
                <w:szCs w:val="24"/>
                <w:lang w:val="es-ES_tradnl"/>
              </w:rPr>
            </w:pPr>
            <w:r w:rsidRPr="00AE264A">
              <w:rPr>
                <w:strike/>
                <w:sz w:val="24"/>
                <w:szCs w:val="24"/>
                <w:lang w:val="es-ES_tradnl"/>
              </w:rPr>
              <w:t>10</w:t>
            </w:r>
            <w:r w:rsidR="00CD5472">
              <w:rPr>
                <w:strike/>
                <w:sz w:val="24"/>
                <w:szCs w:val="24"/>
                <w:lang w:val="es-ES_tradnl"/>
              </w:rPr>
              <w:t xml:space="preserve"> </w:t>
            </w:r>
            <w:r w:rsidRPr="00AE264A">
              <w:rPr>
                <w:strike/>
                <w:sz w:val="24"/>
                <w:szCs w:val="24"/>
                <w:lang w:val="es-ES_tradnl"/>
              </w:rPr>
              <w:t>un</w:t>
            </w:r>
          </w:p>
        </w:tc>
        <w:tc>
          <w:tcPr>
            <w:tcW w:w="798" w:type="pct"/>
            <w:tcBorders>
              <w:bottom w:val="nil"/>
            </w:tcBorders>
            <w:shd w:val="clear" w:color="auto" w:fill="auto"/>
            <w:vAlign w:val="center"/>
          </w:tcPr>
          <w:p w:rsidR="005D30CE" w:rsidRPr="00AE264A" w:rsidRDefault="005D30CE" w:rsidP="00CD5472">
            <w:pPr>
              <w:spacing w:after="200"/>
              <w:jc w:val="both"/>
              <w:rPr>
                <w:strike/>
                <w:sz w:val="24"/>
                <w:szCs w:val="24"/>
                <w:lang w:val="es-ES_tradnl"/>
              </w:rPr>
            </w:pPr>
            <w:r w:rsidRPr="00AE264A">
              <w:rPr>
                <w:strike/>
                <w:sz w:val="24"/>
                <w:szCs w:val="24"/>
                <w:lang w:val="es-ES_tradnl"/>
              </w:rPr>
              <w:t>-</w:t>
            </w:r>
          </w:p>
          <w:p w:rsidR="005D30CE" w:rsidRPr="00AE264A" w:rsidRDefault="005D30CE" w:rsidP="00CD5472">
            <w:pPr>
              <w:spacing w:after="200"/>
              <w:jc w:val="both"/>
              <w:rPr>
                <w:strike/>
                <w:sz w:val="24"/>
                <w:szCs w:val="24"/>
                <w:lang w:val="es-ES_tradnl"/>
              </w:rPr>
            </w:pPr>
          </w:p>
        </w:tc>
      </w:tr>
      <w:tr w:rsidR="005D30CE" w:rsidRPr="00AE264A" w:rsidTr="00C44E55">
        <w:trPr>
          <w:cantSplit/>
        </w:trPr>
        <w:tc>
          <w:tcPr>
            <w:tcW w:w="1268" w:type="pct"/>
            <w:shd w:val="clear" w:color="auto" w:fill="auto"/>
            <w:vAlign w:val="center"/>
          </w:tcPr>
          <w:p w:rsidR="005D30CE" w:rsidRPr="00AE264A" w:rsidRDefault="005D30CE" w:rsidP="00CD5472">
            <w:pPr>
              <w:spacing w:after="200"/>
              <w:jc w:val="both"/>
              <w:rPr>
                <w:strike/>
                <w:sz w:val="24"/>
                <w:szCs w:val="24"/>
                <w:lang w:val="es-ES_tradnl"/>
              </w:rPr>
            </w:pPr>
            <w:proofErr w:type="spellStart"/>
            <w:r w:rsidRPr="00AE264A">
              <w:rPr>
                <w:strike/>
                <w:sz w:val="24"/>
                <w:szCs w:val="24"/>
                <w:lang w:val="es-ES_tradnl"/>
              </w:rPr>
              <w:t>Metoclopramida</w:t>
            </w:r>
            <w:proofErr w:type="spellEnd"/>
            <w:r w:rsidRPr="00AE264A">
              <w:rPr>
                <w:strike/>
                <w:sz w:val="24"/>
                <w:szCs w:val="24"/>
                <w:lang w:val="es-ES_tradnl"/>
              </w:rPr>
              <w:t>*</w:t>
            </w:r>
            <w:r w:rsidR="00CD5472">
              <w:rPr>
                <w:strike/>
                <w:sz w:val="24"/>
                <w:szCs w:val="24"/>
                <w:lang w:val="es-ES_tradnl"/>
              </w:rPr>
              <w:t xml:space="preserve"> </w:t>
            </w:r>
            <w:r w:rsidRPr="00AE264A">
              <w:rPr>
                <w:strike/>
                <w:sz w:val="24"/>
                <w:szCs w:val="24"/>
                <w:lang w:val="es-ES_tradnl"/>
              </w:rPr>
              <w:t>(</w:t>
            </w:r>
            <w:proofErr w:type="spellStart"/>
            <w:r w:rsidRPr="00AE264A">
              <w:rPr>
                <w:strike/>
                <w:sz w:val="24"/>
                <w:szCs w:val="24"/>
                <w:lang w:val="es-ES_tradnl"/>
              </w:rPr>
              <w:t>Cloridrato</w:t>
            </w:r>
            <w:proofErr w:type="spellEnd"/>
            <w:r w:rsidRPr="00AE264A">
              <w:rPr>
                <w:strike/>
                <w:sz w:val="24"/>
                <w:szCs w:val="24"/>
                <w:lang w:val="es-ES_tradnl"/>
              </w:rPr>
              <w:t>)</w:t>
            </w:r>
          </w:p>
        </w:tc>
        <w:tc>
          <w:tcPr>
            <w:tcW w:w="1053" w:type="pct"/>
            <w:shd w:val="clear" w:color="auto" w:fill="auto"/>
            <w:vAlign w:val="center"/>
          </w:tcPr>
          <w:p w:rsidR="005D30CE" w:rsidRPr="00AE264A" w:rsidRDefault="005D30CE" w:rsidP="00CD5472">
            <w:pPr>
              <w:spacing w:after="200"/>
              <w:jc w:val="both"/>
              <w:rPr>
                <w:strike/>
                <w:sz w:val="24"/>
                <w:szCs w:val="24"/>
              </w:rPr>
            </w:pPr>
            <w:r w:rsidRPr="00AE264A">
              <w:rPr>
                <w:strike/>
                <w:sz w:val="24"/>
                <w:szCs w:val="24"/>
              </w:rPr>
              <w:t>Comprimidos de 10 mg</w:t>
            </w:r>
          </w:p>
        </w:tc>
        <w:tc>
          <w:tcPr>
            <w:tcW w:w="990" w:type="pct"/>
            <w:shd w:val="clear" w:color="auto" w:fill="auto"/>
            <w:vAlign w:val="center"/>
          </w:tcPr>
          <w:p w:rsidR="005D30CE" w:rsidRPr="00AE264A" w:rsidRDefault="005D30CE" w:rsidP="00CD5472">
            <w:pPr>
              <w:spacing w:after="200"/>
              <w:jc w:val="both"/>
              <w:rPr>
                <w:strike/>
                <w:sz w:val="24"/>
                <w:szCs w:val="24"/>
                <w:lang w:val="es-ES_tradnl"/>
              </w:rPr>
            </w:pPr>
            <w:r w:rsidRPr="00AE264A">
              <w:rPr>
                <w:strike/>
                <w:sz w:val="24"/>
                <w:szCs w:val="24"/>
                <w:lang w:val="es-ES_tradnl"/>
              </w:rPr>
              <w:t>40 un</w:t>
            </w:r>
          </w:p>
        </w:tc>
        <w:tc>
          <w:tcPr>
            <w:tcW w:w="891" w:type="pct"/>
            <w:shd w:val="clear" w:color="auto" w:fill="auto"/>
            <w:vAlign w:val="center"/>
          </w:tcPr>
          <w:p w:rsidR="005D30CE" w:rsidRPr="00AE264A" w:rsidRDefault="005D30CE" w:rsidP="00CD5472">
            <w:pPr>
              <w:spacing w:after="200"/>
              <w:jc w:val="both"/>
              <w:rPr>
                <w:strike/>
                <w:sz w:val="24"/>
                <w:szCs w:val="24"/>
                <w:lang w:val="es-ES_tradnl"/>
              </w:rPr>
            </w:pPr>
            <w:r w:rsidRPr="00AE264A">
              <w:rPr>
                <w:strike/>
                <w:sz w:val="24"/>
                <w:szCs w:val="24"/>
                <w:lang w:val="es-ES_tradnl"/>
              </w:rPr>
              <w:t>40 un</w:t>
            </w:r>
          </w:p>
        </w:tc>
        <w:tc>
          <w:tcPr>
            <w:tcW w:w="798" w:type="pct"/>
            <w:shd w:val="clear" w:color="auto" w:fill="auto"/>
            <w:vAlign w:val="center"/>
          </w:tcPr>
          <w:p w:rsidR="005D30CE" w:rsidRPr="00AE264A" w:rsidRDefault="005D30CE" w:rsidP="00CD5472">
            <w:pPr>
              <w:spacing w:after="200"/>
              <w:jc w:val="both"/>
              <w:rPr>
                <w:strike/>
                <w:sz w:val="24"/>
                <w:szCs w:val="24"/>
                <w:lang w:val="es-ES_tradnl"/>
              </w:rPr>
            </w:pPr>
            <w:r w:rsidRPr="00AE264A">
              <w:rPr>
                <w:strike/>
                <w:sz w:val="24"/>
                <w:szCs w:val="24"/>
                <w:lang w:val="es-ES_tradnl"/>
              </w:rPr>
              <w:t xml:space="preserve"> -</w:t>
            </w:r>
          </w:p>
        </w:tc>
      </w:tr>
      <w:tr w:rsidR="005D30CE" w:rsidRPr="00AE264A" w:rsidTr="00C44E55">
        <w:trPr>
          <w:cantSplit/>
        </w:trPr>
        <w:tc>
          <w:tcPr>
            <w:tcW w:w="1268" w:type="pct"/>
            <w:tcBorders>
              <w:top w:val="nil"/>
            </w:tcBorders>
            <w:shd w:val="clear" w:color="auto" w:fill="auto"/>
            <w:vAlign w:val="center"/>
          </w:tcPr>
          <w:p w:rsidR="005D30CE" w:rsidRPr="00AE264A" w:rsidRDefault="005D30CE" w:rsidP="00CD5472">
            <w:pPr>
              <w:spacing w:after="200"/>
              <w:jc w:val="both"/>
              <w:rPr>
                <w:strike/>
                <w:sz w:val="24"/>
                <w:szCs w:val="24"/>
                <w:lang w:val="es-ES_tradnl"/>
              </w:rPr>
            </w:pPr>
          </w:p>
        </w:tc>
        <w:tc>
          <w:tcPr>
            <w:tcW w:w="1053" w:type="pct"/>
            <w:tcBorders>
              <w:top w:val="nil"/>
            </w:tcBorders>
            <w:shd w:val="clear" w:color="auto" w:fill="auto"/>
            <w:vAlign w:val="center"/>
          </w:tcPr>
          <w:p w:rsidR="005D30CE" w:rsidRPr="00AE264A" w:rsidRDefault="005D30CE" w:rsidP="00CD5472">
            <w:pPr>
              <w:spacing w:after="200"/>
              <w:jc w:val="both"/>
              <w:rPr>
                <w:strike/>
                <w:sz w:val="24"/>
                <w:szCs w:val="24"/>
                <w:lang w:val="es-ES_tradnl"/>
              </w:rPr>
            </w:pPr>
            <w:proofErr w:type="spellStart"/>
            <w:r w:rsidRPr="00AE264A">
              <w:rPr>
                <w:strike/>
                <w:sz w:val="24"/>
                <w:szCs w:val="24"/>
                <w:lang w:val="es-ES_tradnl"/>
              </w:rPr>
              <w:t>Ampolas</w:t>
            </w:r>
            <w:proofErr w:type="spellEnd"/>
            <w:r w:rsidRPr="00AE264A">
              <w:rPr>
                <w:strike/>
                <w:sz w:val="24"/>
                <w:szCs w:val="24"/>
                <w:lang w:val="es-ES_tradnl"/>
              </w:rPr>
              <w:t xml:space="preserve"> </w:t>
            </w:r>
            <w:proofErr w:type="spellStart"/>
            <w:r w:rsidRPr="00AE264A">
              <w:rPr>
                <w:strike/>
                <w:sz w:val="24"/>
                <w:szCs w:val="24"/>
                <w:lang w:val="es-ES_tradnl"/>
              </w:rPr>
              <w:t>com</w:t>
            </w:r>
            <w:proofErr w:type="spellEnd"/>
            <w:r w:rsidRPr="00AE264A">
              <w:rPr>
                <w:strike/>
                <w:sz w:val="24"/>
                <w:szCs w:val="24"/>
                <w:lang w:val="es-ES_tradnl"/>
              </w:rPr>
              <w:t xml:space="preserve"> 10 mg – 2 ml</w:t>
            </w:r>
          </w:p>
        </w:tc>
        <w:tc>
          <w:tcPr>
            <w:tcW w:w="990" w:type="pct"/>
            <w:tcBorders>
              <w:top w:val="nil"/>
            </w:tcBorders>
            <w:shd w:val="clear" w:color="auto" w:fill="auto"/>
            <w:vAlign w:val="center"/>
          </w:tcPr>
          <w:p w:rsidR="005D30CE" w:rsidRPr="00AE264A" w:rsidRDefault="005D30CE" w:rsidP="00CD5472">
            <w:pPr>
              <w:spacing w:after="200"/>
              <w:jc w:val="both"/>
              <w:rPr>
                <w:strike/>
                <w:sz w:val="24"/>
                <w:szCs w:val="24"/>
                <w:lang w:val="es-ES_tradnl"/>
              </w:rPr>
            </w:pPr>
            <w:r w:rsidRPr="00AE264A">
              <w:rPr>
                <w:strike/>
                <w:sz w:val="24"/>
                <w:szCs w:val="24"/>
                <w:lang w:val="es-ES_tradnl"/>
              </w:rPr>
              <w:t>06 un</w:t>
            </w:r>
          </w:p>
        </w:tc>
        <w:tc>
          <w:tcPr>
            <w:tcW w:w="891" w:type="pct"/>
            <w:tcBorders>
              <w:top w:val="nil"/>
            </w:tcBorders>
            <w:shd w:val="clear" w:color="auto" w:fill="auto"/>
            <w:vAlign w:val="center"/>
          </w:tcPr>
          <w:p w:rsidR="005D30CE" w:rsidRPr="00AE264A" w:rsidRDefault="005D30CE" w:rsidP="00CD5472">
            <w:pPr>
              <w:spacing w:after="200"/>
              <w:jc w:val="both"/>
              <w:rPr>
                <w:strike/>
                <w:sz w:val="24"/>
                <w:szCs w:val="24"/>
                <w:lang w:val="es-ES_tradnl"/>
              </w:rPr>
            </w:pPr>
          </w:p>
          <w:p w:rsidR="005D30CE" w:rsidRPr="00AE264A" w:rsidRDefault="005D30CE" w:rsidP="00CD5472">
            <w:pPr>
              <w:spacing w:after="200"/>
              <w:jc w:val="both"/>
              <w:rPr>
                <w:strike/>
                <w:sz w:val="24"/>
                <w:szCs w:val="24"/>
                <w:lang w:val="es-ES_tradnl"/>
              </w:rPr>
            </w:pPr>
            <w:r w:rsidRPr="00AE264A">
              <w:rPr>
                <w:strike/>
                <w:sz w:val="24"/>
                <w:szCs w:val="24"/>
                <w:lang w:val="es-ES_tradnl"/>
              </w:rPr>
              <w:t>06 un</w:t>
            </w:r>
          </w:p>
          <w:p w:rsidR="005D30CE" w:rsidRPr="00AE264A" w:rsidRDefault="005D30CE" w:rsidP="00CD5472">
            <w:pPr>
              <w:spacing w:after="200"/>
              <w:jc w:val="both"/>
              <w:rPr>
                <w:strike/>
                <w:sz w:val="24"/>
                <w:szCs w:val="24"/>
                <w:lang w:val="es-ES_tradnl"/>
              </w:rPr>
            </w:pPr>
          </w:p>
        </w:tc>
        <w:tc>
          <w:tcPr>
            <w:tcW w:w="798" w:type="pct"/>
            <w:tcBorders>
              <w:top w:val="nil"/>
            </w:tcBorders>
            <w:shd w:val="clear" w:color="auto" w:fill="auto"/>
            <w:vAlign w:val="center"/>
          </w:tcPr>
          <w:p w:rsidR="005D30CE" w:rsidRPr="00AE264A" w:rsidRDefault="005D30CE" w:rsidP="00CD5472">
            <w:pPr>
              <w:spacing w:after="200"/>
              <w:jc w:val="both"/>
              <w:rPr>
                <w:strike/>
                <w:sz w:val="24"/>
                <w:szCs w:val="24"/>
                <w:lang w:val="es-ES_tradnl"/>
              </w:rPr>
            </w:pPr>
            <w:r w:rsidRPr="00AE264A">
              <w:rPr>
                <w:strike/>
                <w:sz w:val="24"/>
                <w:szCs w:val="24"/>
                <w:lang w:val="es-ES_tradnl"/>
              </w:rPr>
              <w:t>-</w:t>
            </w:r>
          </w:p>
        </w:tc>
      </w:tr>
      <w:tr w:rsidR="005D30CE" w:rsidRPr="00AE264A" w:rsidTr="00C44E55">
        <w:trPr>
          <w:cantSplit/>
        </w:trPr>
        <w:tc>
          <w:tcPr>
            <w:tcW w:w="1268" w:type="pct"/>
            <w:shd w:val="clear" w:color="auto" w:fill="auto"/>
            <w:vAlign w:val="center"/>
          </w:tcPr>
          <w:p w:rsidR="005D30CE" w:rsidRPr="00AE264A" w:rsidRDefault="005D30CE" w:rsidP="00CD5472">
            <w:pPr>
              <w:spacing w:after="200"/>
              <w:jc w:val="both"/>
              <w:rPr>
                <w:strike/>
                <w:sz w:val="24"/>
                <w:szCs w:val="24"/>
                <w:lang w:val="es-ES_tradnl"/>
              </w:rPr>
            </w:pPr>
            <w:proofErr w:type="spellStart"/>
            <w:r w:rsidRPr="00AE264A">
              <w:rPr>
                <w:strike/>
                <w:sz w:val="24"/>
                <w:szCs w:val="24"/>
                <w:lang w:val="es-ES_tradnl"/>
              </w:rPr>
              <w:t>Naloxona</w:t>
            </w:r>
            <w:proofErr w:type="spellEnd"/>
            <w:r w:rsidRPr="00AE264A">
              <w:rPr>
                <w:strike/>
                <w:sz w:val="24"/>
                <w:szCs w:val="24"/>
                <w:lang w:val="es-ES_tradnl"/>
              </w:rPr>
              <w:t xml:space="preserve"> *</w:t>
            </w:r>
          </w:p>
          <w:p w:rsidR="005D30CE" w:rsidRPr="00AE264A" w:rsidRDefault="005D30CE" w:rsidP="00CD5472">
            <w:pPr>
              <w:spacing w:after="200"/>
              <w:jc w:val="both"/>
              <w:rPr>
                <w:strike/>
                <w:sz w:val="24"/>
                <w:szCs w:val="24"/>
              </w:rPr>
            </w:pPr>
            <w:r w:rsidRPr="00AE264A">
              <w:rPr>
                <w:strike/>
                <w:sz w:val="24"/>
                <w:szCs w:val="24"/>
              </w:rPr>
              <w:t xml:space="preserve">(Cloridrato) </w:t>
            </w:r>
            <w:proofErr w:type="gramStart"/>
            <w:r w:rsidRPr="00AE264A">
              <w:rPr>
                <w:strike/>
                <w:sz w:val="24"/>
                <w:szCs w:val="24"/>
              </w:rPr>
              <w:t>( lista</w:t>
            </w:r>
            <w:proofErr w:type="gramEnd"/>
            <w:r w:rsidRPr="00AE264A">
              <w:rPr>
                <w:strike/>
                <w:sz w:val="24"/>
                <w:szCs w:val="24"/>
              </w:rPr>
              <w:t xml:space="preserve"> C 1 da </w:t>
            </w:r>
            <w:proofErr w:type="spellStart"/>
            <w:r w:rsidRPr="00AE264A">
              <w:rPr>
                <w:strike/>
                <w:sz w:val="24"/>
                <w:szCs w:val="24"/>
              </w:rPr>
              <w:t>Pt.SVS</w:t>
            </w:r>
            <w:proofErr w:type="spellEnd"/>
            <w:r w:rsidRPr="00AE264A">
              <w:rPr>
                <w:strike/>
                <w:sz w:val="24"/>
                <w:szCs w:val="24"/>
              </w:rPr>
              <w:t xml:space="preserve">/MS 344/98) e suas </w:t>
            </w:r>
          </w:p>
          <w:p w:rsidR="005D30CE" w:rsidRPr="00AE264A" w:rsidRDefault="005D30CE" w:rsidP="00CD5472">
            <w:pPr>
              <w:spacing w:after="200"/>
              <w:jc w:val="both"/>
              <w:rPr>
                <w:strike/>
                <w:sz w:val="24"/>
                <w:szCs w:val="24"/>
              </w:rPr>
            </w:pPr>
            <w:proofErr w:type="gramStart"/>
            <w:r w:rsidRPr="00AE264A">
              <w:rPr>
                <w:strike/>
                <w:sz w:val="24"/>
                <w:szCs w:val="24"/>
              </w:rPr>
              <w:t>atribuições</w:t>
            </w:r>
            <w:proofErr w:type="gramEnd"/>
          </w:p>
          <w:p w:rsidR="005D30CE" w:rsidRPr="00AE264A" w:rsidRDefault="005D30CE" w:rsidP="00CD5472">
            <w:pPr>
              <w:spacing w:after="200"/>
              <w:jc w:val="both"/>
              <w:rPr>
                <w:strike/>
                <w:sz w:val="24"/>
                <w:szCs w:val="24"/>
              </w:rPr>
            </w:pPr>
          </w:p>
        </w:tc>
        <w:tc>
          <w:tcPr>
            <w:tcW w:w="1053" w:type="pct"/>
            <w:shd w:val="clear" w:color="auto" w:fill="auto"/>
            <w:vAlign w:val="center"/>
          </w:tcPr>
          <w:p w:rsidR="005D30CE" w:rsidRPr="00AE264A" w:rsidRDefault="005D30CE" w:rsidP="00CD5472">
            <w:pPr>
              <w:spacing w:after="200"/>
              <w:jc w:val="both"/>
              <w:rPr>
                <w:strike/>
                <w:sz w:val="24"/>
                <w:szCs w:val="24"/>
              </w:rPr>
            </w:pPr>
            <w:r w:rsidRPr="00AE264A">
              <w:rPr>
                <w:strike/>
                <w:sz w:val="24"/>
                <w:szCs w:val="24"/>
              </w:rPr>
              <w:t>Ampolas de</w:t>
            </w:r>
            <w:r w:rsidR="00CD5472">
              <w:rPr>
                <w:strike/>
                <w:sz w:val="24"/>
                <w:szCs w:val="24"/>
              </w:rPr>
              <w:t xml:space="preserve"> </w:t>
            </w:r>
          </w:p>
          <w:p w:rsidR="005D30CE" w:rsidRPr="00AE264A" w:rsidRDefault="005D30CE" w:rsidP="00CD5472">
            <w:pPr>
              <w:spacing w:after="200"/>
              <w:jc w:val="both"/>
              <w:rPr>
                <w:strike/>
                <w:sz w:val="24"/>
                <w:szCs w:val="24"/>
              </w:rPr>
            </w:pPr>
            <w:r w:rsidRPr="00AE264A">
              <w:rPr>
                <w:strike/>
                <w:sz w:val="24"/>
                <w:szCs w:val="24"/>
              </w:rPr>
              <w:t xml:space="preserve"> 0,4 mg/ml- 1ml</w:t>
            </w:r>
          </w:p>
        </w:tc>
        <w:tc>
          <w:tcPr>
            <w:tcW w:w="990" w:type="pct"/>
            <w:shd w:val="clear" w:color="auto" w:fill="auto"/>
            <w:vAlign w:val="center"/>
          </w:tcPr>
          <w:p w:rsidR="005D30CE" w:rsidRPr="00AE264A" w:rsidRDefault="005D30CE" w:rsidP="00CD5472">
            <w:pPr>
              <w:spacing w:after="200"/>
              <w:jc w:val="both"/>
              <w:rPr>
                <w:strike/>
                <w:sz w:val="24"/>
                <w:szCs w:val="24"/>
              </w:rPr>
            </w:pPr>
          </w:p>
          <w:p w:rsidR="005D30CE" w:rsidRPr="00AE264A" w:rsidRDefault="005D30CE" w:rsidP="00CD5472">
            <w:pPr>
              <w:spacing w:after="200"/>
              <w:jc w:val="both"/>
              <w:rPr>
                <w:strike/>
                <w:sz w:val="24"/>
                <w:szCs w:val="24"/>
                <w:lang w:val="es-ES_tradnl"/>
              </w:rPr>
            </w:pPr>
            <w:r w:rsidRPr="00AE264A">
              <w:rPr>
                <w:strike/>
                <w:sz w:val="24"/>
                <w:szCs w:val="24"/>
                <w:lang w:val="es-ES_tradnl"/>
              </w:rPr>
              <w:t>06 un</w:t>
            </w:r>
          </w:p>
        </w:tc>
        <w:tc>
          <w:tcPr>
            <w:tcW w:w="891" w:type="pct"/>
            <w:shd w:val="clear" w:color="auto" w:fill="auto"/>
            <w:vAlign w:val="center"/>
          </w:tcPr>
          <w:p w:rsidR="005D30CE" w:rsidRPr="00AE264A" w:rsidRDefault="005D30CE" w:rsidP="00CD5472">
            <w:pPr>
              <w:spacing w:after="200"/>
              <w:jc w:val="both"/>
              <w:rPr>
                <w:strike/>
                <w:sz w:val="24"/>
                <w:szCs w:val="24"/>
                <w:lang w:val="es-ES_tradnl"/>
              </w:rPr>
            </w:pPr>
          </w:p>
          <w:p w:rsidR="005D30CE" w:rsidRPr="00AE264A" w:rsidRDefault="005D30CE" w:rsidP="00CD5472">
            <w:pPr>
              <w:spacing w:after="200"/>
              <w:jc w:val="both"/>
              <w:rPr>
                <w:strike/>
                <w:sz w:val="24"/>
                <w:szCs w:val="24"/>
                <w:lang w:val="es-ES_tradnl"/>
              </w:rPr>
            </w:pPr>
            <w:r w:rsidRPr="00AE264A">
              <w:rPr>
                <w:strike/>
                <w:sz w:val="24"/>
                <w:szCs w:val="24"/>
                <w:lang w:val="es-ES_tradnl"/>
              </w:rPr>
              <w:t>-</w:t>
            </w:r>
          </w:p>
        </w:tc>
        <w:tc>
          <w:tcPr>
            <w:tcW w:w="798" w:type="pct"/>
            <w:shd w:val="clear" w:color="auto" w:fill="auto"/>
            <w:vAlign w:val="center"/>
          </w:tcPr>
          <w:p w:rsidR="005D30CE" w:rsidRPr="00AE264A" w:rsidRDefault="005D30CE" w:rsidP="00CD5472">
            <w:pPr>
              <w:spacing w:after="200"/>
              <w:jc w:val="both"/>
              <w:rPr>
                <w:strike/>
                <w:sz w:val="24"/>
                <w:szCs w:val="24"/>
                <w:lang w:val="es-ES_tradnl"/>
              </w:rPr>
            </w:pPr>
          </w:p>
          <w:p w:rsidR="005D30CE" w:rsidRPr="00AE264A" w:rsidRDefault="005D30CE" w:rsidP="00CD5472">
            <w:pPr>
              <w:spacing w:after="200"/>
              <w:jc w:val="both"/>
              <w:rPr>
                <w:strike/>
                <w:sz w:val="24"/>
                <w:szCs w:val="24"/>
                <w:lang w:val="es-ES_tradnl"/>
              </w:rPr>
            </w:pPr>
            <w:r w:rsidRPr="00AE264A">
              <w:rPr>
                <w:strike/>
                <w:sz w:val="24"/>
                <w:szCs w:val="24"/>
                <w:lang w:val="es-ES_tradnl"/>
              </w:rPr>
              <w:t>-</w:t>
            </w:r>
          </w:p>
        </w:tc>
      </w:tr>
      <w:tr w:rsidR="005D30CE" w:rsidRPr="00AE264A" w:rsidTr="00C44E55">
        <w:trPr>
          <w:cantSplit/>
        </w:trPr>
        <w:tc>
          <w:tcPr>
            <w:tcW w:w="1268" w:type="pct"/>
            <w:shd w:val="clear" w:color="auto" w:fill="auto"/>
            <w:vAlign w:val="center"/>
          </w:tcPr>
          <w:p w:rsidR="005D30CE" w:rsidRPr="00AE264A" w:rsidRDefault="005D30CE" w:rsidP="00CD5472">
            <w:pPr>
              <w:spacing w:after="200"/>
              <w:jc w:val="both"/>
              <w:rPr>
                <w:strike/>
                <w:sz w:val="24"/>
                <w:szCs w:val="24"/>
                <w:lang w:val="es-ES_tradnl"/>
              </w:rPr>
            </w:pPr>
            <w:proofErr w:type="spellStart"/>
            <w:r w:rsidRPr="00AE264A">
              <w:rPr>
                <w:strike/>
                <w:sz w:val="24"/>
                <w:szCs w:val="24"/>
                <w:lang w:val="es-ES_tradnl"/>
              </w:rPr>
              <w:t>Neomicina</w:t>
            </w:r>
            <w:proofErr w:type="spellEnd"/>
            <w:r w:rsidRPr="00AE264A">
              <w:rPr>
                <w:strike/>
                <w:sz w:val="24"/>
                <w:szCs w:val="24"/>
                <w:lang w:val="es-ES_tradnl"/>
              </w:rPr>
              <w:t xml:space="preserve"> 5 mg + </w:t>
            </w:r>
            <w:proofErr w:type="spellStart"/>
            <w:r w:rsidRPr="00AE264A">
              <w:rPr>
                <w:strike/>
                <w:sz w:val="24"/>
                <w:szCs w:val="24"/>
                <w:lang w:val="es-ES_tradnl"/>
              </w:rPr>
              <w:t>Bacitracina</w:t>
            </w:r>
            <w:proofErr w:type="spellEnd"/>
            <w:r w:rsidRPr="00AE264A">
              <w:rPr>
                <w:strike/>
                <w:sz w:val="24"/>
                <w:szCs w:val="24"/>
                <w:lang w:val="es-ES_tradnl"/>
              </w:rPr>
              <w:t xml:space="preserve"> 500 U. I. + </w:t>
            </w:r>
            <w:proofErr w:type="spellStart"/>
            <w:r w:rsidRPr="00AE264A">
              <w:rPr>
                <w:strike/>
                <w:sz w:val="24"/>
                <w:szCs w:val="24"/>
                <w:lang w:val="es-ES_tradnl"/>
              </w:rPr>
              <w:t>Zinco</w:t>
            </w:r>
            <w:proofErr w:type="spellEnd"/>
            <w:r w:rsidR="00CD5472">
              <w:rPr>
                <w:strike/>
                <w:sz w:val="24"/>
                <w:szCs w:val="24"/>
                <w:lang w:val="es-ES_tradnl"/>
              </w:rPr>
              <w:t xml:space="preserve"> </w:t>
            </w:r>
            <w:r w:rsidRPr="00AE264A">
              <w:rPr>
                <w:strike/>
                <w:sz w:val="24"/>
                <w:szCs w:val="24"/>
                <w:lang w:val="es-ES_tradnl"/>
              </w:rPr>
              <w:t>/ g *</w:t>
            </w:r>
          </w:p>
          <w:p w:rsidR="005D30CE" w:rsidRPr="00AE264A" w:rsidRDefault="005D30CE" w:rsidP="00CD5472">
            <w:pPr>
              <w:spacing w:after="200"/>
              <w:jc w:val="both"/>
              <w:rPr>
                <w:strike/>
                <w:sz w:val="24"/>
                <w:szCs w:val="24"/>
                <w:lang w:val="es-ES_tradnl"/>
              </w:rPr>
            </w:pPr>
          </w:p>
        </w:tc>
        <w:tc>
          <w:tcPr>
            <w:tcW w:w="1053" w:type="pct"/>
            <w:shd w:val="clear" w:color="auto" w:fill="auto"/>
            <w:vAlign w:val="center"/>
          </w:tcPr>
          <w:p w:rsidR="005D30CE" w:rsidRPr="00AE264A" w:rsidRDefault="005D30CE" w:rsidP="00CD5472">
            <w:pPr>
              <w:spacing w:after="200"/>
              <w:jc w:val="both"/>
              <w:rPr>
                <w:strike/>
                <w:sz w:val="24"/>
                <w:szCs w:val="24"/>
                <w:lang w:val="es-ES_tradnl"/>
              </w:rPr>
            </w:pPr>
            <w:r w:rsidRPr="00AE264A">
              <w:rPr>
                <w:strike/>
                <w:sz w:val="24"/>
                <w:szCs w:val="24"/>
                <w:lang w:val="es-ES_tradnl"/>
              </w:rPr>
              <w:t>Tubo de 30 g</w:t>
            </w:r>
          </w:p>
        </w:tc>
        <w:tc>
          <w:tcPr>
            <w:tcW w:w="990" w:type="pct"/>
            <w:shd w:val="clear" w:color="auto" w:fill="auto"/>
            <w:vAlign w:val="center"/>
          </w:tcPr>
          <w:p w:rsidR="005D30CE" w:rsidRPr="00AE264A" w:rsidRDefault="005D30CE" w:rsidP="00CD5472">
            <w:pPr>
              <w:spacing w:after="200"/>
              <w:jc w:val="both"/>
              <w:rPr>
                <w:strike/>
                <w:sz w:val="24"/>
                <w:szCs w:val="24"/>
                <w:lang w:val="es-ES_tradnl"/>
              </w:rPr>
            </w:pPr>
            <w:r w:rsidRPr="00AE264A">
              <w:rPr>
                <w:strike/>
                <w:sz w:val="24"/>
                <w:szCs w:val="24"/>
                <w:lang w:val="es-ES_tradnl"/>
              </w:rPr>
              <w:t>20 un</w:t>
            </w:r>
          </w:p>
        </w:tc>
        <w:tc>
          <w:tcPr>
            <w:tcW w:w="891" w:type="pct"/>
            <w:shd w:val="clear" w:color="auto" w:fill="auto"/>
            <w:vAlign w:val="center"/>
          </w:tcPr>
          <w:p w:rsidR="005D30CE" w:rsidRPr="00AE264A" w:rsidRDefault="005D30CE" w:rsidP="00CD5472">
            <w:pPr>
              <w:spacing w:after="200"/>
              <w:jc w:val="both"/>
              <w:rPr>
                <w:strike/>
                <w:sz w:val="24"/>
                <w:szCs w:val="24"/>
                <w:lang w:val="es-ES_tradnl"/>
              </w:rPr>
            </w:pPr>
            <w:r w:rsidRPr="00AE264A">
              <w:rPr>
                <w:strike/>
                <w:sz w:val="24"/>
                <w:szCs w:val="24"/>
                <w:lang w:val="es-ES_tradnl"/>
              </w:rPr>
              <w:t>10 un</w:t>
            </w:r>
          </w:p>
        </w:tc>
        <w:tc>
          <w:tcPr>
            <w:tcW w:w="798" w:type="pct"/>
            <w:shd w:val="clear" w:color="auto" w:fill="auto"/>
            <w:vAlign w:val="center"/>
          </w:tcPr>
          <w:p w:rsidR="005D30CE" w:rsidRPr="00AE264A" w:rsidRDefault="005D30CE" w:rsidP="00CD5472">
            <w:pPr>
              <w:spacing w:after="200"/>
              <w:jc w:val="both"/>
              <w:rPr>
                <w:strike/>
                <w:sz w:val="24"/>
                <w:szCs w:val="24"/>
                <w:lang w:val="es-ES_tradnl"/>
              </w:rPr>
            </w:pPr>
            <w:r w:rsidRPr="00AE264A">
              <w:rPr>
                <w:strike/>
                <w:sz w:val="24"/>
                <w:szCs w:val="24"/>
                <w:lang w:val="es-ES_tradnl"/>
              </w:rPr>
              <w:t>-</w:t>
            </w:r>
          </w:p>
        </w:tc>
      </w:tr>
      <w:tr w:rsidR="005D30CE" w:rsidRPr="00AE264A" w:rsidTr="00C44E55">
        <w:trPr>
          <w:cantSplit/>
        </w:trPr>
        <w:tc>
          <w:tcPr>
            <w:tcW w:w="1268" w:type="pct"/>
            <w:shd w:val="clear" w:color="auto" w:fill="auto"/>
            <w:vAlign w:val="center"/>
          </w:tcPr>
          <w:p w:rsidR="005D30CE" w:rsidRPr="00AE264A" w:rsidRDefault="005D30CE" w:rsidP="00DB0AE0">
            <w:pPr>
              <w:pStyle w:val="Ttulo9"/>
              <w:spacing w:after="200"/>
              <w:rPr>
                <w:strike/>
                <w:lang w:val="es-ES_tradnl"/>
              </w:rPr>
            </w:pPr>
            <w:r w:rsidRPr="00AE264A">
              <w:rPr>
                <w:rFonts w:ascii="Times New Roman" w:hAnsi="Times New Roman" w:cs="Times New Roman"/>
                <w:b w:val="0"/>
                <w:bCs w:val="0"/>
                <w:strike/>
                <w:color w:val="auto"/>
                <w:lang w:val="es-ES_tradnl"/>
              </w:rPr>
              <w:t>N-</w:t>
            </w:r>
            <w:proofErr w:type="spellStart"/>
            <w:r w:rsidRPr="00AE264A">
              <w:rPr>
                <w:rFonts w:ascii="Times New Roman" w:hAnsi="Times New Roman" w:cs="Times New Roman"/>
                <w:b w:val="0"/>
                <w:bCs w:val="0"/>
                <w:strike/>
                <w:color w:val="auto"/>
                <w:lang w:val="es-ES_tradnl"/>
              </w:rPr>
              <w:t>Butilescopolamina</w:t>
            </w:r>
            <w:proofErr w:type="spellEnd"/>
          </w:p>
        </w:tc>
        <w:tc>
          <w:tcPr>
            <w:tcW w:w="1053" w:type="pct"/>
            <w:shd w:val="clear" w:color="auto" w:fill="auto"/>
            <w:vAlign w:val="center"/>
          </w:tcPr>
          <w:p w:rsidR="005D30CE" w:rsidRPr="00AE264A" w:rsidRDefault="005D30CE" w:rsidP="00CD5472">
            <w:pPr>
              <w:spacing w:after="200"/>
              <w:jc w:val="both"/>
              <w:rPr>
                <w:strike/>
                <w:sz w:val="24"/>
                <w:szCs w:val="24"/>
                <w:lang w:val="es-ES_tradnl"/>
              </w:rPr>
            </w:pPr>
          </w:p>
          <w:p w:rsidR="005D30CE" w:rsidRPr="00AE264A" w:rsidRDefault="005D30CE" w:rsidP="00CD5472">
            <w:pPr>
              <w:spacing w:after="200"/>
              <w:jc w:val="both"/>
              <w:rPr>
                <w:strike/>
                <w:sz w:val="24"/>
                <w:szCs w:val="24"/>
                <w:lang w:val="es-ES_tradnl"/>
              </w:rPr>
            </w:pPr>
            <w:proofErr w:type="spellStart"/>
            <w:r w:rsidRPr="00AE264A">
              <w:rPr>
                <w:strike/>
                <w:sz w:val="24"/>
                <w:szCs w:val="24"/>
                <w:lang w:val="es-ES_tradnl"/>
              </w:rPr>
              <w:t>Ampola</w:t>
            </w:r>
            <w:proofErr w:type="spellEnd"/>
            <w:r w:rsidRPr="00AE264A">
              <w:rPr>
                <w:strike/>
                <w:sz w:val="24"/>
                <w:szCs w:val="24"/>
                <w:lang w:val="es-ES_tradnl"/>
              </w:rPr>
              <w:t xml:space="preserve"> de 20 mg/1ml</w:t>
            </w:r>
          </w:p>
        </w:tc>
        <w:tc>
          <w:tcPr>
            <w:tcW w:w="990" w:type="pct"/>
            <w:shd w:val="clear" w:color="auto" w:fill="auto"/>
            <w:vAlign w:val="center"/>
          </w:tcPr>
          <w:p w:rsidR="005D30CE" w:rsidRPr="00AE264A" w:rsidRDefault="005D30CE" w:rsidP="00CD5472">
            <w:pPr>
              <w:spacing w:after="200"/>
              <w:jc w:val="both"/>
              <w:rPr>
                <w:strike/>
                <w:sz w:val="24"/>
                <w:szCs w:val="24"/>
                <w:lang w:val="es-ES_tradnl"/>
              </w:rPr>
            </w:pPr>
          </w:p>
          <w:p w:rsidR="005D30CE" w:rsidRPr="00AE264A" w:rsidRDefault="005D30CE" w:rsidP="00CD5472">
            <w:pPr>
              <w:spacing w:after="200"/>
              <w:jc w:val="both"/>
              <w:rPr>
                <w:strike/>
                <w:sz w:val="24"/>
                <w:szCs w:val="24"/>
                <w:lang w:val="es-ES_tradnl"/>
              </w:rPr>
            </w:pPr>
            <w:r w:rsidRPr="00AE264A">
              <w:rPr>
                <w:strike/>
                <w:sz w:val="24"/>
                <w:szCs w:val="24"/>
                <w:lang w:val="es-ES_tradnl"/>
              </w:rPr>
              <w:t>06 un</w:t>
            </w:r>
          </w:p>
        </w:tc>
        <w:tc>
          <w:tcPr>
            <w:tcW w:w="891" w:type="pct"/>
            <w:shd w:val="clear" w:color="auto" w:fill="auto"/>
            <w:vAlign w:val="center"/>
          </w:tcPr>
          <w:p w:rsidR="005D30CE" w:rsidRPr="00AE264A" w:rsidRDefault="005D30CE" w:rsidP="00CD5472">
            <w:pPr>
              <w:spacing w:after="200"/>
              <w:jc w:val="both"/>
              <w:rPr>
                <w:strike/>
                <w:sz w:val="24"/>
                <w:szCs w:val="24"/>
                <w:lang w:val="es-ES_tradnl"/>
              </w:rPr>
            </w:pPr>
          </w:p>
          <w:p w:rsidR="005D30CE" w:rsidRPr="00AE264A" w:rsidRDefault="005D30CE" w:rsidP="00CD5472">
            <w:pPr>
              <w:spacing w:after="200"/>
              <w:jc w:val="both"/>
              <w:rPr>
                <w:strike/>
                <w:sz w:val="24"/>
                <w:szCs w:val="24"/>
                <w:lang w:val="es-ES_tradnl"/>
              </w:rPr>
            </w:pPr>
            <w:r w:rsidRPr="00AE264A">
              <w:rPr>
                <w:strike/>
                <w:sz w:val="24"/>
                <w:szCs w:val="24"/>
                <w:lang w:val="es-ES_tradnl"/>
              </w:rPr>
              <w:t>06 un</w:t>
            </w:r>
          </w:p>
        </w:tc>
        <w:tc>
          <w:tcPr>
            <w:tcW w:w="798" w:type="pct"/>
            <w:shd w:val="clear" w:color="auto" w:fill="auto"/>
            <w:vAlign w:val="center"/>
          </w:tcPr>
          <w:p w:rsidR="005D30CE" w:rsidRPr="00AE264A" w:rsidRDefault="005D30CE" w:rsidP="00CD5472">
            <w:pPr>
              <w:spacing w:after="200"/>
              <w:jc w:val="both"/>
              <w:rPr>
                <w:strike/>
                <w:sz w:val="24"/>
                <w:szCs w:val="24"/>
                <w:lang w:val="es-ES_tradnl"/>
              </w:rPr>
            </w:pPr>
            <w:r w:rsidRPr="00AE264A">
              <w:rPr>
                <w:strike/>
                <w:sz w:val="24"/>
                <w:szCs w:val="24"/>
                <w:lang w:val="es-ES_tradnl"/>
              </w:rPr>
              <w:t>-</w:t>
            </w:r>
          </w:p>
        </w:tc>
      </w:tr>
      <w:tr w:rsidR="005D30CE" w:rsidRPr="00AE264A" w:rsidTr="00C44E55">
        <w:trPr>
          <w:cantSplit/>
        </w:trPr>
        <w:tc>
          <w:tcPr>
            <w:tcW w:w="1268" w:type="pct"/>
            <w:shd w:val="clear" w:color="auto" w:fill="auto"/>
            <w:vAlign w:val="center"/>
          </w:tcPr>
          <w:p w:rsidR="005D30CE" w:rsidRPr="00AE264A" w:rsidRDefault="005D30CE" w:rsidP="00DB0AE0">
            <w:pPr>
              <w:spacing w:after="200"/>
              <w:jc w:val="both"/>
              <w:rPr>
                <w:strike/>
                <w:sz w:val="24"/>
                <w:szCs w:val="24"/>
                <w:lang w:val="es-ES_tradnl"/>
              </w:rPr>
            </w:pPr>
            <w:proofErr w:type="spellStart"/>
            <w:r w:rsidRPr="00AE264A">
              <w:rPr>
                <w:strike/>
                <w:sz w:val="24"/>
                <w:szCs w:val="24"/>
                <w:lang w:val="es-ES_tradnl"/>
              </w:rPr>
              <w:t>Nifedipina</w:t>
            </w:r>
            <w:proofErr w:type="spellEnd"/>
          </w:p>
        </w:tc>
        <w:tc>
          <w:tcPr>
            <w:tcW w:w="1053" w:type="pct"/>
            <w:shd w:val="clear" w:color="auto" w:fill="auto"/>
            <w:vAlign w:val="center"/>
          </w:tcPr>
          <w:p w:rsidR="005D30CE" w:rsidRPr="00AE264A" w:rsidRDefault="005D30CE" w:rsidP="00CD5472">
            <w:pPr>
              <w:spacing w:after="200"/>
              <w:jc w:val="both"/>
              <w:rPr>
                <w:strike/>
                <w:sz w:val="24"/>
                <w:szCs w:val="24"/>
                <w:lang w:val="es-ES_tradnl"/>
              </w:rPr>
            </w:pPr>
            <w:r w:rsidRPr="00AE264A">
              <w:rPr>
                <w:strike/>
                <w:sz w:val="24"/>
                <w:szCs w:val="24"/>
                <w:lang w:val="es-ES_tradnl"/>
              </w:rPr>
              <w:t>Cápsulas de 10 mg</w:t>
            </w:r>
          </w:p>
        </w:tc>
        <w:tc>
          <w:tcPr>
            <w:tcW w:w="990" w:type="pct"/>
            <w:shd w:val="clear" w:color="auto" w:fill="auto"/>
            <w:vAlign w:val="center"/>
          </w:tcPr>
          <w:p w:rsidR="005D30CE" w:rsidRPr="00AE264A" w:rsidRDefault="005D30CE" w:rsidP="00CD5472">
            <w:pPr>
              <w:spacing w:after="200"/>
              <w:jc w:val="both"/>
              <w:rPr>
                <w:strike/>
                <w:sz w:val="24"/>
                <w:szCs w:val="24"/>
                <w:lang w:val="es-ES_tradnl"/>
              </w:rPr>
            </w:pPr>
            <w:r w:rsidRPr="00AE264A">
              <w:rPr>
                <w:strike/>
                <w:sz w:val="24"/>
                <w:szCs w:val="24"/>
                <w:lang w:val="es-ES_tradnl"/>
              </w:rPr>
              <w:t>60 un</w:t>
            </w:r>
          </w:p>
        </w:tc>
        <w:tc>
          <w:tcPr>
            <w:tcW w:w="891" w:type="pct"/>
            <w:shd w:val="clear" w:color="auto" w:fill="auto"/>
            <w:vAlign w:val="center"/>
          </w:tcPr>
          <w:p w:rsidR="005D30CE" w:rsidRPr="00AE264A" w:rsidRDefault="005D30CE" w:rsidP="00CD5472">
            <w:pPr>
              <w:spacing w:after="200"/>
              <w:jc w:val="both"/>
              <w:rPr>
                <w:strike/>
                <w:sz w:val="24"/>
                <w:szCs w:val="24"/>
                <w:lang w:val="es-ES_tradnl"/>
              </w:rPr>
            </w:pPr>
            <w:r w:rsidRPr="00AE264A">
              <w:rPr>
                <w:strike/>
                <w:sz w:val="24"/>
                <w:szCs w:val="24"/>
                <w:lang w:val="es-ES_tradnl"/>
              </w:rPr>
              <w:t>60 un</w:t>
            </w:r>
          </w:p>
        </w:tc>
        <w:tc>
          <w:tcPr>
            <w:tcW w:w="798" w:type="pct"/>
            <w:shd w:val="clear" w:color="auto" w:fill="auto"/>
            <w:vAlign w:val="center"/>
          </w:tcPr>
          <w:p w:rsidR="005D30CE" w:rsidRPr="00AE264A" w:rsidRDefault="005D30CE" w:rsidP="00CD5472">
            <w:pPr>
              <w:spacing w:after="200"/>
              <w:jc w:val="both"/>
              <w:rPr>
                <w:strike/>
                <w:sz w:val="24"/>
                <w:szCs w:val="24"/>
                <w:lang w:val="es-ES_tradnl"/>
              </w:rPr>
            </w:pPr>
            <w:r w:rsidRPr="00AE264A">
              <w:rPr>
                <w:strike/>
                <w:sz w:val="24"/>
                <w:szCs w:val="24"/>
                <w:lang w:val="es-ES_tradnl"/>
              </w:rPr>
              <w:t>-</w:t>
            </w:r>
          </w:p>
        </w:tc>
      </w:tr>
      <w:tr w:rsidR="005D30CE" w:rsidRPr="00AE264A" w:rsidTr="00C44E55">
        <w:trPr>
          <w:cantSplit/>
        </w:trPr>
        <w:tc>
          <w:tcPr>
            <w:tcW w:w="1268" w:type="pct"/>
            <w:shd w:val="clear" w:color="auto" w:fill="auto"/>
            <w:vAlign w:val="center"/>
          </w:tcPr>
          <w:p w:rsidR="005D30CE" w:rsidRPr="00AE264A" w:rsidRDefault="005D30CE" w:rsidP="00DB0AE0">
            <w:pPr>
              <w:spacing w:after="200"/>
              <w:jc w:val="both"/>
              <w:rPr>
                <w:strike/>
                <w:sz w:val="24"/>
                <w:szCs w:val="24"/>
                <w:lang w:val="es-ES_tradnl"/>
              </w:rPr>
            </w:pPr>
            <w:r w:rsidRPr="00AE264A">
              <w:rPr>
                <w:strike/>
                <w:sz w:val="24"/>
                <w:szCs w:val="24"/>
                <w:lang w:val="es-ES_tradnl"/>
              </w:rPr>
              <w:lastRenderedPageBreak/>
              <w:t xml:space="preserve">Óleo de </w:t>
            </w:r>
            <w:proofErr w:type="spellStart"/>
            <w:r w:rsidRPr="00AE264A">
              <w:rPr>
                <w:strike/>
                <w:sz w:val="24"/>
                <w:szCs w:val="24"/>
                <w:lang w:val="es-ES_tradnl"/>
              </w:rPr>
              <w:t>Cravo</w:t>
            </w:r>
            <w:proofErr w:type="spellEnd"/>
            <w:r w:rsidRPr="00AE264A">
              <w:rPr>
                <w:strike/>
                <w:sz w:val="24"/>
                <w:szCs w:val="24"/>
                <w:lang w:val="es-ES_tradnl"/>
              </w:rPr>
              <w:t>*</w:t>
            </w:r>
          </w:p>
        </w:tc>
        <w:tc>
          <w:tcPr>
            <w:tcW w:w="1053" w:type="pct"/>
            <w:shd w:val="clear" w:color="auto" w:fill="auto"/>
            <w:vAlign w:val="center"/>
          </w:tcPr>
          <w:p w:rsidR="005D30CE" w:rsidRPr="00AE264A" w:rsidRDefault="005D30CE" w:rsidP="00CD5472">
            <w:pPr>
              <w:spacing w:after="200"/>
              <w:jc w:val="both"/>
              <w:rPr>
                <w:strike/>
                <w:sz w:val="24"/>
                <w:szCs w:val="24"/>
                <w:lang w:val="es-ES_tradnl"/>
              </w:rPr>
            </w:pPr>
            <w:r w:rsidRPr="00AE264A">
              <w:rPr>
                <w:strike/>
                <w:sz w:val="24"/>
                <w:szCs w:val="24"/>
                <w:lang w:val="es-ES_tradnl"/>
              </w:rPr>
              <w:t>Frasco de 10 a 20 ml</w:t>
            </w:r>
          </w:p>
        </w:tc>
        <w:tc>
          <w:tcPr>
            <w:tcW w:w="990" w:type="pct"/>
            <w:shd w:val="clear" w:color="auto" w:fill="auto"/>
            <w:vAlign w:val="center"/>
          </w:tcPr>
          <w:p w:rsidR="005D30CE" w:rsidRPr="00AE264A" w:rsidRDefault="005D30CE" w:rsidP="00CD5472">
            <w:pPr>
              <w:spacing w:after="200"/>
              <w:jc w:val="both"/>
              <w:rPr>
                <w:strike/>
                <w:sz w:val="24"/>
                <w:szCs w:val="24"/>
                <w:lang w:val="es-ES_tradnl"/>
              </w:rPr>
            </w:pPr>
            <w:r w:rsidRPr="00AE264A">
              <w:rPr>
                <w:strike/>
                <w:sz w:val="24"/>
                <w:szCs w:val="24"/>
                <w:lang w:val="es-ES_tradnl"/>
              </w:rPr>
              <w:t>02 un</w:t>
            </w:r>
          </w:p>
        </w:tc>
        <w:tc>
          <w:tcPr>
            <w:tcW w:w="891" w:type="pct"/>
            <w:shd w:val="clear" w:color="auto" w:fill="auto"/>
            <w:vAlign w:val="center"/>
          </w:tcPr>
          <w:p w:rsidR="005D30CE" w:rsidRPr="00AE264A" w:rsidRDefault="005D30CE" w:rsidP="00CD5472">
            <w:pPr>
              <w:spacing w:after="200"/>
              <w:jc w:val="both"/>
              <w:rPr>
                <w:strike/>
                <w:sz w:val="24"/>
                <w:szCs w:val="24"/>
                <w:lang w:val="es-ES_tradnl"/>
              </w:rPr>
            </w:pPr>
            <w:r w:rsidRPr="00AE264A">
              <w:rPr>
                <w:strike/>
                <w:sz w:val="24"/>
                <w:szCs w:val="24"/>
                <w:lang w:val="es-ES_tradnl"/>
              </w:rPr>
              <w:t>02 un</w:t>
            </w:r>
          </w:p>
        </w:tc>
        <w:tc>
          <w:tcPr>
            <w:tcW w:w="798" w:type="pct"/>
            <w:shd w:val="clear" w:color="auto" w:fill="auto"/>
            <w:vAlign w:val="center"/>
          </w:tcPr>
          <w:p w:rsidR="005D30CE" w:rsidRPr="00AE264A" w:rsidRDefault="005D30CE" w:rsidP="00CD5472">
            <w:pPr>
              <w:spacing w:after="200"/>
              <w:jc w:val="both"/>
              <w:rPr>
                <w:strike/>
                <w:sz w:val="24"/>
                <w:szCs w:val="24"/>
                <w:lang w:val="es-ES_tradnl"/>
              </w:rPr>
            </w:pPr>
            <w:r w:rsidRPr="00AE264A">
              <w:rPr>
                <w:strike/>
                <w:sz w:val="24"/>
                <w:szCs w:val="24"/>
                <w:lang w:val="es-ES_tradnl"/>
              </w:rPr>
              <w:t>-</w:t>
            </w:r>
          </w:p>
        </w:tc>
      </w:tr>
      <w:tr w:rsidR="005D30CE" w:rsidRPr="00AE264A" w:rsidTr="00C44E55">
        <w:trPr>
          <w:cantSplit/>
        </w:trPr>
        <w:tc>
          <w:tcPr>
            <w:tcW w:w="1268" w:type="pct"/>
            <w:shd w:val="clear" w:color="auto" w:fill="auto"/>
            <w:vAlign w:val="center"/>
          </w:tcPr>
          <w:p w:rsidR="005D30CE" w:rsidRPr="00AE264A" w:rsidRDefault="005D30CE" w:rsidP="00CD5472">
            <w:pPr>
              <w:spacing w:after="200"/>
              <w:jc w:val="both"/>
              <w:rPr>
                <w:strike/>
                <w:sz w:val="24"/>
                <w:szCs w:val="24"/>
                <w:lang w:val="es-ES_tradnl"/>
              </w:rPr>
            </w:pPr>
            <w:r w:rsidRPr="00AE264A">
              <w:rPr>
                <w:strike/>
                <w:sz w:val="24"/>
                <w:szCs w:val="24"/>
                <w:lang w:val="es-ES_tradnl"/>
              </w:rPr>
              <w:t>Óleo Mineral*</w:t>
            </w:r>
          </w:p>
          <w:p w:rsidR="005D30CE" w:rsidRPr="00AE264A" w:rsidRDefault="005D30CE" w:rsidP="00CD5472">
            <w:pPr>
              <w:spacing w:after="200"/>
              <w:jc w:val="both"/>
              <w:rPr>
                <w:strike/>
                <w:sz w:val="24"/>
                <w:szCs w:val="24"/>
                <w:lang w:val="es-ES_tradnl"/>
              </w:rPr>
            </w:pPr>
          </w:p>
        </w:tc>
        <w:tc>
          <w:tcPr>
            <w:tcW w:w="1053" w:type="pct"/>
            <w:shd w:val="clear" w:color="auto" w:fill="auto"/>
            <w:vAlign w:val="center"/>
          </w:tcPr>
          <w:p w:rsidR="005D30CE" w:rsidRPr="00AE264A" w:rsidRDefault="005D30CE" w:rsidP="00CD5472">
            <w:pPr>
              <w:spacing w:after="200"/>
              <w:jc w:val="both"/>
              <w:rPr>
                <w:strike/>
                <w:sz w:val="24"/>
                <w:szCs w:val="24"/>
                <w:lang w:val="es-ES_tradnl"/>
              </w:rPr>
            </w:pPr>
            <w:r w:rsidRPr="00AE264A">
              <w:rPr>
                <w:strike/>
                <w:sz w:val="24"/>
                <w:szCs w:val="24"/>
                <w:lang w:val="es-ES_tradnl"/>
              </w:rPr>
              <w:t>Frasco de 500 ml</w:t>
            </w:r>
          </w:p>
        </w:tc>
        <w:tc>
          <w:tcPr>
            <w:tcW w:w="990" w:type="pct"/>
            <w:shd w:val="clear" w:color="auto" w:fill="auto"/>
            <w:vAlign w:val="center"/>
          </w:tcPr>
          <w:p w:rsidR="005D30CE" w:rsidRPr="00AE264A" w:rsidRDefault="005D30CE" w:rsidP="00CD5472">
            <w:pPr>
              <w:spacing w:after="200"/>
              <w:jc w:val="both"/>
              <w:rPr>
                <w:strike/>
                <w:sz w:val="24"/>
                <w:szCs w:val="24"/>
                <w:lang w:val="es-ES_tradnl"/>
              </w:rPr>
            </w:pPr>
            <w:r w:rsidRPr="00AE264A">
              <w:rPr>
                <w:strike/>
                <w:sz w:val="24"/>
                <w:szCs w:val="24"/>
                <w:lang w:val="es-ES_tradnl"/>
              </w:rPr>
              <w:t>01 un</w:t>
            </w:r>
          </w:p>
        </w:tc>
        <w:tc>
          <w:tcPr>
            <w:tcW w:w="891" w:type="pct"/>
            <w:shd w:val="clear" w:color="auto" w:fill="auto"/>
            <w:vAlign w:val="center"/>
          </w:tcPr>
          <w:p w:rsidR="005D30CE" w:rsidRPr="00AE264A" w:rsidRDefault="005D30CE" w:rsidP="00CD5472">
            <w:pPr>
              <w:spacing w:after="200"/>
              <w:jc w:val="both"/>
              <w:rPr>
                <w:strike/>
                <w:sz w:val="24"/>
                <w:szCs w:val="24"/>
                <w:lang w:val="es-ES_tradnl"/>
              </w:rPr>
            </w:pPr>
            <w:r w:rsidRPr="00AE264A">
              <w:rPr>
                <w:strike/>
                <w:sz w:val="24"/>
                <w:szCs w:val="24"/>
                <w:lang w:val="es-ES_tradnl"/>
              </w:rPr>
              <w:t>01 un</w:t>
            </w:r>
          </w:p>
        </w:tc>
        <w:tc>
          <w:tcPr>
            <w:tcW w:w="798" w:type="pct"/>
            <w:shd w:val="clear" w:color="auto" w:fill="auto"/>
            <w:vAlign w:val="center"/>
          </w:tcPr>
          <w:p w:rsidR="005D30CE" w:rsidRPr="00AE264A" w:rsidRDefault="005D30CE" w:rsidP="00CD5472">
            <w:pPr>
              <w:spacing w:after="200"/>
              <w:jc w:val="both"/>
              <w:rPr>
                <w:strike/>
                <w:sz w:val="24"/>
                <w:szCs w:val="24"/>
                <w:lang w:val="es-ES_tradnl"/>
              </w:rPr>
            </w:pPr>
            <w:r w:rsidRPr="00AE264A">
              <w:rPr>
                <w:strike/>
                <w:sz w:val="24"/>
                <w:szCs w:val="24"/>
                <w:lang w:val="es-ES_tradnl"/>
              </w:rPr>
              <w:t>-</w:t>
            </w:r>
          </w:p>
        </w:tc>
      </w:tr>
      <w:tr w:rsidR="005D30CE" w:rsidRPr="00AE264A" w:rsidTr="00C44E55">
        <w:trPr>
          <w:cantSplit/>
        </w:trPr>
        <w:tc>
          <w:tcPr>
            <w:tcW w:w="1268" w:type="pct"/>
            <w:shd w:val="clear" w:color="auto" w:fill="auto"/>
            <w:vAlign w:val="center"/>
          </w:tcPr>
          <w:p w:rsidR="005D30CE" w:rsidRPr="00AE264A" w:rsidRDefault="005D30CE" w:rsidP="00CD5472">
            <w:pPr>
              <w:spacing w:after="200"/>
              <w:jc w:val="both"/>
              <w:rPr>
                <w:strike/>
                <w:sz w:val="24"/>
                <w:szCs w:val="24"/>
                <w:lang w:val="es-ES_tradnl"/>
              </w:rPr>
            </w:pPr>
            <w:r w:rsidRPr="00AE264A">
              <w:rPr>
                <w:strike/>
                <w:sz w:val="24"/>
                <w:szCs w:val="24"/>
                <w:lang w:val="es-ES_tradnl"/>
              </w:rPr>
              <w:t xml:space="preserve">Óxido de </w:t>
            </w:r>
            <w:proofErr w:type="spellStart"/>
            <w:r w:rsidRPr="00AE264A">
              <w:rPr>
                <w:strike/>
                <w:sz w:val="24"/>
                <w:szCs w:val="24"/>
                <w:lang w:val="es-ES_tradnl"/>
              </w:rPr>
              <w:t>Zinco</w:t>
            </w:r>
            <w:proofErr w:type="spellEnd"/>
            <w:r w:rsidRPr="00AE264A">
              <w:rPr>
                <w:strike/>
                <w:sz w:val="24"/>
                <w:szCs w:val="24"/>
                <w:lang w:val="es-ES_tradnl"/>
              </w:rPr>
              <w:t xml:space="preserve"> *</w:t>
            </w:r>
          </w:p>
          <w:p w:rsidR="005D30CE" w:rsidRPr="00AE264A" w:rsidRDefault="005D30CE" w:rsidP="00CD5472">
            <w:pPr>
              <w:spacing w:after="200"/>
              <w:jc w:val="both"/>
              <w:rPr>
                <w:strike/>
                <w:sz w:val="24"/>
                <w:szCs w:val="24"/>
                <w:lang w:val="es-ES_tradnl"/>
              </w:rPr>
            </w:pPr>
          </w:p>
        </w:tc>
        <w:tc>
          <w:tcPr>
            <w:tcW w:w="1053" w:type="pct"/>
            <w:shd w:val="clear" w:color="auto" w:fill="auto"/>
            <w:vAlign w:val="center"/>
          </w:tcPr>
          <w:p w:rsidR="005D30CE" w:rsidRPr="00AE264A" w:rsidRDefault="005D30CE" w:rsidP="00CD5472">
            <w:pPr>
              <w:spacing w:after="200"/>
              <w:jc w:val="both"/>
              <w:rPr>
                <w:strike/>
                <w:sz w:val="24"/>
                <w:szCs w:val="24"/>
              </w:rPr>
            </w:pPr>
            <w:r w:rsidRPr="00AE264A">
              <w:rPr>
                <w:strike/>
                <w:sz w:val="24"/>
                <w:szCs w:val="24"/>
              </w:rPr>
              <w:t>Pomada-</w:t>
            </w:r>
            <w:r w:rsidR="00CD5472">
              <w:rPr>
                <w:strike/>
                <w:sz w:val="24"/>
                <w:szCs w:val="24"/>
              </w:rPr>
              <w:t xml:space="preserve"> </w:t>
            </w:r>
            <w:r w:rsidRPr="00AE264A">
              <w:rPr>
                <w:strike/>
                <w:sz w:val="24"/>
                <w:szCs w:val="24"/>
              </w:rPr>
              <w:t>Tubo de 30 g</w:t>
            </w:r>
          </w:p>
        </w:tc>
        <w:tc>
          <w:tcPr>
            <w:tcW w:w="990" w:type="pct"/>
            <w:shd w:val="clear" w:color="auto" w:fill="auto"/>
            <w:vAlign w:val="center"/>
          </w:tcPr>
          <w:p w:rsidR="005D30CE" w:rsidRPr="00AE264A" w:rsidRDefault="005D30CE" w:rsidP="00CD5472">
            <w:pPr>
              <w:spacing w:after="200"/>
              <w:jc w:val="both"/>
              <w:rPr>
                <w:strike/>
                <w:sz w:val="24"/>
                <w:szCs w:val="24"/>
                <w:lang w:val="es-ES_tradnl"/>
              </w:rPr>
            </w:pPr>
            <w:r w:rsidRPr="00AE264A">
              <w:rPr>
                <w:strike/>
                <w:sz w:val="24"/>
                <w:szCs w:val="24"/>
                <w:lang w:val="es-ES_tradnl"/>
              </w:rPr>
              <w:t>12 un</w:t>
            </w:r>
          </w:p>
        </w:tc>
        <w:tc>
          <w:tcPr>
            <w:tcW w:w="891" w:type="pct"/>
            <w:shd w:val="clear" w:color="auto" w:fill="auto"/>
            <w:vAlign w:val="center"/>
          </w:tcPr>
          <w:p w:rsidR="005D30CE" w:rsidRPr="00AE264A" w:rsidRDefault="005D30CE" w:rsidP="00CD5472">
            <w:pPr>
              <w:spacing w:after="200"/>
              <w:jc w:val="both"/>
              <w:rPr>
                <w:strike/>
                <w:sz w:val="24"/>
                <w:szCs w:val="24"/>
                <w:lang w:val="es-ES_tradnl"/>
              </w:rPr>
            </w:pPr>
            <w:r w:rsidRPr="00AE264A">
              <w:rPr>
                <w:strike/>
                <w:sz w:val="24"/>
                <w:szCs w:val="24"/>
                <w:lang w:val="es-ES_tradnl"/>
              </w:rPr>
              <w:t>03 un</w:t>
            </w:r>
          </w:p>
        </w:tc>
        <w:tc>
          <w:tcPr>
            <w:tcW w:w="798" w:type="pct"/>
            <w:shd w:val="clear" w:color="auto" w:fill="auto"/>
            <w:vAlign w:val="center"/>
          </w:tcPr>
          <w:p w:rsidR="005D30CE" w:rsidRPr="00AE264A" w:rsidRDefault="005D30CE" w:rsidP="00CD5472">
            <w:pPr>
              <w:spacing w:after="200"/>
              <w:jc w:val="both"/>
              <w:rPr>
                <w:strike/>
                <w:sz w:val="24"/>
                <w:szCs w:val="24"/>
                <w:lang w:val="es-ES_tradnl"/>
              </w:rPr>
            </w:pPr>
            <w:r w:rsidRPr="00AE264A">
              <w:rPr>
                <w:strike/>
                <w:sz w:val="24"/>
                <w:szCs w:val="24"/>
                <w:lang w:val="es-ES_tradnl"/>
              </w:rPr>
              <w:t>-</w:t>
            </w:r>
          </w:p>
        </w:tc>
      </w:tr>
      <w:tr w:rsidR="005D30CE" w:rsidRPr="00AE264A" w:rsidTr="00C44E55">
        <w:trPr>
          <w:cantSplit/>
        </w:trPr>
        <w:tc>
          <w:tcPr>
            <w:tcW w:w="1268" w:type="pct"/>
            <w:shd w:val="clear" w:color="auto" w:fill="auto"/>
            <w:vAlign w:val="center"/>
          </w:tcPr>
          <w:p w:rsidR="005D30CE" w:rsidRPr="00AE264A" w:rsidRDefault="005D30CE" w:rsidP="00CD5472">
            <w:pPr>
              <w:spacing w:after="200"/>
              <w:jc w:val="both"/>
              <w:rPr>
                <w:strike/>
                <w:sz w:val="24"/>
                <w:szCs w:val="24"/>
                <w:lang w:val="es-ES_tradnl"/>
              </w:rPr>
            </w:pPr>
            <w:proofErr w:type="spellStart"/>
            <w:r w:rsidRPr="00AE264A">
              <w:rPr>
                <w:strike/>
                <w:sz w:val="24"/>
                <w:szCs w:val="24"/>
                <w:lang w:val="es-ES_tradnl"/>
              </w:rPr>
              <w:t>Oxigênio</w:t>
            </w:r>
            <w:proofErr w:type="spellEnd"/>
            <w:r w:rsidRPr="00AE264A">
              <w:rPr>
                <w:strike/>
                <w:sz w:val="24"/>
                <w:szCs w:val="24"/>
                <w:lang w:val="es-ES_tradnl"/>
              </w:rPr>
              <w:t xml:space="preserve"> (tubo)</w:t>
            </w:r>
          </w:p>
          <w:p w:rsidR="005D30CE" w:rsidRPr="00AE264A" w:rsidRDefault="005D30CE" w:rsidP="00CD5472">
            <w:pPr>
              <w:spacing w:after="200"/>
              <w:jc w:val="both"/>
              <w:rPr>
                <w:strike/>
                <w:sz w:val="24"/>
                <w:szCs w:val="24"/>
                <w:lang w:val="es-ES_tradnl"/>
              </w:rPr>
            </w:pPr>
          </w:p>
        </w:tc>
        <w:tc>
          <w:tcPr>
            <w:tcW w:w="1053" w:type="pct"/>
            <w:shd w:val="clear" w:color="auto" w:fill="auto"/>
            <w:vAlign w:val="center"/>
          </w:tcPr>
          <w:p w:rsidR="005D30CE" w:rsidRPr="00AE264A" w:rsidRDefault="005D30CE" w:rsidP="00CD5472">
            <w:pPr>
              <w:spacing w:after="200"/>
              <w:jc w:val="both"/>
              <w:rPr>
                <w:strike/>
                <w:sz w:val="24"/>
                <w:szCs w:val="24"/>
                <w:lang w:val="es-ES_tradnl"/>
              </w:rPr>
            </w:pPr>
            <w:proofErr w:type="spellStart"/>
            <w:r w:rsidRPr="00AE264A">
              <w:rPr>
                <w:strike/>
                <w:sz w:val="24"/>
                <w:szCs w:val="24"/>
                <w:lang w:val="es-ES_tradnl"/>
              </w:rPr>
              <w:t>Padrão</w:t>
            </w:r>
            <w:proofErr w:type="spellEnd"/>
            <w:r w:rsidRPr="00AE264A">
              <w:rPr>
                <w:strike/>
                <w:sz w:val="24"/>
                <w:szCs w:val="24"/>
                <w:lang w:val="es-ES_tradnl"/>
              </w:rPr>
              <w:t xml:space="preserve"> E </w:t>
            </w:r>
          </w:p>
        </w:tc>
        <w:tc>
          <w:tcPr>
            <w:tcW w:w="990" w:type="pct"/>
            <w:shd w:val="clear" w:color="auto" w:fill="auto"/>
            <w:vAlign w:val="center"/>
          </w:tcPr>
          <w:p w:rsidR="005D30CE" w:rsidRPr="00AE264A" w:rsidRDefault="005D30CE" w:rsidP="00CD5472">
            <w:pPr>
              <w:spacing w:after="200"/>
              <w:jc w:val="both"/>
              <w:rPr>
                <w:strike/>
                <w:sz w:val="24"/>
                <w:szCs w:val="24"/>
                <w:lang w:val="es-ES_tradnl"/>
              </w:rPr>
            </w:pPr>
            <w:r w:rsidRPr="00AE264A">
              <w:rPr>
                <w:strike/>
                <w:sz w:val="24"/>
                <w:szCs w:val="24"/>
                <w:lang w:val="es-ES_tradnl"/>
              </w:rPr>
              <w:t>02 un</w:t>
            </w:r>
          </w:p>
        </w:tc>
        <w:tc>
          <w:tcPr>
            <w:tcW w:w="891" w:type="pct"/>
            <w:shd w:val="clear" w:color="auto" w:fill="auto"/>
            <w:vAlign w:val="center"/>
          </w:tcPr>
          <w:p w:rsidR="005D30CE" w:rsidRPr="00AE264A" w:rsidRDefault="005D30CE" w:rsidP="00CD5472">
            <w:pPr>
              <w:spacing w:after="200"/>
              <w:jc w:val="both"/>
              <w:rPr>
                <w:strike/>
                <w:sz w:val="24"/>
                <w:szCs w:val="24"/>
                <w:lang w:val="es-ES_tradnl"/>
              </w:rPr>
            </w:pPr>
            <w:r w:rsidRPr="00AE264A">
              <w:rPr>
                <w:strike/>
                <w:sz w:val="24"/>
                <w:szCs w:val="24"/>
                <w:lang w:val="es-ES_tradnl"/>
              </w:rPr>
              <w:t>01 un</w:t>
            </w:r>
          </w:p>
        </w:tc>
        <w:tc>
          <w:tcPr>
            <w:tcW w:w="798" w:type="pct"/>
            <w:shd w:val="clear" w:color="auto" w:fill="auto"/>
            <w:vAlign w:val="center"/>
          </w:tcPr>
          <w:p w:rsidR="005D30CE" w:rsidRPr="00AE264A" w:rsidRDefault="005D30CE" w:rsidP="00CD5472">
            <w:pPr>
              <w:spacing w:after="200"/>
              <w:jc w:val="both"/>
              <w:rPr>
                <w:strike/>
                <w:sz w:val="24"/>
                <w:szCs w:val="24"/>
              </w:rPr>
            </w:pPr>
            <w:r w:rsidRPr="00AE264A">
              <w:rPr>
                <w:strike/>
                <w:sz w:val="24"/>
                <w:szCs w:val="24"/>
              </w:rPr>
              <w:t>-</w:t>
            </w:r>
          </w:p>
        </w:tc>
      </w:tr>
      <w:tr w:rsidR="005D30CE" w:rsidRPr="00AE264A" w:rsidTr="00C44E55">
        <w:trPr>
          <w:cantSplit/>
        </w:trPr>
        <w:tc>
          <w:tcPr>
            <w:tcW w:w="1268" w:type="pct"/>
            <w:shd w:val="clear" w:color="auto" w:fill="auto"/>
            <w:vAlign w:val="center"/>
          </w:tcPr>
          <w:p w:rsidR="005D30CE" w:rsidRPr="00AE264A" w:rsidRDefault="005D30CE" w:rsidP="00DB0AE0">
            <w:pPr>
              <w:pStyle w:val="Ttulo3"/>
              <w:spacing w:after="200"/>
              <w:jc w:val="both"/>
              <w:rPr>
                <w:strike/>
                <w:sz w:val="24"/>
                <w:szCs w:val="24"/>
              </w:rPr>
            </w:pPr>
            <w:r w:rsidRPr="00AE264A">
              <w:rPr>
                <w:rFonts w:ascii="Times New Roman" w:hAnsi="Times New Roman" w:cs="Times New Roman"/>
                <w:b/>
                <w:bCs/>
                <w:strike/>
                <w:color w:val="auto"/>
                <w:sz w:val="24"/>
                <w:szCs w:val="24"/>
              </w:rPr>
              <w:t>Paracetamol *</w:t>
            </w:r>
          </w:p>
        </w:tc>
        <w:tc>
          <w:tcPr>
            <w:tcW w:w="1053" w:type="pct"/>
            <w:shd w:val="clear" w:color="auto" w:fill="auto"/>
            <w:vAlign w:val="center"/>
          </w:tcPr>
          <w:p w:rsidR="005D30CE" w:rsidRPr="00AE264A" w:rsidRDefault="005D30CE" w:rsidP="00CD5472">
            <w:pPr>
              <w:pStyle w:val="Ttulo2"/>
              <w:spacing w:after="200"/>
              <w:jc w:val="both"/>
              <w:rPr>
                <w:b w:val="0"/>
                <w:bCs w:val="0"/>
                <w:strike/>
                <w:sz w:val="24"/>
                <w:szCs w:val="24"/>
              </w:rPr>
            </w:pPr>
            <w:r w:rsidRPr="00AE264A">
              <w:rPr>
                <w:b w:val="0"/>
                <w:bCs w:val="0"/>
                <w:strike/>
                <w:sz w:val="24"/>
                <w:szCs w:val="24"/>
              </w:rPr>
              <w:t>Comprimidos 500 mg</w:t>
            </w:r>
          </w:p>
        </w:tc>
        <w:tc>
          <w:tcPr>
            <w:tcW w:w="990" w:type="pct"/>
            <w:shd w:val="clear" w:color="auto" w:fill="auto"/>
            <w:vAlign w:val="center"/>
          </w:tcPr>
          <w:p w:rsidR="005D30CE" w:rsidRPr="00AE264A" w:rsidRDefault="005D30CE" w:rsidP="00CD5472">
            <w:pPr>
              <w:spacing w:after="200"/>
              <w:jc w:val="both"/>
              <w:rPr>
                <w:strike/>
                <w:sz w:val="24"/>
                <w:szCs w:val="24"/>
                <w:lang w:val="es-ES_tradnl"/>
              </w:rPr>
            </w:pPr>
            <w:r w:rsidRPr="00AE264A">
              <w:rPr>
                <w:strike/>
                <w:sz w:val="24"/>
                <w:szCs w:val="24"/>
                <w:lang w:val="es-ES_tradnl"/>
              </w:rPr>
              <w:t>300 un</w:t>
            </w:r>
          </w:p>
        </w:tc>
        <w:tc>
          <w:tcPr>
            <w:tcW w:w="891" w:type="pct"/>
            <w:shd w:val="clear" w:color="auto" w:fill="auto"/>
            <w:vAlign w:val="center"/>
          </w:tcPr>
          <w:p w:rsidR="005D30CE" w:rsidRPr="00AE264A" w:rsidRDefault="005D30CE" w:rsidP="00CD5472">
            <w:pPr>
              <w:spacing w:after="200"/>
              <w:jc w:val="both"/>
              <w:rPr>
                <w:strike/>
                <w:sz w:val="24"/>
                <w:szCs w:val="24"/>
                <w:lang w:val="es-ES_tradnl"/>
              </w:rPr>
            </w:pPr>
            <w:r w:rsidRPr="00AE264A">
              <w:rPr>
                <w:strike/>
                <w:sz w:val="24"/>
                <w:szCs w:val="24"/>
                <w:lang w:val="es-ES_tradnl"/>
              </w:rPr>
              <w:t>150 un</w:t>
            </w:r>
          </w:p>
        </w:tc>
        <w:tc>
          <w:tcPr>
            <w:tcW w:w="798" w:type="pct"/>
            <w:shd w:val="clear" w:color="auto" w:fill="auto"/>
            <w:vAlign w:val="center"/>
          </w:tcPr>
          <w:p w:rsidR="005D30CE" w:rsidRPr="00AE264A" w:rsidRDefault="005D30CE" w:rsidP="00CD5472">
            <w:pPr>
              <w:spacing w:after="200"/>
              <w:jc w:val="both"/>
              <w:rPr>
                <w:strike/>
                <w:sz w:val="24"/>
                <w:szCs w:val="24"/>
                <w:lang w:val="es-ES_tradnl"/>
              </w:rPr>
            </w:pPr>
            <w:r w:rsidRPr="00AE264A">
              <w:rPr>
                <w:strike/>
                <w:sz w:val="24"/>
                <w:szCs w:val="24"/>
                <w:lang w:val="es-ES_tradnl"/>
              </w:rPr>
              <w:t>-</w:t>
            </w:r>
          </w:p>
        </w:tc>
      </w:tr>
      <w:tr w:rsidR="005D30CE" w:rsidRPr="00AE264A" w:rsidTr="00C44E55">
        <w:trPr>
          <w:cantSplit/>
        </w:trPr>
        <w:tc>
          <w:tcPr>
            <w:tcW w:w="1268" w:type="pct"/>
            <w:shd w:val="clear" w:color="auto" w:fill="auto"/>
            <w:vAlign w:val="center"/>
          </w:tcPr>
          <w:p w:rsidR="005D30CE" w:rsidRPr="00AE264A" w:rsidRDefault="005D30CE" w:rsidP="00DB0AE0">
            <w:pPr>
              <w:spacing w:after="200"/>
              <w:jc w:val="both"/>
              <w:rPr>
                <w:strike/>
                <w:sz w:val="24"/>
                <w:szCs w:val="24"/>
                <w:lang w:val="es-ES_tradnl"/>
              </w:rPr>
            </w:pPr>
            <w:r w:rsidRPr="00AE264A">
              <w:rPr>
                <w:strike/>
                <w:sz w:val="24"/>
                <w:szCs w:val="24"/>
                <w:lang w:val="es-ES_tradnl"/>
              </w:rPr>
              <w:t>Permanganato</w:t>
            </w:r>
            <w:r w:rsidR="00CD5472">
              <w:rPr>
                <w:strike/>
                <w:sz w:val="24"/>
                <w:szCs w:val="24"/>
                <w:lang w:val="es-ES_tradnl"/>
              </w:rPr>
              <w:t xml:space="preserve"> </w:t>
            </w:r>
            <w:r w:rsidRPr="00AE264A">
              <w:rPr>
                <w:strike/>
                <w:sz w:val="24"/>
                <w:szCs w:val="24"/>
                <w:lang w:val="es-ES_tradnl"/>
              </w:rPr>
              <w:t xml:space="preserve">de </w:t>
            </w:r>
            <w:proofErr w:type="spellStart"/>
            <w:r w:rsidRPr="00AE264A">
              <w:rPr>
                <w:strike/>
                <w:sz w:val="24"/>
                <w:szCs w:val="24"/>
                <w:lang w:val="es-ES_tradnl"/>
              </w:rPr>
              <w:t>Potássio</w:t>
            </w:r>
            <w:proofErr w:type="spellEnd"/>
            <w:r w:rsidRPr="00AE264A">
              <w:rPr>
                <w:strike/>
                <w:sz w:val="24"/>
                <w:szCs w:val="24"/>
                <w:lang w:val="es-ES_tradnl"/>
              </w:rPr>
              <w:t xml:space="preserve"> *</w:t>
            </w:r>
          </w:p>
        </w:tc>
        <w:tc>
          <w:tcPr>
            <w:tcW w:w="1053" w:type="pct"/>
            <w:shd w:val="clear" w:color="auto" w:fill="auto"/>
            <w:vAlign w:val="center"/>
          </w:tcPr>
          <w:p w:rsidR="005D30CE" w:rsidRPr="00AE264A" w:rsidRDefault="005D30CE" w:rsidP="00CD5472">
            <w:pPr>
              <w:spacing w:after="200"/>
              <w:jc w:val="both"/>
              <w:rPr>
                <w:strike/>
                <w:sz w:val="24"/>
                <w:szCs w:val="24"/>
              </w:rPr>
            </w:pPr>
            <w:r w:rsidRPr="00AE264A">
              <w:rPr>
                <w:strike/>
                <w:sz w:val="24"/>
                <w:szCs w:val="24"/>
              </w:rPr>
              <w:t>Comprimidos de 100 mg</w:t>
            </w:r>
          </w:p>
        </w:tc>
        <w:tc>
          <w:tcPr>
            <w:tcW w:w="990" w:type="pct"/>
            <w:shd w:val="clear" w:color="auto" w:fill="auto"/>
            <w:vAlign w:val="center"/>
          </w:tcPr>
          <w:p w:rsidR="005D30CE" w:rsidRPr="00AE264A" w:rsidRDefault="005D30CE" w:rsidP="00CD5472">
            <w:pPr>
              <w:spacing w:after="200"/>
              <w:jc w:val="both"/>
              <w:rPr>
                <w:strike/>
                <w:sz w:val="24"/>
                <w:szCs w:val="24"/>
                <w:lang w:val="es-ES_tradnl"/>
              </w:rPr>
            </w:pPr>
            <w:r w:rsidRPr="00AE264A">
              <w:rPr>
                <w:strike/>
                <w:sz w:val="24"/>
                <w:szCs w:val="24"/>
                <w:lang w:val="es-ES_tradnl"/>
              </w:rPr>
              <w:t>100 un</w:t>
            </w:r>
          </w:p>
        </w:tc>
        <w:tc>
          <w:tcPr>
            <w:tcW w:w="891" w:type="pct"/>
            <w:shd w:val="clear" w:color="auto" w:fill="auto"/>
            <w:vAlign w:val="center"/>
          </w:tcPr>
          <w:p w:rsidR="005D30CE" w:rsidRPr="00AE264A" w:rsidRDefault="005D30CE" w:rsidP="00CD5472">
            <w:pPr>
              <w:spacing w:after="200"/>
              <w:jc w:val="both"/>
              <w:rPr>
                <w:strike/>
                <w:sz w:val="24"/>
                <w:szCs w:val="24"/>
                <w:lang w:val="es-ES_tradnl"/>
              </w:rPr>
            </w:pPr>
            <w:r w:rsidRPr="00AE264A">
              <w:rPr>
                <w:strike/>
                <w:sz w:val="24"/>
                <w:szCs w:val="24"/>
                <w:lang w:val="es-ES_tradnl"/>
              </w:rPr>
              <w:t>100 un</w:t>
            </w:r>
          </w:p>
        </w:tc>
        <w:tc>
          <w:tcPr>
            <w:tcW w:w="798" w:type="pct"/>
            <w:shd w:val="clear" w:color="auto" w:fill="auto"/>
            <w:vAlign w:val="center"/>
          </w:tcPr>
          <w:p w:rsidR="005D30CE" w:rsidRPr="00AE264A" w:rsidRDefault="005D30CE" w:rsidP="00CD5472">
            <w:pPr>
              <w:spacing w:after="200"/>
              <w:jc w:val="both"/>
              <w:rPr>
                <w:strike/>
                <w:sz w:val="24"/>
                <w:szCs w:val="24"/>
                <w:lang w:val="es-ES_tradnl"/>
              </w:rPr>
            </w:pPr>
            <w:r w:rsidRPr="00AE264A">
              <w:rPr>
                <w:strike/>
                <w:sz w:val="24"/>
                <w:szCs w:val="24"/>
                <w:lang w:val="es-ES_tradnl"/>
              </w:rPr>
              <w:t>-</w:t>
            </w:r>
          </w:p>
        </w:tc>
      </w:tr>
      <w:tr w:rsidR="005D30CE" w:rsidRPr="00AE264A" w:rsidTr="00C44E55">
        <w:trPr>
          <w:cantSplit/>
        </w:trPr>
        <w:tc>
          <w:tcPr>
            <w:tcW w:w="1268" w:type="pct"/>
            <w:shd w:val="clear" w:color="auto" w:fill="auto"/>
            <w:vAlign w:val="center"/>
          </w:tcPr>
          <w:p w:rsidR="005D30CE" w:rsidRPr="00AE264A" w:rsidRDefault="005D30CE" w:rsidP="00CD5472">
            <w:pPr>
              <w:spacing w:after="200"/>
              <w:jc w:val="both"/>
              <w:rPr>
                <w:strike/>
                <w:sz w:val="24"/>
                <w:szCs w:val="24"/>
                <w:lang w:val="es-ES_tradnl"/>
              </w:rPr>
            </w:pPr>
            <w:r w:rsidRPr="00AE264A">
              <w:rPr>
                <w:strike/>
                <w:sz w:val="24"/>
                <w:szCs w:val="24"/>
                <w:lang w:val="es-ES_tradnl"/>
              </w:rPr>
              <w:t xml:space="preserve">Pomada Oftálmica de </w:t>
            </w:r>
            <w:proofErr w:type="spellStart"/>
            <w:r w:rsidRPr="00AE264A">
              <w:rPr>
                <w:strike/>
                <w:sz w:val="24"/>
                <w:szCs w:val="24"/>
                <w:lang w:val="es-ES_tradnl"/>
              </w:rPr>
              <w:t>Cloridrato</w:t>
            </w:r>
            <w:proofErr w:type="spellEnd"/>
            <w:r w:rsidRPr="00AE264A">
              <w:rPr>
                <w:strike/>
                <w:sz w:val="24"/>
                <w:szCs w:val="24"/>
                <w:lang w:val="es-ES_tradnl"/>
              </w:rPr>
              <w:t xml:space="preserve"> de Tetraciclina a 1% *</w:t>
            </w:r>
          </w:p>
        </w:tc>
        <w:tc>
          <w:tcPr>
            <w:tcW w:w="1053" w:type="pct"/>
            <w:shd w:val="clear" w:color="auto" w:fill="auto"/>
            <w:vAlign w:val="center"/>
          </w:tcPr>
          <w:p w:rsidR="005D30CE" w:rsidRPr="00AE264A" w:rsidRDefault="005D30CE" w:rsidP="00CD5472">
            <w:pPr>
              <w:pStyle w:val="Ttulo2"/>
              <w:spacing w:after="200"/>
              <w:jc w:val="both"/>
              <w:rPr>
                <w:b w:val="0"/>
                <w:bCs w:val="0"/>
                <w:strike/>
                <w:sz w:val="24"/>
                <w:szCs w:val="24"/>
                <w:lang w:val="es-ES_tradnl"/>
              </w:rPr>
            </w:pPr>
            <w:r w:rsidRPr="00AE264A">
              <w:rPr>
                <w:b w:val="0"/>
                <w:bCs w:val="0"/>
                <w:strike/>
                <w:sz w:val="24"/>
                <w:szCs w:val="24"/>
                <w:lang w:val="es-ES_tradnl"/>
              </w:rPr>
              <w:t>Tubo de 4g</w:t>
            </w:r>
          </w:p>
        </w:tc>
        <w:tc>
          <w:tcPr>
            <w:tcW w:w="990" w:type="pct"/>
            <w:shd w:val="clear" w:color="auto" w:fill="auto"/>
            <w:vAlign w:val="center"/>
          </w:tcPr>
          <w:p w:rsidR="005D30CE" w:rsidRPr="00AE264A" w:rsidRDefault="005D30CE" w:rsidP="00CD5472">
            <w:pPr>
              <w:spacing w:after="200"/>
              <w:jc w:val="both"/>
              <w:rPr>
                <w:strike/>
                <w:sz w:val="24"/>
                <w:szCs w:val="24"/>
                <w:lang w:val="es-ES_tradnl"/>
              </w:rPr>
            </w:pPr>
            <w:r w:rsidRPr="00AE264A">
              <w:rPr>
                <w:strike/>
                <w:sz w:val="24"/>
                <w:szCs w:val="24"/>
                <w:lang w:val="es-ES_tradnl"/>
              </w:rPr>
              <w:t>05 un</w:t>
            </w:r>
          </w:p>
        </w:tc>
        <w:tc>
          <w:tcPr>
            <w:tcW w:w="891" w:type="pct"/>
            <w:shd w:val="clear" w:color="auto" w:fill="auto"/>
            <w:vAlign w:val="center"/>
          </w:tcPr>
          <w:p w:rsidR="005D30CE" w:rsidRPr="00AE264A" w:rsidRDefault="005D30CE" w:rsidP="00CD5472">
            <w:pPr>
              <w:spacing w:after="200"/>
              <w:jc w:val="both"/>
              <w:rPr>
                <w:strike/>
                <w:sz w:val="24"/>
                <w:szCs w:val="24"/>
                <w:lang w:val="es-ES_tradnl"/>
              </w:rPr>
            </w:pPr>
            <w:r w:rsidRPr="00AE264A">
              <w:rPr>
                <w:strike/>
                <w:sz w:val="24"/>
                <w:szCs w:val="24"/>
                <w:lang w:val="es-ES_tradnl"/>
              </w:rPr>
              <w:t>05 un</w:t>
            </w:r>
          </w:p>
        </w:tc>
        <w:tc>
          <w:tcPr>
            <w:tcW w:w="798" w:type="pct"/>
            <w:shd w:val="clear" w:color="auto" w:fill="auto"/>
            <w:vAlign w:val="center"/>
          </w:tcPr>
          <w:p w:rsidR="005D30CE" w:rsidRPr="00AE264A" w:rsidRDefault="005D30CE" w:rsidP="00CD5472">
            <w:pPr>
              <w:spacing w:after="200"/>
              <w:jc w:val="both"/>
              <w:rPr>
                <w:strike/>
                <w:sz w:val="24"/>
                <w:szCs w:val="24"/>
                <w:lang w:val="es-ES_tradnl"/>
              </w:rPr>
            </w:pPr>
            <w:r w:rsidRPr="00AE264A">
              <w:rPr>
                <w:strike/>
                <w:sz w:val="24"/>
                <w:szCs w:val="24"/>
                <w:lang w:val="es-ES_tradnl"/>
              </w:rPr>
              <w:t>-</w:t>
            </w:r>
          </w:p>
        </w:tc>
      </w:tr>
      <w:tr w:rsidR="005D30CE" w:rsidRPr="00AE264A" w:rsidTr="00C44E55">
        <w:trPr>
          <w:cantSplit/>
        </w:trPr>
        <w:tc>
          <w:tcPr>
            <w:tcW w:w="1268" w:type="pct"/>
            <w:shd w:val="clear" w:color="auto" w:fill="auto"/>
            <w:vAlign w:val="center"/>
          </w:tcPr>
          <w:p w:rsidR="005D30CE" w:rsidRPr="00AE264A" w:rsidRDefault="005D30CE" w:rsidP="00C05F3D">
            <w:pPr>
              <w:spacing w:after="200"/>
              <w:jc w:val="both"/>
              <w:rPr>
                <w:strike/>
                <w:sz w:val="24"/>
                <w:szCs w:val="24"/>
                <w:lang w:val="es-ES_tradnl"/>
              </w:rPr>
            </w:pPr>
            <w:r w:rsidRPr="00AE264A">
              <w:rPr>
                <w:strike/>
                <w:sz w:val="24"/>
                <w:szCs w:val="24"/>
                <w:lang w:val="es-ES_tradnl"/>
              </w:rPr>
              <w:t>Pilocarpina 2% gotas oculares (</w:t>
            </w:r>
            <w:proofErr w:type="spellStart"/>
            <w:r w:rsidRPr="00AE264A">
              <w:rPr>
                <w:strike/>
                <w:sz w:val="24"/>
                <w:szCs w:val="24"/>
                <w:lang w:val="es-ES_tradnl"/>
              </w:rPr>
              <w:t>Cloridrato</w:t>
            </w:r>
            <w:proofErr w:type="spellEnd"/>
            <w:r w:rsidRPr="00AE264A">
              <w:rPr>
                <w:strike/>
                <w:sz w:val="24"/>
                <w:szCs w:val="24"/>
                <w:lang w:val="es-ES_tradnl"/>
              </w:rPr>
              <w:t xml:space="preserve">) * </w:t>
            </w:r>
          </w:p>
        </w:tc>
        <w:tc>
          <w:tcPr>
            <w:tcW w:w="1053" w:type="pct"/>
            <w:shd w:val="clear" w:color="auto" w:fill="auto"/>
            <w:vAlign w:val="center"/>
          </w:tcPr>
          <w:p w:rsidR="005D30CE" w:rsidRPr="00AE264A" w:rsidRDefault="005D30CE" w:rsidP="00CD5472">
            <w:pPr>
              <w:spacing w:after="200"/>
              <w:jc w:val="both"/>
              <w:rPr>
                <w:strike/>
                <w:sz w:val="24"/>
                <w:szCs w:val="24"/>
                <w:lang w:val="es-ES_tradnl"/>
              </w:rPr>
            </w:pPr>
            <w:r w:rsidRPr="00AE264A">
              <w:rPr>
                <w:strike/>
                <w:sz w:val="24"/>
                <w:szCs w:val="24"/>
                <w:lang w:val="es-ES_tradnl"/>
              </w:rPr>
              <w:t>Frascos de 5ml</w:t>
            </w:r>
          </w:p>
        </w:tc>
        <w:tc>
          <w:tcPr>
            <w:tcW w:w="990" w:type="pct"/>
            <w:shd w:val="clear" w:color="auto" w:fill="auto"/>
            <w:vAlign w:val="center"/>
          </w:tcPr>
          <w:p w:rsidR="005D30CE" w:rsidRPr="00AE264A" w:rsidRDefault="005D30CE" w:rsidP="00CD5472">
            <w:pPr>
              <w:spacing w:after="200"/>
              <w:jc w:val="both"/>
              <w:rPr>
                <w:strike/>
                <w:sz w:val="24"/>
                <w:szCs w:val="24"/>
                <w:lang w:val="es-ES_tradnl"/>
              </w:rPr>
            </w:pPr>
            <w:r w:rsidRPr="00AE264A">
              <w:rPr>
                <w:strike/>
                <w:sz w:val="24"/>
                <w:szCs w:val="24"/>
                <w:lang w:val="es-ES_tradnl"/>
              </w:rPr>
              <w:t>02 un</w:t>
            </w:r>
          </w:p>
        </w:tc>
        <w:tc>
          <w:tcPr>
            <w:tcW w:w="891" w:type="pct"/>
            <w:shd w:val="clear" w:color="auto" w:fill="auto"/>
            <w:vAlign w:val="center"/>
          </w:tcPr>
          <w:p w:rsidR="005D30CE" w:rsidRPr="00AE264A" w:rsidRDefault="005D30CE" w:rsidP="00CD5472">
            <w:pPr>
              <w:spacing w:after="200"/>
              <w:jc w:val="both"/>
              <w:rPr>
                <w:strike/>
                <w:sz w:val="24"/>
                <w:szCs w:val="24"/>
                <w:lang w:val="es-ES_tradnl"/>
              </w:rPr>
            </w:pPr>
            <w:r w:rsidRPr="00AE264A">
              <w:rPr>
                <w:strike/>
                <w:sz w:val="24"/>
                <w:szCs w:val="24"/>
                <w:lang w:val="es-ES_tradnl"/>
              </w:rPr>
              <w:t>01 un</w:t>
            </w:r>
          </w:p>
        </w:tc>
        <w:tc>
          <w:tcPr>
            <w:tcW w:w="798" w:type="pct"/>
            <w:shd w:val="clear" w:color="auto" w:fill="auto"/>
            <w:vAlign w:val="center"/>
          </w:tcPr>
          <w:p w:rsidR="005D30CE" w:rsidRPr="00AE264A" w:rsidRDefault="005D30CE" w:rsidP="00CD5472">
            <w:pPr>
              <w:spacing w:after="200"/>
              <w:jc w:val="both"/>
              <w:rPr>
                <w:strike/>
                <w:sz w:val="24"/>
                <w:szCs w:val="24"/>
                <w:lang w:val="es-ES_tradnl"/>
              </w:rPr>
            </w:pPr>
            <w:r w:rsidRPr="00AE264A">
              <w:rPr>
                <w:strike/>
                <w:sz w:val="24"/>
                <w:szCs w:val="24"/>
                <w:lang w:val="es-ES_tradnl"/>
              </w:rPr>
              <w:t>-</w:t>
            </w:r>
          </w:p>
        </w:tc>
      </w:tr>
      <w:tr w:rsidR="005D30CE" w:rsidRPr="00AE264A" w:rsidTr="00C44E55">
        <w:trPr>
          <w:cantSplit/>
        </w:trPr>
        <w:tc>
          <w:tcPr>
            <w:tcW w:w="1268" w:type="pct"/>
            <w:tcBorders>
              <w:bottom w:val="nil"/>
            </w:tcBorders>
            <w:shd w:val="clear" w:color="auto" w:fill="auto"/>
            <w:vAlign w:val="center"/>
          </w:tcPr>
          <w:p w:rsidR="005D30CE" w:rsidRPr="00AE264A" w:rsidRDefault="005D30CE" w:rsidP="00CD5472">
            <w:pPr>
              <w:pStyle w:val="Ttulo3"/>
              <w:spacing w:after="200"/>
              <w:jc w:val="both"/>
              <w:rPr>
                <w:rFonts w:ascii="Times New Roman" w:hAnsi="Times New Roman" w:cs="Times New Roman"/>
                <w:b/>
                <w:bCs/>
                <w:strike/>
                <w:color w:val="auto"/>
                <w:sz w:val="24"/>
                <w:szCs w:val="24"/>
                <w:lang w:val="es-ES_tradnl"/>
              </w:rPr>
            </w:pPr>
            <w:proofErr w:type="spellStart"/>
            <w:r w:rsidRPr="00AE264A">
              <w:rPr>
                <w:rFonts w:ascii="Times New Roman" w:hAnsi="Times New Roman" w:cs="Times New Roman"/>
                <w:b/>
                <w:bCs/>
                <w:strike/>
                <w:color w:val="auto"/>
                <w:sz w:val="24"/>
                <w:szCs w:val="24"/>
                <w:lang w:val="es-ES_tradnl"/>
              </w:rPr>
              <w:lastRenderedPageBreak/>
              <w:t>Prometazina</w:t>
            </w:r>
            <w:proofErr w:type="spellEnd"/>
          </w:p>
          <w:p w:rsidR="005D30CE" w:rsidRPr="00AE264A" w:rsidRDefault="005D30CE" w:rsidP="00C05F3D">
            <w:pPr>
              <w:pStyle w:val="Ttulo3"/>
              <w:spacing w:after="200"/>
              <w:jc w:val="both"/>
              <w:rPr>
                <w:strike/>
                <w:sz w:val="24"/>
                <w:szCs w:val="24"/>
                <w:lang w:val="es-ES_tradnl"/>
              </w:rPr>
            </w:pPr>
            <w:r w:rsidRPr="00AE264A">
              <w:rPr>
                <w:rFonts w:ascii="Times New Roman" w:hAnsi="Times New Roman" w:cs="Times New Roman"/>
                <w:b/>
                <w:bCs/>
                <w:strike/>
                <w:color w:val="auto"/>
                <w:sz w:val="24"/>
                <w:szCs w:val="24"/>
                <w:lang w:val="es-ES_tradnl"/>
              </w:rPr>
              <w:t>(</w:t>
            </w:r>
            <w:proofErr w:type="spellStart"/>
            <w:r w:rsidRPr="00AE264A">
              <w:rPr>
                <w:rFonts w:ascii="Times New Roman" w:hAnsi="Times New Roman" w:cs="Times New Roman"/>
                <w:b/>
                <w:bCs/>
                <w:strike/>
                <w:color w:val="auto"/>
                <w:sz w:val="24"/>
                <w:szCs w:val="24"/>
                <w:lang w:val="es-ES_tradnl"/>
              </w:rPr>
              <w:t>Cloridrato</w:t>
            </w:r>
            <w:proofErr w:type="spellEnd"/>
            <w:r w:rsidRPr="00AE264A">
              <w:rPr>
                <w:rFonts w:ascii="Times New Roman" w:hAnsi="Times New Roman" w:cs="Times New Roman"/>
                <w:b/>
                <w:bCs/>
                <w:strike/>
                <w:color w:val="auto"/>
                <w:sz w:val="24"/>
                <w:szCs w:val="24"/>
                <w:lang w:val="es-ES_tradnl"/>
              </w:rPr>
              <w:t>)</w:t>
            </w:r>
          </w:p>
        </w:tc>
        <w:tc>
          <w:tcPr>
            <w:tcW w:w="1053" w:type="pct"/>
            <w:tcBorders>
              <w:bottom w:val="nil"/>
            </w:tcBorders>
            <w:shd w:val="clear" w:color="auto" w:fill="auto"/>
            <w:vAlign w:val="center"/>
          </w:tcPr>
          <w:p w:rsidR="005D30CE" w:rsidRPr="00AE264A" w:rsidRDefault="005D30CE" w:rsidP="00CD5472">
            <w:pPr>
              <w:spacing w:after="200"/>
              <w:jc w:val="both"/>
              <w:rPr>
                <w:strike/>
                <w:sz w:val="24"/>
                <w:szCs w:val="24"/>
                <w:lang w:val="es-ES_tradnl"/>
              </w:rPr>
            </w:pPr>
            <w:proofErr w:type="spellStart"/>
            <w:r w:rsidRPr="00AE264A">
              <w:rPr>
                <w:strike/>
                <w:sz w:val="24"/>
                <w:szCs w:val="24"/>
                <w:lang w:val="es-ES_tradnl"/>
              </w:rPr>
              <w:t>Ampolas</w:t>
            </w:r>
            <w:proofErr w:type="spellEnd"/>
            <w:r w:rsidRPr="00AE264A">
              <w:rPr>
                <w:strike/>
                <w:sz w:val="24"/>
                <w:szCs w:val="24"/>
                <w:lang w:val="es-ES_tradnl"/>
              </w:rPr>
              <w:t xml:space="preserve"> de 25mg/ml-2ml</w:t>
            </w:r>
          </w:p>
        </w:tc>
        <w:tc>
          <w:tcPr>
            <w:tcW w:w="990" w:type="pct"/>
            <w:tcBorders>
              <w:bottom w:val="nil"/>
            </w:tcBorders>
            <w:shd w:val="clear" w:color="auto" w:fill="auto"/>
            <w:vAlign w:val="center"/>
          </w:tcPr>
          <w:p w:rsidR="005D30CE" w:rsidRPr="00AE264A" w:rsidRDefault="005D30CE" w:rsidP="00CD5472">
            <w:pPr>
              <w:spacing w:after="200"/>
              <w:jc w:val="both"/>
              <w:rPr>
                <w:strike/>
                <w:sz w:val="24"/>
                <w:szCs w:val="24"/>
                <w:lang w:val="es-ES_tradnl"/>
              </w:rPr>
            </w:pPr>
            <w:r w:rsidRPr="00AE264A">
              <w:rPr>
                <w:strike/>
                <w:sz w:val="24"/>
                <w:szCs w:val="24"/>
                <w:lang w:val="es-ES_tradnl"/>
              </w:rPr>
              <w:t>40 un</w:t>
            </w:r>
          </w:p>
        </w:tc>
        <w:tc>
          <w:tcPr>
            <w:tcW w:w="891" w:type="pct"/>
            <w:tcBorders>
              <w:bottom w:val="nil"/>
            </w:tcBorders>
            <w:shd w:val="clear" w:color="auto" w:fill="auto"/>
            <w:vAlign w:val="center"/>
          </w:tcPr>
          <w:p w:rsidR="005D30CE" w:rsidRPr="00AE264A" w:rsidRDefault="005D30CE" w:rsidP="00CD5472">
            <w:pPr>
              <w:spacing w:after="200"/>
              <w:jc w:val="both"/>
              <w:rPr>
                <w:strike/>
                <w:sz w:val="24"/>
                <w:szCs w:val="24"/>
              </w:rPr>
            </w:pPr>
            <w:r w:rsidRPr="00AE264A">
              <w:rPr>
                <w:strike/>
                <w:sz w:val="24"/>
                <w:szCs w:val="24"/>
              </w:rPr>
              <w:t xml:space="preserve">20 </w:t>
            </w:r>
            <w:proofErr w:type="spellStart"/>
            <w:r w:rsidRPr="00AE264A">
              <w:rPr>
                <w:strike/>
                <w:sz w:val="24"/>
                <w:szCs w:val="24"/>
              </w:rPr>
              <w:t>un</w:t>
            </w:r>
            <w:proofErr w:type="spellEnd"/>
          </w:p>
        </w:tc>
        <w:tc>
          <w:tcPr>
            <w:tcW w:w="798" w:type="pct"/>
            <w:tcBorders>
              <w:bottom w:val="nil"/>
            </w:tcBorders>
            <w:shd w:val="clear" w:color="auto" w:fill="auto"/>
            <w:vAlign w:val="center"/>
          </w:tcPr>
          <w:p w:rsidR="005D30CE" w:rsidRPr="00AE264A" w:rsidRDefault="005D30CE" w:rsidP="00CD5472">
            <w:pPr>
              <w:spacing w:after="200"/>
              <w:jc w:val="both"/>
              <w:rPr>
                <w:strike/>
                <w:sz w:val="24"/>
                <w:szCs w:val="24"/>
              </w:rPr>
            </w:pPr>
            <w:r w:rsidRPr="00AE264A">
              <w:rPr>
                <w:strike/>
                <w:sz w:val="24"/>
                <w:szCs w:val="24"/>
              </w:rPr>
              <w:t>-</w:t>
            </w:r>
          </w:p>
        </w:tc>
      </w:tr>
      <w:tr w:rsidR="005D30CE" w:rsidRPr="00AE264A" w:rsidTr="00C44E55">
        <w:trPr>
          <w:cantSplit/>
        </w:trPr>
        <w:tc>
          <w:tcPr>
            <w:tcW w:w="1268" w:type="pct"/>
            <w:shd w:val="clear" w:color="auto" w:fill="auto"/>
            <w:vAlign w:val="center"/>
          </w:tcPr>
          <w:p w:rsidR="005D30CE" w:rsidRPr="00AE264A" w:rsidRDefault="005D30CE" w:rsidP="00C05F3D">
            <w:pPr>
              <w:spacing w:after="200"/>
              <w:jc w:val="both"/>
              <w:rPr>
                <w:strike/>
                <w:sz w:val="24"/>
                <w:szCs w:val="24"/>
              </w:rPr>
            </w:pPr>
            <w:r w:rsidRPr="00AE264A">
              <w:rPr>
                <w:strike/>
                <w:sz w:val="24"/>
                <w:szCs w:val="24"/>
              </w:rPr>
              <w:t xml:space="preserve">Repelente de </w:t>
            </w:r>
            <w:proofErr w:type="spellStart"/>
            <w:r w:rsidRPr="00AE264A">
              <w:rPr>
                <w:strike/>
                <w:sz w:val="24"/>
                <w:szCs w:val="24"/>
              </w:rPr>
              <w:t>Ínsetos</w:t>
            </w:r>
            <w:proofErr w:type="spellEnd"/>
            <w:r w:rsidRPr="00AE264A">
              <w:rPr>
                <w:strike/>
                <w:sz w:val="24"/>
                <w:szCs w:val="24"/>
              </w:rPr>
              <w:t xml:space="preserve"> (Solução </w:t>
            </w:r>
            <w:proofErr w:type="spellStart"/>
            <w:proofErr w:type="gramStart"/>
            <w:r w:rsidRPr="00AE264A">
              <w:rPr>
                <w:strike/>
                <w:sz w:val="24"/>
                <w:szCs w:val="24"/>
              </w:rPr>
              <w:t>Dietiltoluamida</w:t>
            </w:r>
            <w:proofErr w:type="spellEnd"/>
            <w:r w:rsidRPr="00AE264A">
              <w:rPr>
                <w:strike/>
                <w:sz w:val="24"/>
                <w:szCs w:val="24"/>
              </w:rPr>
              <w:t>)*</w:t>
            </w:r>
            <w:proofErr w:type="gramEnd"/>
          </w:p>
        </w:tc>
        <w:tc>
          <w:tcPr>
            <w:tcW w:w="1053" w:type="pct"/>
            <w:shd w:val="clear" w:color="auto" w:fill="auto"/>
            <w:vAlign w:val="center"/>
          </w:tcPr>
          <w:p w:rsidR="005D30CE" w:rsidRPr="00AE264A" w:rsidRDefault="005D30CE" w:rsidP="00CD5472">
            <w:pPr>
              <w:spacing w:after="200"/>
              <w:jc w:val="both"/>
              <w:rPr>
                <w:strike/>
                <w:sz w:val="24"/>
                <w:szCs w:val="24"/>
                <w:lang w:val="es-ES_tradnl"/>
              </w:rPr>
            </w:pPr>
            <w:r w:rsidRPr="00AE264A">
              <w:rPr>
                <w:strike/>
                <w:sz w:val="24"/>
                <w:szCs w:val="24"/>
                <w:lang w:val="es-ES_tradnl"/>
              </w:rPr>
              <w:t>Frascos de 100ml</w:t>
            </w:r>
          </w:p>
        </w:tc>
        <w:tc>
          <w:tcPr>
            <w:tcW w:w="990" w:type="pct"/>
            <w:shd w:val="clear" w:color="auto" w:fill="auto"/>
            <w:vAlign w:val="center"/>
          </w:tcPr>
          <w:p w:rsidR="005D30CE" w:rsidRPr="00AE264A" w:rsidRDefault="005D30CE" w:rsidP="00CD5472">
            <w:pPr>
              <w:spacing w:after="200"/>
              <w:jc w:val="both"/>
              <w:rPr>
                <w:strike/>
                <w:sz w:val="24"/>
                <w:szCs w:val="24"/>
                <w:lang w:val="es-ES_tradnl"/>
              </w:rPr>
            </w:pPr>
            <w:r w:rsidRPr="00AE264A">
              <w:rPr>
                <w:strike/>
                <w:sz w:val="24"/>
                <w:szCs w:val="24"/>
                <w:lang w:val="es-ES_tradnl"/>
              </w:rPr>
              <w:t>12 un</w:t>
            </w:r>
          </w:p>
        </w:tc>
        <w:tc>
          <w:tcPr>
            <w:tcW w:w="891" w:type="pct"/>
            <w:shd w:val="clear" w:color="auto" w:fill="auto"/>
            <w:vAlign w:val="center"/>
          </w:tcPr>
          <w:p w:rsidR="005D30CE" w:rsidRPr="00AE264A" w:rsidRDefault="005D30CE" w:rsidP="00CD5472">
            <w:pPr>
              <w:spacing w:after="200"/>
              <w:jc w:val="both"/>
              <w:rPr>
                <w:strike/>
                <w:sz w:val="24"/>
                <w:szCs w:val="24"/>
                <w:lang w:val="es-ES_tradnl"/>
              </w:rPr>
            </w:pPr>
            <w:r w:rsidRPr="00AE264A">
              <w:rPr>
                <w:strike/>
                <w:sz w:val="24"/>
                <w:szCs w:val="24"/>
                <w:lang w:val="es-ES_tradnl"/>
              </w:rPr>
              <w:t>06 un</w:t>
            </w:r>
          </w:p>
        </w:tc>
        <w:tc>
          <w:tcPr>
            <w:tcW w:w="798" w:type="pct"/>
            <w:shd w:val="clear" w:color="auto" w:fill="auto"/>
            <w:vAlign w:val="center"/>
          </w:tcPr>
          <w:p w:rsidR="005D30CE" w:rsidRPr="00AE264A" w:rsidRDefault="005D30CE" w:rsidP="00CD5472">
            <w:pPr>
              <w:spacing w:after="200"/>
              <w:jc w:val="both"/>
              <w:rPr>
                <w:strike/>
                <w:sz w:val="24"/>
                <w:szCs w:val="24"/>
                <w:lang w:val="es-ES_tradnl"/>
              </w:rPr>
            </w:pPr>
            <w:r w:rsidRPr="00AE264A">
              <w:rPr>
                <w:strike/>
                <w:sz w:val="24"/>
                <w:szCs w:val="24"/>
                <w:lang w:val="es-ES_tradnl"/>
              </w:rPr>
              <w:t>-</w:t>
            </w:r>
          </w:p>
        </w:tc>
      </w:tr>
      <w:tr w:rsidR="005D30CE" w:rsidRPr="00AE264A" w:rsidTr="00C44E55">
        <w:trPr>
          <w:cantSplit/>
        </w:trPr>
        <w:tc>
          <w:tcPr>
            <w:tcW w:w="1268" w:type="pct"/>
            <w:shd w:val="clear" w:color="auto" w:fill="auto"/>
            <w:vAlign w:val="center"/>
          </w:tcPr>
          <w:p w:rsidR="005D30CE" w:rsidRPr="00AE264A" w:rsidRDefault="005D30CE" w:rsidP="00C05F3D">
            <w:pPr>
              <w:pStyle w:val="Ttulo3"/>
              <w:spacing w:after="200"/>
              <w:jc w:val="both"/>
              <w:rPr>
                <w:rFonts w:ascii="Times New Roman" w:hAnsi="Times New Roman" w:cs="Times New Roman"/>
                <w:b/>
                <w:bCs/>
                <w:strike/>
                <w:color w:val="auto"/>
                <w:sz w:val="24"/>
                <w:szCs w:val="24"/>
                <w:lang w:val="es-ES_tradnl"/>
              </w:rPr>
            </w:pPr>
            <w:r w:rsidRPr="00AE264A">
              <w:rPr>
                <w:rFonts w:ascii="Times New Roman" w:hAnsi="Times New Roman" w:cs="Times New Roman"/>
                <w:b/>
                <w:bCs/>
                <w:strike/>
                <w:color w:val="auto"/>
                <w:sz w:val="24"/>
                <w:szCs w:val="24"/>
                <w:lang w:val="es-ES_tradnl"/>
              </w:rPr>
              <w:t>Salbutamol *</w:t>
            </w:r>
          </w:p>
        </w:tc>
        <w:tc>
          <w:tcPr>
            <w:tcW w:w="1053" w:type="pct"/>
            <w:shd w:val="clear" w:color="auto" w:fill="auto"/>
            <w:vAlign w:val="center"/>
          </w:tcPr>
          <w:p w:rsidR="005D30CE" w:rsidRPr="00AE264A" w:rsidRDefault="005D30CE" w:rsidP="00CD5472">
            <w:pPr>
              <w:spacing w:after="200"/>
              <w:jc w:val="both"/>
              <w:rPr>
                <w:strike/>
                <w:sz w:val="24"/>
                <w:szCs w:val="24"/>
                <w:lang w:val="es-ES_tradnl"/>
              </w:rPr>
            </w:pPr>
            <w:r w:rsidRPr="00AE264A">
              <w:rPr>
                <w:strike/>
                <w:sz w:val="24"/>
                <w:szCs w:val="24"/>
                <w:lang w:val="es-ES_tradnl"/>
              </w:rPr>
              <w:t xml:space="preserve">Aerosol </w:t>
            </w:r>
            <w:proofErr w:type="spellStart"/>
            <w:r w:rsidRPr="00AE264A">
              <w:rPr>
                <w:strike/>
                <w:sz w:val="24"/>
                <w:szCs w:val="24"/>
                <w:lang w:val="es-ES_tradnl"/>
              </w:rPr>
              <w:t>com</w:t>
            </w:r>
            <w:proofErr w:type="spellEnd"/>
            <w:r w:rsidRPr="00AE264A">
              <w:rPr>
                <w:strike/>
                <w:sz w:val="24"/>
                <w:szCs w:val="24"/>
                <w:lang w:val="es-ES_tradnl"/>
              </w:rPr>
              <w:t xml:space="preserve"> aplicador</w:t>
            </w:r>
          </w:p>
        </w:tc>
        <w:tc>
          <w:tcPr>
            <w:tcW w:w="990" w:type="pct"/>
            <w:shd w:val="clear" w:color="auto" w:fill="auto"/>
            <w:vAlign w:val="center"/>
          </w:tcPr>
          <w:p w:rsidR="005D30CE" w:rsidRPr="00AE264A" w:rsidRDefault="005D30CE" w:rsidP="00CD5472">
            <w:pPr>
              <w:spacing w:after="200"/>
              <w:jc w:val="both"/>
              <w:rPr>
                <w:strike/>
                <w:sz w:val="24"/>
                <w:szCs w:val="24"/>
                <w:lang w:val="es-ES_tradnl"/>
              </w:rPr>
            </w:pPr>
            <w:r w:rsidRPr="00AE264A">
              <w:rPr>
                <w:strike/>
                <w:sz w:val="24"/>
                <w:szCs w:val="24"/>
                <w:lang w:val="es-ES_tradnl"/>
              </w:rPr>
              <w:t>02 un</w:t>
            </w:r>
          </w:p>
        </w:tc>
        <w:tc>
          <w:tcPr>
            <w:tcW w:w="891" w:type="pct"/>
            <w:shd w:val="clear" w:color="auto" w:fill="auto"/>
            <w:vAlign w:val="center"/>
          </w:tcPr>
          <w:p w:rsidR="005D30CE" w:rsidRPr="00AE264A" w:rsidRDefault="005D30CE" w:rsidP="00CD5472">
            <w:pPr>
              <w:spacing w:after="200"/>
              <w:jc w:val="both"/>
              <w:rPr>
                <w:strike/>
                <w:sz w:val="24"/>
                <w:szCs w:val="24"/>
              </w:rPr>
            </w:pPr>
            <w:r w:rsidRPr="00AE264A">
              <w:rPr>
                <w:strike/>
                <w:sz w:val="24"/>
                <w:szCs w:val="24"/>
              </w:rPr>
              <w:t xml:space="preserve">01 </w:t>
            </w:r>
            <w:proofErr w:type="spellStart"/>
            <w:r w:rsidRPr="00AE264A">
              <w:rPr>
                <w:strike/>
                <w:sz w:val="24"/>
                <w:szCs w:val="24"/>
              </w:rPr>
              <w:t>un</w:t>
            </w:r>
            <w:proofErr w:type="spellEnd"/>
          </w:p>
        </w:tc>
        <w:tc>
          <w:tcPr>
            <w:tcW w:w="798" w:type="pct"/>
            <w:shd w:val="clear" w:color="auto" w:fill="auto"/>
            <w:vAlign w:val="center"/>
          </w:tcPr>
          <w:p w:rsidR="005D30CE" w:rsidRPr="00AE264A" w:rsidRDefault="005D30CE" w:rsidP="00CD5472">
            <w:pPr>
              <w:spacing w:after="200"/>
              <w:jc w:val="both"/>
              <w:rPr>
                <w:strike/>
                <w:sz w:val="24"/>
                <w:szCs w:val="24"/>
              </w:rPr>
            </w:pPr>
            <w:r w:rsidRPr="00AE264A">
              <w:rPr>
                <w:strike/>
                <w:sz w:val="24"/>
                <w:szCs w:val="24"/>
              </w:rPr>
              <w:t>-</w:t>
            </w:r>
          </w:p>
        </w:tc>
      </w:tr>
      <w:tr w:rsidR="005D30CE" w:rsidRPr="00AE264A" w:rsidTr="00C44E55">
        <w:trPr>
          <w:cantSplit/>
        </w:trPr>
        <w:tc>
          <w:tcPr>
            <w:tcW w:w="1268" w:type="pct"/>
            <w:shd w:val="clear" w:color="auto" w:fill="auto"/>
            <w:vAlign w:val="center"/>
          </w:tcPr>
          <w:p w:rsidR="005D30CE" w:rsidRPr="00AE264A" w:rsidRDefault="005D30CE" w:rsidP="00C05F3D">
            <w:pPr>
              <w:spacing w:after="200"/>
              <w:jc w:val="both"/>
              <w:rPr>
                <w:strike/>
                <w:sz w:val="24"/>
                <w:szCs w:val="24"/>
              </w:rPr>
            </w:pPr>
            <w:r w:rsidRPr="00AE264A">
              <w:rPr>
                <w:strike/>
                <w:sz w:val="24"/>
                <w:szCs w:val="24"/>
              </w:rPr>
              <w:t>Sais de Reidratação Oral*</w:t>
            </w:r>
          </w:p>
        </w:tc>
        <w:tc>
          <w:tcPr>
            <w:tcW w:w="1053" w:type="pct"/>
            <w:shd w:val="clear" w:color="auto" w:fill="auto"/>
            <w:vAlign w:val="center"/>
          </w:tcPr>
          <w:p w:rsidR="005D30CE" w:rsidRPr="00AE264A" w:rsidRDefault="005D30CE" w:rsidP="00CD5472">
            <w:pPr>
              <w:spacing w:after="200"/>
              <w:jc w:val="both"/>
              <w:rPr>
                <w:strike/>
                <w:sz w:val="24"/>
                <w:szCs w:val="24"/>
                <w:lang w:val="es-ES_tradnl"/>
              </w:rPr>
            </w:pPr>
            <w:proofErr w:type="spellStart"/>
            <w:r w:rsidRPr="00AE264A">
              <w:rPr>
                <w:strike/>
                <w:sz w:val="24"/>
                <w:szCs w:val="24"/>
                <w:lang w:val="es-ES_tradnl"/>
              </w:rPr>
              <w:t>Envelopes</w:t>
            </w:r>
            <w:proofErr w:type="spellEnd"/>
          </w:p>
        </w:tc>
        <w:tc>
          <w:tcPr>
            <w:tcW w:w="990" w:type="pct"/>
            <w:shd w:val="clear" w:color="auto" w:fill="auto"/>
            <w:vAlign w:val="center"/>
          </w:tcPr>
          <w:p w:rsidR="005D30CE" w:rsidRPr="00AE264A" w:rsidRDefault="005D30CE" w:rsidP="00CD5472">
            <w:pPr>
              <w:spacing w:after="200"/>
              <w:jc w:val="both"/>
              <w:rPr>
                <w:strike/>
                <w:sz w:val="24"/>
                <w:szCs w:val="24"/>
                <w:lang w:val="es-ES_tradnl"/>
              </w:rPr>
            </w:pPr>
            <w:r w:rsidRPr="00AE264A">
              <w:rPr>
                <w:strike/>
                <w:sz w:val="24"/>
                <w:szCs w:val="24"/>
                <w:lang w:val="es-ES_tradnl"/>
              </w:rPr>
              <w:t>50 un</w:t>
            </w:r>
          </w:p>
        </w:tc>
        <w:tc>
          <w:tcPr>
            <w:tcW w:w="891" w:type="pct"/>
            <w:shd w:val="clear" w:color="auto" w:fill="auto"/>
            <w:vAlign w:val="center"/>
          </w:tcPr>
          <w:p w:rsidR="005D30CE" w:rsidRPr="00AE264A" w:rsidRDefault="005D30CE" w:rsidP="00CD5472">
            <w:pPr>
              <w:spacing w:after="200"/>
              <w:jc w:val="both"/>
              <w:rPr>
                <w:strike/>
                <w:sz w:val="24"/>
                <w:szCs w:val="24"/>
                <w:lang w:val="es-ES_tradnl"/>
              </w:rPr>
            </w:pPr>
            <w:r w:rsidRPr="00AE264A">
              <w:rPr>
                <w:strike/>
                <w:sz w:val="24"/>
                <w:szCs w:val="24"/>
                <w:lang w:val="es-ES_tradnl"/>
              </w:rPr>
              <w:t>20 un</w:t>
            </w:r>
          </w:p>
        </w:tc>
        <w:tc>
          <w:tcPr>
            <w:tcW w:w="798" w:type="pct"/>
            <w:shd w:val="clear" w:color="auto" w:fill="auto"/>
            <w:vAlign w:val="center"/>
          </w:tcPr>
          <w:p w:rsidR="005D30CE" w:rsidRPr="00AE264A" w:rsidRDefault="005D30CE" w:rsidP="00CD5472">
            <w:pPr>
              <w:spacing w:after="200"/>
              <w:jc w:val="both"/>
              <w:rPr>
                <w:strike/>
                <w:sz w:val="24"/>
                <w:szCs w:val="24"/>
              </w:rPr>
            </w:pPr>
            <w:r w:rsidRPr="00AE264A">
              <w:rPr>
                <w:strike/>
                <w:sz w:val="24"/>
                <w:szCs w:val="24"/>
              </w:rPr>
              <w:t>-</w:t>
            </w:r>
          </w:p>
        </w:tc>
      </w:tr>
      <w:tr w:rsidR="005D30CE" w:rsidRPr="00AE264A" w:rsidTr="00C44E55">
        <w:trPr>
          <w:cantSplit/>
        </w:trPr>
        <w:tc>
          <w:tcPr>
            <w:tcW w:w="1268" w:type="pct"/>
            <w:shd w:val="clear" w:color="auto" w:fill="auto"/>
            <w:vAlign w:val="center"/>
          </w:tcPr>
          <w:p w:rsidR="005D30CE" w:rsidRPr="00AE264A" w:rsidRDefault="005D30CE" w:rsidP="00C05F3D">
            <w:pPr>
              <w:spacing w:after="200"/>
              <w:jc w:val="both"/>
              <w:rPr>
                <w:strike/>
                <w:sz w:val="24"/>
                <w:szCs w:val="24"/>
              </w:rPr>
            </w:pPr>
            <w:r w:rsidRPr="00AE264A">
              <w:rPr>
                <w:strike/>
                <w:sz w:val="24"/>
                <w:szCs w:val="24"/>
              </w:rPr>
              <w:t>Solução oral para hidratação / pronto uso</w:t>
            </w:r>
          </w:p>
        </w:tc>
        <w:tc>
          <w:tcPr>
            <w:tcW w:w="1053" w:type="pct"/>
            <w:shd w:val="clear" w:color="auto" w:fill="auto"/>
            <w:vAlign w:val="center"/>
          </w:tcPr>
          <w:p w:rsidR="005D30CE" w:rsidRPr="00AE264A" w:rsidRDefault="005D30CE" w:rsidP="00CD5472">
            <w:pPr>
              <w:spacing w:after="200"/>
              <w:jc w:val="both"/>
              <w:rPr>
                <w:strike/>
                <w:sz w:val="24"/>
                <w:szCs w:val="24"/>
              </w:rPr>
            </w:pPr>
            <w:r w:rsidRPr="00AE264A">
              <w:rPr>
                <w:strike/>
                <w:sz w:val="24"/>
                <w:szCs w:val="24"/>
              </w:rPr>
              <w:t>Frascos de 500ml</w:t>
            </w:r>
          </w:p>
        </w:tc>
        <w:tc>
          <w:tcPr>
            <w:tcW w:w="990" w:type="pct"/>
            <w:shd w:val="clear" w:color="auto" w:fill="auto"/>
            <w:vAlign w:val="center"/>
          </w:tcPr>
          <w:p w:rsidR="005D30CE" w:rsidRPr="00AE264A" w:rsidRDefault="005D30CE" w:rsidP="00CD5472">
            <w:pPr>
              <w:spacing w:after="200"/>
              <w:jc w:val="both"/>
              <w:rPr>
                <w:strike/>
                <w:sz w:val="24"/>
                <w:szCs w:val="24"/>
              </w:rPr>
            </w:pPr>
            <w:r w:rsidRPr="00AE264A">
              <w:rPr>
                <w:strike/>
                <w:sz w:val="24"/>
                <w:szCs w:val="24"/>
              </w:rPr>
              <w:t>-</w:t>
            </w:r>
          </w:p>
        </w:tc>
        <w:tc>
          <w:tcPr>
            <w:tcW w:w="891" w:type="pct"/>
            <w:shd w:val="clear" w:color="auto" w:fill="auto"/>
            <w:vAlign w:val="center"/>
          </w:tcPr>
          <w:p w:rsidR="005D30CE" w:rsidRPr="00AE264A" w:rsidRDefault="005D30CE" w:rsidP="00CD5472">
            <w:pPr>
              <w:spacing w:after="200"/>
              <w:jc w:val="both"/>
              <w:rPr>
                <w:strike/>
                <w:sz w:val="24"/>
                <w:szCs w:val="24"/>
              </w:rPr>
            </w:pPr>
            <w:r w:rsidRPr="00AE264A">
              <w:rPr>
                <w:strike/>
                <w:sz w:val="24"/>
                <w:szCs w:val="24"/>
              </w:rPr>
              <w:t>-</w:t>
            </w:r>
          </w:p>
        </w:tc>
        <w:tc>
          <w:tcPr>
            <w:tcW w:w="798" w:type="pct"/>
            <w:shd w:val="clear" w:color="auto" w:fill="auto"/>
            <w:vAlign w:val="center"/>
          </w:tcPr>
          <w:p w:rsidR="005D30CE" w:rsidRPr="00AE264A" w:rsidRDefault="005D30CE" w:rsidP="00CD5472">
            <w:pPr>
              <w:spacing w:after="200"/>
              <w:jc w:val="both"/>
              <w:rPr>
                <w:strike/>
                <w:sz w:val="24"/>
                <w:szCs w:val="24"/>
              </w:rPr>
            </w:pPr>
            <w:r w:rsidRPr="00AE264A">
              <w:rPr>
                <w:strike/>
                <w:sz w:val="24"/>
                <w:szCs w:val="24"/>
              </w:rPr>
              <w:t>-</w:t>
            </w:r>
          </w:p>
        </w:tc>
      </w:tr>
      <w:tr w:rsidR="005D30CE" w:rsidRPr="00AE264A" w:rsidTr="00C44E55">
        <w:trPr>
          <w:cantSplit/>
        </w:trPr>
        <w:tc>
          <w:tcPr>
            <w:tcW w:w="1268" w:type="pct"/>
            <w:shd w:val="clear" w:color="auto" w:fill="auto"/>
            <w:vAlign w:val="center"/>
          </w:tcPr>
          <w:p w:rsidR="005D30CE" w:rsidRPr="00AE264A" w:rsidRDefault="005D30CE" w:rsidP="00C05F3D">
            <w:pPr>
              <w:spacing w:after="200"/>
              <w:jc w:val="both"/>
              <w:rPr>
                <w:strike/>
                <w:sz w:val="24"/>
                <w:szCs w:val="24"/>
              </w:rPr>
            </w:pPr>
            <w:r w:rsidRPr="00AE264A">
              <w:rPr>
                <w:strike/>
                <w:sz w:val="24"/>
                <w:szCs w:val="24"/>
              </w:rPr>
              <w:t>Solução Isotônica Estéril p/ Lavagem Ocular*</w:t>
            </w:r>
          </w:p>
        </w:tc>
        <w:tc>
          <w:tcPr>
            <w:tcW w:w="1053" w:type="pct"/>
            <w:shd w:val="clear" w:color="auto" w:fill="auto"/>
            <w:vAlign w:val="center"/>
          </w:tcPr>
          <w:p w:rsidR="005D30CE" w:rsidRPr="00AE264A" w:rsidRDefault="005D30CE" w:rsidP="00CD5472">
            <w:pPr>
              <w:spacing w:after="200"/>
              <w:jc w:val="both"/>
              <w:rPr>
                <w:strike/>
                <w:sz w:val="24"/>
                <w:szCs w:val="24"/>
                <w:lang w:val="es-ES_tradnl"/>
              </w:rPr>
            </w:pPr>
            <w:r w:rsidRPr="00AE264A">
              <w:rPr>
                <w:strike/>
                <w:sz w:val="24"/>
                <w:szCs w:val="24"/>
                <w:lang w:val="es-ES_tradnl"/>
              </w:rPr>
              <w:t>Frascos de 120ml</w:t>
            </w:r>
          </w:p>
        </w:tc>
        <w:tc>
          <w:tcPr>
            <w:tcW w:w="990" w:type="pct"/>
            <w:shd w:val="clear" w:color="auto" w:fill="auto"/>
            <w:vAlign w:val="center"/>
          </w:tcPr>
          <w:p w:rsidR="005D30CE" w:rsidRPr="00AE264A" w:rsidRDefault="005D30CE" w:rsidP="00CD5472">
            <w:pPr>
              <w:spacing w:after="200"/>
              <w:jc w:val="both"/>
              <w:rPr>
                <w:strike/>
                <w:sz w:val="24"/>
                <w:szCs w:val="24"/>
                <w:lang w:val="es-ES_tradnl"/>
              </w:rPr>
            </w:pPr>
            <w:r w:rsidRPr="00AE264A">
              <w:rPr>
                <w:strike/>
                <w:sz w:val="24"/>
                <w:szCs w:val="24"/>
                <w:lang w:val="es-ES_tradnl"/>
              </w:rPr>
              <w:t>06 un</w:t>
            </w:r>
          </w:p>
        </w:tc>
        <w:tc>
          <w:tcPr>
            <w:tcW w:w="891" w:type="pct"/>
            <w:shd w:val="clear" w:color="auto" w:fill="auto"/>
            <w:vAlign w:val="center"/>
          </w:tcPr>
          <w:p w:rsidR="005D30CE" w:rsidRPr="00AE264A" w:rsidRDefault="005D30CE" w:rsidP="00CD5472">
            <w:pPr>
              <w:spacing w:after="200"/>
              <w:jc w:val="both"/>
              <w:rPr>
                <w:strike/>
                <w:sz w:val="24"/>
                <w:szCs w:val="24"/>
                <w:lang w:val="es-ES_tradnl"/>
              </w:rPr>
            </w:pPr>
            <w:r w:rsidRPr="00AE264A">
              <w:rPr>
                <w:strike/>
                <w:sz w:val="24"/>
                <w:szCs w:val="24"/>
                <w:lang w:val="es-ES_tradnl"/>
              </w:rPr>
              <w:t>01 un</w:t>
            </w:r>
          </w:p>
        </w:tc>
        <w:tc>
          <w:tcPr>
            <w:tcW w:w="798" w:type="pct"/>
            <w:shd w:val="clear" w:color="auto" w:fill="auto"/>
            <w:vAlign w:val="center"/>
          </w:tcPr>
          <w:p w:rsidR="005D30CE" w:rsidRPr="00AE264A" w:rsidRDefault="005D30CE" w:rsidP="00C05F3D">
            <w:pPr>
              <w:spacing w:after="200"/>
              <w:jc w:val="both"/>
              <w:rPr>
                <w:strike/>
                <w:sz w:val="24"/>
                <w:szCs w:val="24"/>
                <w:lang w:val="es-ES_tradnl"/>
              </w:rPr>
            </w:pPr>
            <w:r w:rsidRPr="00AE264A">
              <w:rPr>
                <w:strike/>
                <w:sz w:val="24"/>
                <w:szCs w:val="24"/>
                <w:lang w:val="es-ES_tradnl"/>
              </w:rPr>
              <w:t>-</w:t>
            </w:r>
          </w:p>
        </w:tc>
      </w:tr>
      <w:tr w:rsidR="005D30CE" w:rsidRPr="00AE264A" w:rsidTr="00C44E55">
        <w:trPr>
          <w:cantSplit/>
        </w:trPr>
        <w:tc>
          <w:tcPr>
            <w:tcW w:w="1268" w:type="pct"/>
            <w:shd w:val="clear" w:color="auto" w:fill="auto"/>
            <w:vAlign w:val="center"/>
          </w:tcPr>
          <w:p w:rsidR="005D30CE" w:rsidRPr="00AE264A" w:rsidRDefault="005D30CE" w:rsidP="00C05F3D">
            <w:pPr>
              <w:spacing w:after="200"/>
              <w:jc w:val="both"/>
              <w:rPr>
                <w:strike/>
                <w:sz w:val="24"/>
                <w:szCs w:val="24"/>
                <w:lang w:val="es-ES_tradnl"/>
              </w:rPr>
            </w:pPr>
            <w:proofErr w:type="spellStart"/>
            <w:r w:rsidRPr="00AE264A">
              <w:rPr>
                <w:strike/>
                <w:sz w:val="24"/>
                <w:szCs w:val="24"/>
                <w:lang w:val="es-ES_tradnl"/>
              </w:rPr>
              <w:lastRenderedPageBreak/>
              <w:t>Sulfametoxazol</w:t>
            </w:r>
            <w:proofErr w:type="spellEnd"/>
            <w:r w:rsidRPr="00AE264A">
              <w:rPr>
                <w:strike/>
                <w:sz w:val="24"/>
                <w:szCs w:val="24"/>
                <w:lang w:val="es-ES_tradnl"/>
              </w:rPr>
              <w:t xml:space="preserve"> 400mg + </w:t>
            </w:r>
            <w:proofErr w:type="spellStart"/>
            <w:r w:rsidRPr="00AE264A">
              <w:rPr>
                <w:strike/>
                <w:sz w:val="24"/>
                <w:szCs w:val="24"/>
                <w:lang w:val="es-ES_tradnl"/>
              </w:rPr>
              <w:t>Trimetoprima</w:t>
            </w:r>
            <w:proofErr w:type="spellEnd"/>
            <w:r w:rsidRPr="00AE264A">
              <w:rPr>
                <w:strike/>
                <w:sz w:val="24"/>
                <w:szCs w:val="24"/>
                <w:lang w:val="es-ES_tradnl"/>
              </w:rPr>
              <w:t xml:space="preserve"> </w:t>
            </w:r>
            <w:proofErr w:type="gramStart"/>
            <w:r w:rsidRPr="00AE264A">
              <w:rPr>
                <w:strike/>
                <w:sz w:val="24"/>
                <w:szCs w:val="24"/>
                <w:lang w:val="es-ES_tradnl"/>
              </w:rPr>
              <w:t>( 80</w:t>
            </w:r>
            <w:proofErr w:type="gramEnd"/>
            <w:r w:rsidRPr="00AE264A">
              <w:rPr>
                <w:strike/>
                <w:sz w:val="24"/>
                <w:szCs w:val="24"/>
                <w:lang w:val="es-ES_tradnl"/>
              </w:rPr>
              <w:t>mg)*</w:t>
            </w:r>
          </w:p>
        </w:tc>
        <w:tc>
          <w:tcPr>
            <w:tcW w:w="1053" w:type="pct"/>
            <w:shd w:val="clear" w:color="auto" w:fill="auto"/>
            <w:vAlign w:val="center"/>
          </w:tcPr>
          <w:p w:rsidR="005D30CE" w:rsidRPr="00AE264A" w:rsidRDefault="005D30CE" w:rsidP="00CD5472">
            <w:pPr>
              <w:spacing w:after="200"/>
              <w:jc w:val="both"/>
              <w:rPr>
                <w:strike/>
                <w:sz w:val="24"/>
                <w:szCs w:val="24"/>
                <w:lang w:val="es-ES_tradnl"/>
              </w:rPr>
            </w:pPr>
            <w:r w:rsidRPr="00AE264A">
              <w:rPr>
                <w:strike/>
                <w:sz w:val="24"/>
                <w:szCs w:val="24"/>
                <w:lang w:val="es-ES_tradnl"/>
              </w:rPr>
              <w:t>Comprimidos</w:t>
            </w:r>
          </w:p>
        </w:tc>
        <w:tc>
          <w:tcPr>
            <w:tcW w:w="990" w:type="pct"/>
            <w:shd w:val="clear" w:color="auto" w:fill="auto"/>
            <w:vAlign w:val="center"/>
          </w:tcPr>
          <w:p w:rsidR="005D30CE" w:rsidRPr="00AE264A" w:rsidRDefault="005D30CE" w:rsidP="00CD5472">
            <w:pPr>
              <w:spacing w:after="200"/>
              <w:jc w:val="both"/>
              <w:rPr>
                <w:strike/>
                <w:sz w:val="24"/>
                <w:szCs w:val="24"/>
                <w:lang w:val="es-ES_tradnl"/>
              </w:rPr>
            </w:pPr>
            <w:r w:rsidRPr="00AE264A">
              <w:rPr>
                <w:strike/>
                <w:sz w:val="24"/>
                <w:szCs w:val="24"/>
                <w:lang w:val="es-ES_tradnl"/>
              </w:rPr>
              <w:t>200 un</w:t>
            </w:r>
          </w:p>
        </w:tc>
        <w:tc>
          <w:tcPr>
            <w:tcW w:w="891" w:type="pct"/>
            <w:shd w:val="clear" w:color="auto" w:fill="auto"/>
            <w:vAlign w:val="center"/>
          </w:tcPr>
          <w:p w:rsidR="005D30CE" w:rsidRPr="00AE264A" w:rsidRDefault="005D30CE" w:rsidP="00CD5472">
            <w:pPr>
              <w:spacing w:after="200"/>
              <w:jc w:val="both"/>
              <w:rPr>
                <w:strike/>
                <w:sz w:val="24"/>
                <w:szCs w:val="24"/>
                <w:lang w:val="es-ES_tradnl"/>
              </w:rPr>
            </w:pPr>
            <w:r w:rsidRPr="00AE264A">
              <w:rPr>
                <w:strike/>
                <w:sz w:val="24"/>
                <w:szCs w:val="24"/>
                <w:lang w:val="es-ES_tradnl"/>
              </w:rPr>
              <w:t>100 un</w:t>
            </w:r>
          </w:p>
        </w:tc>
        <w:tc>
          <w:tcPr>
            <w:tcW w:w="798" w:type="pct"/>
            <w:shd w:val="clear" w:color="auto" w:fill="auto"/>
            <w:vAlign w:val="center"/>
          </w:tcPr>
          <w:p w:rsidR="005D30CE" w:rsidRPr="00AE264A" w:rsidRDefault="005D30CE" w:rsidP="00CD5472">
            <w:pPr>
              <w:spacing w:after="200"/>
              <w:jc w:val="both"/>
              <w:rPr>
                <w:strike/>
                <w:sz w:val="24"/>
                <w:szCs w:val="24"/>
              </w:rPr>
            </w:pPr>
            <w:r w:rsidRPr="00AE264A">
              <w:rPr>
                <w:strike/>
                <w:sz w:val="24"/>
                <w:szCs w:val="24"/>
              </w:rPr>
              <w:t>-</w:t>
            </w:r>
          </w:p>
        </w:tc>
      </w:tr>
      <w:tr w:rsidR="005D30CE" w:rsidRPr="00AE264A" w:rsidTr="00C44E55">
        <w:trPr>
          <w:cantSplit/>
        </w:trPr>
        <w:tc>
          <w:tcPr>
            <w:tcW w:w="1268" w:type="pct"/>
            <w:shd w:val="clear" w:color="auto" w:fill="auto"/>
            <w:vAlign w:val="center"/>
          </w:tcPr>
          <w:p w:rsidR="005D30CE" w:rsidRPr="00AE264A" w:rsidRDefault="005D30CE" w:rsidP="00CD5472">
            <w:pPr>
              <w:spacing w:after="200"/>
              <w:jc w:val="both"/>
              <w:rPr>
                <w:strike/>
                <w:sz w:val="24"/>
                <w:szCs w:val="24"/>
              </w:rPr>
            </w:pPr>
            <w:r w:rsidRPr="00AE264A">
              <w:rPr>
                <w:strike/>
                <w:sz w:val="24"/>
                <w:szCs w:val="24"/>
              </w:rPr>
              <w:t>Supositórios</w:t>
            </w:r>
          </w:p>
          <w:p w:rsidR="005D30CE" w:rsidRPr="00AE264A" w:rsidRDefault="005D30CE" w:rsidP="00C05F3D">
            <w:pPr>
              <w:spacing w:after="200"/>
              <w:jc w:val="both"/>
              <w:rPr>
                <w:strike/>
                <w:sz w:val="24"/>
                <w:szCs w:val="24"/>
              </w:rPr>
            </w:pPr>
            <w:r w:rsidRPr="00AE264A">
              <w:rPr>
                <w:strike/>
                <w:sz w:val="24"/>
                <w:szCs w:val="24"/>
              </w:rPr>
              <w:t xml:space="preserve"> </w:t>
            </w:r>
            <w:proofErr w:type="spellStart"/>
            <w:r w:rsidRPr="00AE264A">
              <w:rPr>
                <w:strike/>
                <w:sz w:val="24"/>
                <w:szCs w:val="24"/>
              </w:rPr>
              <w:t>Anti-hemorróidas</w:t>
            </w:r>
            <w:proofErr w:type="spellEnd"/>
            <w:r w:rsidRPr="00AE264A">
              <w:rPr>
                <w:strike/>
                <w:sz w:val="24"/>
                <w:szCs w:val="24"/>
              </w:rPr>
              <w:t>*</w:t>
            </w:r>
          </w:p>
        </w:tc>
        <w:tc>
          <w:tcPr>
            <w:tcW w:w="1053" w:type="pct"/>
            <w:shd w:val="clear" w:color="auto" w:fill="auto"/>
            <w:vAlign w:val="center"/>
          </w:tcPr>
          <w:p w:rsidR="005D30CE" w:rsidRPr="00AE264A" w:rsidRDefault="005D30CE" w:rsidP="00CD5472">
            <w:pPr>
              <w:spacing w:after="200"/>
              <w:jc w:val="both"/>
              <w:rPr>
                <w:strike/>
                <w:sz w:val="24"/>
                <w:szCs w:val="24"/>
                <w:lang w:val="es-ES_tradnl"/>
              </w:rPr>
            </w:pPr>
            <w:proofErr w:type="spellStart"/>
            <w:r w:rsidRPr="00AE264A">
              <w:rPr>
                <w:strike/>
                <w:sz w:val="24"/>
                <w:szCs w:val="24"/>
                <w:lang w:val="es-ES_tradnl"/>
              </w:rPr>
              <w:t>Supositórios</w:t>
            </w:r>
            <w:proofErr w:type="spellEnd"/>
          </w:p>
        </w:tc>
        <w:tc>
          <w:tcPr>
            <w:tcW w:w="990" w:type="pct"/>
            <w:shd w:val="clear" w:color="auto" w:fill="auto"/>
            <w:vAlign w:val="center"/>
          </w:tcPr>
          <w:p w:rsidR="005D30CE" w:rsidRPr="00AE264A" w:rsidRDefault="005D30CE" w:rsidP="00CD5472">
            <w:pPr>
              <w:spacing w:after="200"/>
              <w:jc w:val="both"/>
              <w:rPr>
                <w:strike/>
                <w:sz w:val="24"/>
                <w:szCs w:val="24"/>
                <w:lang w:val="es-ES_tradnl"/>
              </w:rPr>
            </w:pPr>
            <w:r w:rsidRPr="00AE264A">
              <w:rPr>
                <w:strike/>
                <w:sz w:val="24"/>
                <w:szCs w:val="24"/>
                <w:lang w:val="es-ES_tradnl"/>
              </w:rPr>
              <w:t>50 un</w:t>
            </w:r>
          </w:p>
        </w:tc>
        <w:tc>
          <w:tcPr>
            <w:tcW w:w="891" w:type="pct"/>
            <w:shd w:val="clear" w:color="auto" w:fill="auto"/>
            <w:vAlign w:val="center"/>
          </w:tcPr>
          <w:p w:rsidR="005D30CE" w:rsidRPr="00AE264A" w:rsidRDefault="005D30CE" w:rsidP="00CD5472">
            <w:pPr>
              <w:spacing w:after="200"/>
              <w:jc w:val="both"/>
              <w:rPr>
                <w:strike/>
                <w:sz w:val="24"/>
                <w:szCs w:val="24"/>
                <w:lang w:val="es-ES_tradnl"/>
              </w:rPr>
            </w:pPr>
            <w:r w:rsidRPr="00AE264A">
              <w:rPr>
                <w:strike/>
                <w:sz w:val="24"/>
                <w:szCs w:val="24"/>
                <w:lang w:val="es-ES_tradnl"/>
              </w:rPr>
              <w:t>10 un</w:t>
            </w:r>
          </w:p>
        </w:tc>
        <w:tc>
          <w:tcPr>
            <w:tcW w:w="798" w:type="pct"/>
            <w:shd w:val="clear" w:color="auto" w:fill="auto"/>
            <w:vAlign w:val="center"/>
          </w:tcPr>
          <w:p w:rsidR="005D30CE" w:rsidRPr="00AE264A" w:rsidRDefault="005D30CE" w:rsidP="00CD5472">
            <w:pPr>
              <w:spacing w:after="200"/>
              <w:jc w:val="both"/>
              <w:rPr>
                <w:strike/>
                <w:sz w:val="24"/>
                <w:szCs w:val="24"/>
              </w:rPr>
            </w:pPr>
            <w:r w:rsidRPr="00AE264A">
              <w:rPr>
                <w:strike/>
                <w:sz w:val="24"/>
                <w:szCs w:val="24"/>
              </w:rPr>
              <w:t>-</w:t>
            </w:r>
          </w:p>
        </w:tc>
      </w:tr>
      <w:tr w:rsidR="005D30CE" w:rsidRPr="00AE264A" w:rsidTr="00C44E55">
        <w:trPr>
          <w:cantSplit/>
        </w:trPr>
        <w:tc>
          <w:tcPr>
            <w:tcW w:w="1268" w:type="pct"/>
            <w:shd w:val="clear" w:color="auto" w:fill="auto"/>
            <w:vAlign w:val="center"/>
          </w:tcPr>
          <w:p w:rsidR="005D30CE" w:rsidRPr="00AE264A" w:rsidRDefault="005D30CE" w:rsidP="00C05F3D">
            <w:pPr>
              <w:spacing w:after="200"/>
              <w:jc w:val="both"/>
              <w:rPr>
                <w:strike/>
                <w:sz w:val="24"/>
                <w:szCs w:val="24"/>
              </w:rPr>
            </w:pPr>
            <w:r w:rsidRPr="00AE264A">
              <w:rPr>
                <w:strike/>
                <w:sz w:val="24"/>
                <w:szCs w:val="24"/>
              </w:rPr>
              <w:t>Tetraciclina</w:t>
            </w:r>
            <w:r w:rsidR="00CD5472">
              <w:rPr>
                <w:strike/>
                <w:sz w:val="24"/>
                <w:szCs w:val="24"/>
              </w:rPr>
              <w:t xml:space="preserve"> </w:t>
            </w:r>
            <w:r w:rsidRPr="00AE264A">
              <w:rPr>
                <w:strike/>
                <w:sz w:val="24"/>
                <w:szCs w:val="24"/>
              </w:rPr>
              <w:t>(</w:t>
            </w:r>
            <w:proofErr w:type="gramStart"/>
            <w:r w:rsidRPr="00AE264A">
              <w:rPr>
                <w:strike/>
                <w:sz w:val="24"/>
                <w:szCs w:val="24"/>
              </w:rPr>
              <w:t>Cloridrato)*</w:t>
            </w:r>
            <w:proofErr w:type="gramEnd"/>
          </w:p>
        </w:tc>
        <w:tc>
          <w:tcPr>
            <w:tcW w:w="1053" w:type="pct"/>
            <w:shd w:val="clear" w:color="auto" w:fill="auto"/>
            <w:vAlign w:val="center"/>
          </w:tcPr>
          <w:p w:rsidR="005D30CE" w:rsidRPr="00AE264A" w:rsidRDefault="005D30CE" w:rsidP="00CD5472">
            <w:pPr>
              <w:spacing w:after="200"/>
              <w:jc w:val="both"/>
              <w:rPr>
                <w:strike/>
                <w:sz w:val="24"/>
                <w:szCs w:val="24"/>
              </w:rPr>
            </w:pPr>
            <w:r w:rsidRPr="00AE264A">
              <w:rPr>
                <w:strike/>
                <w:sz w:val="24"/>
                <w:szCs w:val="24"/>
              </w:rPr>
              <w:t>Comprimidos de 250mg</w:t>
            </w:r>
          </w:p>
        </w:tc>
        <w:tc>
          <w:tcPr>
            <w:tcW w:w="990" w:type="pct"/>
            <w:shd w:val="clear" w:color="auto" w:fill="auto"/>
            <w:vAlign w:val="center"/>
          </w:tcPr>
          <w:p w:rsidR="005D30CE" w:rsidRPr="00AE264A" w:rsidRDefault="005D30CE" w:rsidP="00CD5472">
            <w:pPr>
              <w:spacing w:after="200"/>
              <w:jc w:val="both"/>
              <w:rPr>
                <w:strike/>
                <w:sz w:val="24"/>
                <w:szCs w:val="24"/>
                <w:lang w:val="es-ES_tradnl"/>
              </w:rPr>
            </w:pPr>
            <w:r w:rsidRPr="00AE264A">
              <w:rPr>
                <w:strike/>
                <w:sz w:val="24"/>
                <w:szCs w:val="24"/>
                <w:lang w:val="es-ES_tradnl"/>
              </w:rPr>
              <w:t>300 un</w:t>
            </w:r>
          </w:p>
        </w:tc>
        <w:tc>
          <w:tcPr>
            <w:tcW w:w="891" w:type="pct"/>
            <w:shd w:val="clear" w:color="auto" w:fill="auto"/>
            <w:vAlign w:val="center"/>
          </w:tcPr>
          <w:p w:rsidR="005D30CE" w:rsidRPr="00AE264A" w:rsidRDefault="005D30CE" w:rsidP="00CD5472">
            <w:pPr>
              <w:spacing w:after="200"/>
              <w:jc w:val="both"/>
              <w:rPr>
                <w:strike/>
                <w:sz w:val="24"/>
                <w:szCs w:val="24"/>
                <w:lang w:val="es-ES_tradnl"/>
              </w:rPr>
            </w:pPr>
            <w:r w:rsidRPr="00AE264A">
              <w:rPr>
                <w:strike/>
                <w:sz w:val="24"/>
                <w:szCs w:val="24"/>
                <w:lang w:val="es-ES_tradnl"/>
              </w:rPr>
              <w:t>100 un</w:t>
            </w:r>
          </w:p>
        </w:tc>
        <w:tc>
          <w:tcPr>
            <w:tcW w:w="798" w:type="pct"/>
            <w:shd w:val="clear" w:color="auto" w:fill="auto"/>
            <w:vAlign w:val="center"/>
          </w:tcPr>
          <w:p w:rsidR="005D30CE" w:rsidRPr="00AE264A" w:rsidRDefault="005D30CE" w:rsidP="00CD5472">
            <w:pPr>
              <w:spacing w:after="200"/>
              <w:jc w:val="both"/>
              <w:rPr>
                <w:strike/>
                <w:sz w:val="24"/>
                <w:szCs w:val="24"/>
                <w:lang w:val="es-ES_tradnl"/>
              </w:rPr>
            </w:pPr>
            <w:r w:rsidRPr="00AE264A">
              <w:rPr>
                <w:strike/>
                <w:sz w:val="24"/>
                <w:szCs w:val="24"/>
                <w:lang w:val="es-ES_tradnl"/>
              </w:rPr>
              <w:t>-</w:t>
            </w:r>
          </w:p>
        </w:tc>
      </w:tr>
      <w:tr w:rsidR="005D30CE" w:rsidRPr="00AE264A" w:rsidTr="00C44E55">
        <w:trPr>
          <w:cantSplit/>
        </w:trPr>
        <w:tc>
          <w:tcPr>
            <w:tcW w:w="1268" w:type="pct"/>
            <w:shd w:val="clear" w:color="auto" w:fill="auto"/>
            <w:vAlign w:val="center"/>
          </w:tcPr>
          <w:p w:rsidR="005D30CE" w:rsidRPr="00AE264A" w:rsidRDefault="005D30CE" w:rsidP="00C05F3D">
            <w:pPr>
              <w:spacing w:after="200"/>
              <w:jc w:val="both"/>
              <w:rPr>
                <w:strike/>
                <w:sz w:val="24"/>
                <w:szCs w:val="24"/>
                <w:lang w:val="es-ES_tradnl"/>
              </w:rPr>
            </w:pPr>
            <w:r w:rsidRPr="00AE264A">
              <w:rPr>
                <w:strike/>
                <w:sz w:val="24"/>
                <w:szCs w:val="24"/>
                <w:lang w:val="es-ES_tradnl"/>
              </w:rPr>
              <w:t>Tópico anti-</w:t>
            </w:r>
            <w:proofErr w:type="spellStart"/>
            <w:r w:rsidRPr="00AE264A">
              <w:rPr>
                <w:strike/>
                <w:sz w:val="24"/>
                <w:szCs w:val="24"/>
                <w:lang w:val="es-ES_tradnl"/>
              </w:rPr>
              <w:t>otálgico</w:t>
            </w:r>
            <w:proofErr w:type="spellEnd"/>
            <w:r w:rsidRPr="00AE264A">
              <w:rPr>
                <w:strike/>
                <w:sz w:val="24"/>
                <w:szCs w:val="24"/>
                <w:lang w:val="es-ES_tradnl"/>
              </w:rPr>
              <w:t xml:space="preserve"> e anti-infeccioso</w:t>
            </w:r>
          </w:p>
        </w:tc>
        <w:tc>
          <w:tcPr>
            <w:tcW w:w="1053" w:type="pct"/>
            <w:shd w:val="clear" w:color="auto" w:fill="auto"/>
            <w:vAlign w:val="center"/>
          </w:tcPr>
          <w:p w:rsidR="005D30CE" w:rsidRPr="00AE264A" w:rsidRDefault="005D30CE" w:rsidP="00CD5472">
            <w:pPr>
              <w:pStyle w:val="Ttulo2"/>
              <w:spacing w:after="200"/>
              <w:jc w:val="both"/>
              <w:rPr>
                <w:b w:val="0"/>
                <w:bCs w:val="0"/>
                <w:strike/>
                <w:sz w:val="24"/>
                <w:szCs w:val="24"/>
                <w:lang w:val="es-ES_tradnl"/>
              </w:rPr>
            </w:pPr>
            <w:r w:rsidRPr="00AE264A">
              <w:rPr>
                <w:b w:val="0"/>
                <w:bCs w:val="0"/>
                <w:strike/>
                <w:sz w:val="24"/>
                <w:szCs w:val="24"/>
                <w:lang w:val="es-ES_tradnl"/>
              </w:rPr>
              <w:t>Frascos de 5-10ml</w:t>
            </w:r>
          </w:p>
        </w:tc>
        <w:tc>
          <w:tcPr>
            <w:tcW w:w="990" w:type="pct"/>
            <w:shd w:val="clear" w:color="auto" w:fill="auto"/>
            <w:vAlign w:val="center"/>
          </w:tcPr>
          <w:p w:rsidR="005D30CE" w:rsidRPr="00AE264A" w:rsidRDefault="005D30CE" w:rsidP="00CD5472">
            <w:pPr>
              <w:spacing w:after="200"/>
              <w:jc w:val="both"/>
              <w:rPr>
                <w:strike/>
                <w:sz w:val="24"/>
                <w:szCs w:val="24"/>
                <w:lang w:val="es-ES_tradnl"/>
              </w:rPr>
            </w:pPr>
            <w:r w:rsidRPr="00AE264A">
              <w:rPr>
                <w:strike/>
                <w:sz w:val="24"/>
                <w:szCs w:val="24"/>
                <w:lang w:val="es-ES_tradnl"/>
              </w:rPr>
              <w:t>10 un</w:t>
            </w:r>
          </w:p>
        </w:tc>
        <w:tc>
          <w:tcPr>
            <w:tcW w:w="891" w:type="pct"/>
            <w:shd w:val="clear" w:color="auto" w:fill="auto"/>
            <w:vAlign w:val="center"/>
          </w:tcPr>
          <w:p w:rsidR="005D30CE" w:rsidRPr="00AE264A" w:rsidRDefault="005D30CE" w:rsidP="00CD5472">
            <w:pPr>
              <w:spacing w:after="200"/>
              <w:jc w:val="both"/>
              <w:rPr>
                <w:strike/>
                <w:sz w:val="24"/>
                <w:szCs w:val="24"/>
                <w:lang w:val="es-ES_tradnl"/>
              </w:rPr>
            </w:pPr>
            <w:r w:rsidRPr="00AE264A">
              <w:rPr>
                <w:strike/>
                <w:sz w:val="24"/>
                <w:szCs w:val="24"/>
                <w:lang w:val="es-ES_tradnl"/>
              </w:rPr>
              <w:t>05 un</w:t>
            </w:r>
          </w:p>
        </w:tc>
        <w:tc>
          <w:tcPr>
            <w:tcW w:w="798" w:type="pct"/>
            <w:shd w:val="clear" w:color="auto" w:fill="auto"/>
            <w:vAlign w:val="center"/>
          </w:tcPr>
          <w:p w:rsidR="005D30CE" w:rsidRPr="00AE264A" w:rsidRDefault="005D30CE" w:rsidP="00CD5472">
            <w:pPr>
              <w:spacing w:after="200"/>
              <w:jc w:val="both"/>
              <w:rPr>
                <w:strike/>
                <w:sz w:val="24"/>
                <w:szCs w:val="24"/>
                <w:lang w:val="es-ES_tradnl"/>
              </w:rPr>
            </w:pPr>
            <w:r w:rsidRPr="00AE264A">
              <w:rPr>
                <w:strike/>
                <w:sz w:val="24"/>
                <w:szCs w:val="24"/>
                <w:lang w:val="es-ES_tradnl"/>
              </w:rPr>
              <w:t>-</w:t>
            </w:r>
          </w:p>
        </w:tc>
      </w:tr>
      <w:tr w:rsidR="005D30CE" w:rsidRPr="00AE264A" w:rsidTr="00C44E55">
        <w:trPr>
          <w:cantSplit/>
        </w:trPr>
        <w:tc>
          <w:tcPr>
            <w:tcW w:w="1268" w:type="pct"/>
            <w:shd w:val="clear" w:color="auto" w:fill="auto"/>
            <w:vAlign w:val="center"/>
          </w:tcPr>
          <w:p w:rsidR="005D30CE" w:rsidRPr="00AE264A" w:rsidRDefault="005D30CE" w:rsidP="00CD5472">
            <w:pPr>
              <w:spacing w:after="200"/>
              <w:jc w:val="both"/>
              <w:rPr>
                <w:strike/>
                <w:sz w:val="24"/>
                <w:szCs w:val="24"/>
                <w:lang w:val="es-ES_tradnl"/>
              </w:rPr>
            </w:pPr>
            <w:r w:rsidRPr="00AE264A">
              <w:rPr>
                <w:strike/>
                <w:sz w:val="24"/>
                <w:szCs w:val="24"/>
                <w:lang w:val="es-ES_tradnl"/>
              </w:rPr>
              <w:t xml:space="preserve">Tira Oftálmica Estéril de Fluoresceína Sódica (1%) </w:t>
            </w:r>
            <w:proofErr w:type="gramStart"/>
            <w:r w:rsidRPr="00AE264A">
              <w:rPr>
                <w:strike/>
                <w:sz w:val="24"/>
                <w:szCs w:val="24"/>
                <w:lang w:val="es-ES_tradnl"/>
              </w:rPr>
              <w:t>* .</w:t>
            </w:r>
            <w:proofErr w:type="gramEnd"/>
          </w:p>
        </w:tc>
        <w:tc>
          <w:tcPr>
            <w:tcW w:w="1053" w:type="pct"/>
            <w:shd w:val="clear" w:color="auto" w:fill="auto"/>
            <w:vAlign w:val="center"/>
          </w:tcPr>
          <w:p w:rsidR="005D30CE" w:rsidRPr="00AE264A" w:rsidRDefault="005D30CE" w:rsidP="00CD5472">
            <w:pPr>
              <w:spacing w:after="200"/>
              <w:jc w:val="both"/>
              <w:rPr>
                <w:strike/>
                <w:sz w:val="24"/>
                <w:szCs w:val="24"/>
                <w:lang w:val="es-ES_tradnl"/>
              </w:rPr>
            </w:pPr>
            <w:r w:rsidRPr="00AE264A">
              <w:rPr>
                <w:strike/>
                <w:sz w:val="24"/>
                <w:szCs w:val="24"/>
                <w:lang w:val="es-ES_tradnl"/>
              </w:rPr>
              <w:t>-</w:t>
            </w:r>
          </w:p>
        </w:tc>
        <w:tc>
          <w:tcPr>
            <w:tcW w:w="990" w:type="pct"/>
            <w:shd w:val="clear" w:color="auto" w:fill="auto"/>
            <w:vAlign w:val="center"/>
          </w:tcPr>
          <w:p w:rsidR="005D30CE" w:rsidRPr="00AE264A" w:rsidRDefault="005D30CE" w:rsidP="00CD5472">
            <w:pPr>
              <w:spacing w:after="200"/>
              <w:jc w:val="both"/>
              <w:rPr>
                <w:strike/>
                <w:sz w:val="24"/>
                <w:szCs w:val="24"/>
                <w:lang w:val="es-ES_tradnl"/>
              </w:rPr>
            </w:pPr>
            <w:r w:rsidRPr="00AE264A">
              <w:rPr>
                <w:strike/>
                <w:sz w:val="24"/>
                <w:szCs w:val="24"/>
                <w:lang w:val="es-ES_tradnl"/>
              </w:rPr>
              <w:t>200 un</w:t>
            </w:r>
          </w:p>
        </w:tc>
        <w:tc>
          <w:tcPr>
            <w:tcW w:w="891" w:type="pct"/>
            <w:shd w:val="clear" w:color="auto" w:fill="auto"/>
            <w:vAlign w:val="center"/>
          </w:tcPr>
          <w:p w:rsidR="005D30CE" w:rsidRPr="00AE264A" w:rsidRDefault="005D30CE" w:rsidP="00CD5472">
            <w:pPr>
              <w:spacing w:after="200"/>
              <w:jc w:val="both"/>
              <w:rPr>
                <w:strike/>
                <w:sz w:val="24"/>
                <w:szCs w:val="24"/>
                <w:lang w:val="es-ES_tradnl"/>
              </w:rPr>
            </w:pPr>
            <w:r w:rsidRPr="00AE264A">
              <w:rPr>
                <w:strike/>
                <w:sz w:val="24"/>
                <w:szCs w:val="24"/>
                <w:lang w:val="es-ES_tradnl"/>
              </w:rPr>
              <w:t>-</w:t>
            </w:r>
          </w:p>
        </w:tc>
        <w:tc>
          <w:tcPr>
            <w:tcW w:w="798" w:type="pct"/>
            <w:shd w:val="clear" w:color="auto" w:fill="auto"/>
            <w:vAlign w:val="center"/>
          </w:tcPr>
          <w:p w:rsidR="005D30CE" w:rsidRPr="00AE264A" w:rsidRDefault="005D30CE" w:rsidP="00CD5472">
            <w:pPr>
              <w:spacing w:after="200"/>
              <w:jc w:val="both"/>
              <w:rPr>
                <w:strike/>
                <w:sz w:val="24"/>
                <w:szCs w:val="24"/>
                <w:lang w:val="es-ES_tradnl"/>
              </w:rPr>
            </w:pPr>
            <w:r w:rsidRPr="00AE264A">
              <w:rPr>
                <w:strike/>
                <w:sz w:val="24"/>
                <w:szCs w:val="24"/>
                <w:lang w:val="es-ES_tradnl"/>
              </w:rPr>
              <w:t>-</w:t>
            </w:r>
          </w:p>
        </w:tc>
      </w:tr>
      <w:tr w:rsidR="005D30CE" w:rsidRPr="00AE264A" w:rsidTr="00C44E55">
        <w:trPr>
          <w:cantSplit/>
        </w:trPr>
        <w:tc>
          <w:tcPr>
            <w:tcW w:w="1268" w:type="pct"/>
            <w:shd w:val="clear" w:color="auto" w:fill="auto"/>
            <w:vAlign w:val="center"/>
          </w:tcPr>
          <w:p w:rsidR="005D30CE" w:rsidRPr="00AE264A" w:rsidRDefault="005D30CE" w:rsidP="00C05F3D">
            <w:pPr>
              <w:pStyle w:val="Ttulo3"/>
              <w:spacing w:after="200"/>
              <w:jc w:val="both"/>
              <w:rPr>
                <w:strike/>
                <w:sz w:val="24"/>
                <w:szCs w:val="24"/>
                <w:lang w:val="es-ES_tradnl"/>
              </w:rPr>
            </w:pPr>
            <w:proofErr w:type="spellStart"/>
            <w:r w:rsidRPr="00AE264A">
              <w:rPr>
                <w:rFonts w:ascii="Times New Roman" w:hAnsi="Times New Roman" w:cs="Times New Roman"/>
                <w:b/>
                <w:bCs/>
                <w:strike/>
                <w:color w:val="auto"/>
                <w:sz w:val="24"/>
                <w:szCs w:val="24"/>
                <w:lang w:val="es-ES_tradnl"/>
              </w:rPr>
              <w:t>Solução</w:t>
            </w:r>
            <w:proofErr w:type="spellEnd"/>
            <w:r w:rsidRPr="00AE264A">
              <w:rPr>
                <w:rFonts w:ascii="Times New Roman" w:hAnsi="Times New Roman" w:cs="Times New Roman"/>
                <w:b/>
                <w:bCs/>
                <w:strike/>
                <w:color w:val="auto"/>
                <w:sz w:val="24"/>
                <w:szCs w:val="24"/>
                <w:lang w:val="es-ES_tradnl"/>
              </w:rPr>
              <w:t xml:space="preserve"> de Iodo a 2,5%*</w:t>
            </w:r>
          </w:p>
        </w:tc>
        <w:tc>
          <w:tcPr>
            <w:tcW w:w="1053" w:type="pct"/>
            <w:shd w:val="clear" w:color="auto" w:fill="auto"/>
            <w:vAlign w:val="center"/>
          </w:tcPr>
          <w:p w:rsidR="005D30CE" w:rsidRPr="00AE264A" w:rsidRDefault="005D30CE" w:rsidP="00CD5472">
            <w:pPr>
              <w:spacing w:after="200"/>
              <w:jc w:val="both"/>
              <w:rPr>
                <w:strike/>
                <w:sz w:val="24"/>
                <w:szCs w:val="24"/>
                <w:lang w:val="es-ES_tradnl"/>
              </w:rPr>
            </w:pPr>
            <w:r w:rsidRPr="00AE264A">
              <w:rPr>
                <w:strike/>
                <w:sz w:val="24"/>
                <w:szCs w:val="24"/>
                <w:lang w:val="es-ES_tradnl"/>
              </w:rPr>
              <w:t>Frascos de 100 ml</w:t>
            </w:r>
          </w:p>
        </w:tc>
        <w:tc>
          <w:tcPr>
            <w:tcW w:w="990" w:type="pct"/>
            <w:shd w:val="clear" w:color="auto" w:fill="auto"/>
            <w:vAlign w:val="center"/>
          </w:tcPr>
          <w:p w:rsidR="005D30CE" w:rsidRPr="00AE264A" w:rsidRDefault="005D30CE" w:rsidP="00CD5472">
            <w:pPr>
              <w:spacing w:after="200"/>
              <w:jc w:val="both"/>
              <w:rPr>
                <w:strike/>
                <w:sz w:val="24"/>
                <w:szCs w:val="24"/>
                <w:lang w:val="es-ES_tradnl"/>
              </w:rPr>
            </w:pPr>
            <w:r w:rsidRPr="00AE264A">
              <w:rPr>
                <w:strike/>
                <w:sz w:val="24"/>
                <w:szCs w:val="24"/>
                <w:lang w:val="es-ES_tradnl"/>
              </w:rPr>
              <w:t>04 un</w:t>
            </w:r>
          </w:p>
        </w:tc>
        <w:tc>
          <w:tcPr>
            <w:tcW w:w="891" w:type="pct"/>
            <w:shd w:val="clear" w:color="auto" w:fill="auto"/>
            <w:vAlign w:val="center"/>
          </w:tcPr>
          <w:p w:rsidR="005D30CE" w:rsidRPr="00AE264A" w:rsidRDefault="005D30CE" w:rsidP="00CD5472">
            <w:pPr>
              <w:spacing w:after="200"/>
              <w:jc w:val="both"/>
              <w:rPr>
                <w:strike/>
                <w:sz w:val="24"/>
                <w:szCs w:val="24"/>
                <w:lang w:val="es-ES_tradnl"/>
              </w:rPr>
            </w:pPr>
            <w:r w:rsidRPr="00AE264A">
              <w:rPr>
                <w:strike/>
                <w:sz w:val="24"/>
                <w:szCs w:val="24"/>
                <w:lang w:val="es-ES_tradnl"/>
              </w:rPr>
              <w:t>02 un</w:t>
            </w:r>
          </w:p>
        </w:tc>
        <w:tc>
          <w:tcPr>
            <w:tcW w:w="798" w:type="pct"/>
            <w:shd w:val="clear" w:color="auto" w:fill="auto"/>
            <w:vAlign w:val="center"/>
          </w:tcPr>
          <w:p w:rsidR="005D30CE" w:rsidRPr="00AE264A" w:rsidRDefault="005D30CE" w:rsidP="00CD5472">
            <w:pPr>
              <w:spacing w:after="200"/>
              <w:jc w:val="both"/>
              <w:rPr>
                <w:strike/>
                <w:sz w:val="24"/>
                <w:szCs w:val="24"/>
                <w:lang w:val="es-ES_tradnl"/>
              </w:rPr>
            </w:pPr>
            <w:r w:rsidRPr="00AE264A">
              <w:rPr>
                <w:strike/>
                <w:sz w:val="24"/>
                <w:szCs w:val="24"/>
                <w:lang w:val="es-ES_tradnl"/>
              </w:rPr>
              <w:t>-</w:t>
            </w:r>
          </w:p>
        </w:tc>
      </w:tr>
      <w:tr w:rsidR="005D30CE" w:rsidRPr="00AE264A" w:rsidTr="00C44E55">
        <w:trPr>
          <w:cantSplit/>
        </w:trPr>
        <w:tc>
          <w:tcPr>
            <w:tcW w:w="1268" w:type="pct"/>
            <w:shd w:val="clear" w:color="auto" w:fill="auto"/>
            <w:vAlign w:val="center"/>
          </w:tcPr>
          <w:p w:rsidR="005D30CE" w:rsidRPr="00AE264A" w:rsidRDefault="005D30CE" w:rsidP="00C05F3D">
            <w:pPr>
              <w:pStyle w:val="Ttulo3"/>
              <w:spacing w:after="200"/>
              <w:jc w:val="both"/>
              <w:rPr>
                <w:strike/>
                <w:sz w:val="24"/>
                <w:szCs w:val="24"/>
                <w:lang w:val="es-ES_tradnl"/>
              </w:rPr>
            </w:pPr>
            <w:proofErr w:type="spellStart"/>
            <w:r w:rsidRPr="00AE264A">
              <w:rPr>
                <w:rFonts w:ascii="Times New Roman" w:hAnsi="Times New Roman" w:cs="Times New Roman"/>
                <w:b/>
                <w:bCs/>
                <w:strike/>
                <w:color w:val="auto"/>
                <w:sz w:val="24"/>
                <w:szCs w:val="24"/>
                <w:lang w:val="es-ES_tradnl"/>
              </w:rPr>
              <w:lastRenderedPageBreak/>
              <w:t>Água</w:t>
            </w:r>
            <w:proofErr w:type="spellEnd"/>
            <w:r w:rsidRPr="00AE264A">
              <w:rPr>
                <w:rFonts w:ascii="Times New Roman" w:hAnsi="Times New Roman" w:cs="Times New Roman"/>
                <w:b/>
                <w:bCs/>
                <w:strike/>
                <w:color w:val="auto"/>
                <w:sz w:val="24"/>
                <w:szCs w:val="24"/>
                <w:lang w:val="es-ES_tradnl"/>
              </w:rPr>
              <w:t xml:space="preserve"> boricada 3%</w:t>
            </w:r>
          </w:p>
        </w:tc>
        <w:tc>
          <w:tcPr>
            <w:tcW w:w="1053" w:type="pct"/>
            <w:shd w:val="clear" w:color="auto" w:fill="auto"/>
            <w:vAlign w:val="center"/>
          </w:tcPr>
          <w:p w:rsidR="005D30CE" w:rsidRPr="00AE264A" w:rsidRDefault="005D30CE" w:rsidP="00CD5472">
            <w:pPr>
              <w:pStyle w:val="Ttulo2"/>
              <w:spacing w:after="200"/>
              <w:jc w:val="both"/>
              <w:rPr>
                <w:b w:val="0"/>
                <w:bCs w:val="0"/>
                <w:strike/>
                <w:sz w:val="24"/>
                <w:szCs w:val="24"/>
                <w:lang w:val="es-ES_tradnl"/>
              </w:rPr>
            </w:pPr>
            <w:r w:rsidRPr="00AE264A">
              <w:rPr>
                <w:b w:val="0"/>
                <w:bCs w:val="0"/>
                <w:strike/>
                <w:sz w:val="24"/>
                <w:szCs w:val="24"/>
                <w:lang w:val="es-ES_tradnl"/>
              </w:rPr>
              <w:t>Frascos de 100 a 250 ml</w:t>
            </w:r>
          </w:p>
        </w:tc>
        <w:tc>
          <w:tcPr>
            <w:tcW w:w="990" w:type="pct"/>
            <w:shd w:val="clear" w:color="auto" w:fill="auto"/>
            <w:vAlign w:val="center"/>
          </w:tcPr>
          <w:p w:rsidR="005D30CE" w:rsidRPr="00AE264A" w:rsidRDefault="005D30CE" w:rsidP="00CD5472">
            <w:pPr>
              <w:spacing w:after="200"/>
              <w:jc w:val="both"/>
              <w:rPr>
                <w:strike/>
                <w:sz w:val="24"/>
                <w:szCs w:val="24"/>
                <w:lang w:val="es-ES_tradnl"/>
              </w:rPr>
            </w:pPr>
            <w:r w:rsidRPr="00AE264A">
              <w:rPr>
                <w:strike/>
                <w:sz w:val="24"/>
                <w:szCs w:val="24"/>
                <w:lang w:val="es-ES_tradnl"/>
              </w:rPr>
              <w:t>-</w:t>
            </w:r>
          </w:p>
        </w:tc>
        <w:tc>
          <w:tcPr>
            <w:tcW w:w="891" w:type="pct"/>
            <w:shd w:val="clear" w:color="auto" w:fill="auto"/>
            <w:vAlign w:val="center"/>
          </w:tcPr>
          <w:p w:rsidR="005D30CE" w:rsidRPr="00AE264A" w:rsidRDefault="005D30CE" w:rsidP="00CD5472">
            <w:pPr>
              <w:spacing w:after="200"/>
              <w:jc w:val="both"/>
              <w:rPr>
                <w:strike/>
                <w:sz w:val="24"/>
                <w:szCs w:val="24"/>
                <w:lang w:val="es-ES_tradnl"/>
              </w:rPr>
            </w:pPr>
            <w:r w:rsidRPr="00AE264A">
              <w:rPr>
                <w:strike/>
                <w:sz w:val="24"/>
                <w:szCs w:val="24"/>
                <w:lang w:val="es-ES_tradnl"/>
              </w:rPr>
              <w:t>-</w:t>
            </w:r>
          </w:p>
        </w:tc>
        <w:tc>
          <w:tcPr>
            <w:tcW w:w="798" w:type="pct"/>
            <w:shd w:val="clear" w:color="auto" w:fill="auto"/>
            <w:vAlign w:val="center"/>
          </w:tcPr>
          <w:p w:rsidR="005D30CE" w:rsidRPr="00AE264A" w:rsidRDefault="00CD5472" w:rsidP="00CD5472">
            <w:pPr>
              <w:spacing w:after="200"/>
              <w:jc w:val="both"/>
              <w:rPr>
                <w:strike/>
                <w:sz w:val="24"/>
                <w:szCs w:val="24"/>
                <w:lang w:val="es-ES_tradnl"/>
              </w:rPr>
            </w:pPr>
            <w:r>
              <w:rPr>
                <w:strike/>
                <w:sz w:val="24"/>
                <w:szCs w:val="24"/>
                <w:lang w:val="es-ES_tradnl"/>
              </w:rPr>
              <w:t xml:space="preserve"> </w:t>
            </w:r>
            <w:r w:rsidR="005D30CE" w:rsidRPr="00AE264A">
              <w:rPr>
                <w:strike/>
                <w:sz w:val="24"/>
                <w:szCs w:val="24"/>
                <w:lang w:val="es-ES_tradnl"/>
              </w:rPr>
              <w:t>01 un</w:t>
            </w:r>
          </w:p>
        </w:tc>
      </w:tr>
      <w:tr w:rsidR="005D30CE" w:rsidRPr="00AE264A" w:rsidTr="00C44E55">
        <w:trPr>
          <w:cantSplit/>
        </w:trPr>
        <w:tc>
          <w:tcPr>
            <w:tcW w:w="1268" w:type="pct"/>
            <w:shd w:val="clear" w:color="auto" w:fill="auto"/>
            <w:vAlign w:val="center"/>
          </w:tcPr>
          <w:p w:rsidR="005D30CE" w:rsidRPr="00AE264A" w:rsidRDefault="005D30CE" w:rsidP="00C05F3D">
            <w:pPr>
              <w:pStyle w:val="Ttulo3"/>
              <w:spacing w:after="200"/>
              <w:jc w:val="both"/>
              <w:rPr>
                <w:strike/>
                <w:sz w:val="24"/>
                <w:szCs w:val="24"/>
                <w:lang w:val="es-ES_tradnl"/>
              </w:rPr>
            </w:pPr>
            <w:proofErr w:type="spellStart"/>
            <w:r w:rsidRPr="00AE264A">
              <w:rPr>
                <w:rFonts w:ascii="Times New Roman" w:hAnsi="Times New Roman" w:cs="Times New Roman"/>
                <w:b/>
                <w:bCs/>
                <w:strike/>
                <w:color w:val="auto"/>
                <w:sz w:val="24"/>
                <w:szCs w:val="24"/>
                <w:lang w:val="es-ES_tradnl"/>
              </w:rPr>
              <w:t>Água</w:t>
            </w:r>
            <w:proofErr w:type="spellEnd"/>
            <w:r w:rsidRPr="00AE264A">
              <w:rPr>
                <w:rFonts w:ascii="Times New Roman" w:hAnsi="Times New Roman" w:cs="Times New Roman"/>
                <w:b/>
                <w:bCs/>
                <w:strike/>
                <w:color w:val="auto"/>
                <w:sz w:val="24"/>
                <w:szCs w:val="24"/>
                <w:lang w:val="es-ES_tradnl"/>
              </w:rPr>
              <w:t xml:space="preserve"> oxigenada 20 vol.</w:t>
            </w:r>
          </w:p>
        </w:tc>
        <w:tc>
          <w:tcPr>
            <w:tcW w:w="1053" w:type="pct"/>
            <w:shd w:val="clear" w:color="auto" w:fill="auto"/>
            <w:vAlign w:val="center"/>
          </w:tcPr>
          <w:p w:rsidR="005D30CE" w:rsidRPr="00AE264A" w:rsidRDefault="005D30CE" w:rsidP="00CD5472">
            <w:pPr>
              <w:pStyle w:val="Ttulo2"/>
              <w:spacing w:after="200"/>
              <w:jc w:val="both"/>
              <w:rPr>
                <w:b w:val="0"/>
                <w:bCs w:val="0"/>
                <w:strike/>
                <w:sz w:val="24"/>
                <w:szCs w:val="24"/>
                <w:lang w:val="es-ES_tradnl"/>
              </w:rPr>
            </w:pPr>
            <w:r w:rsidRPr="00AE264A">
              <w:rPr>
                <w:b w:val="0"/>
                <w:bCs w:val="0"/>
                <w:strike/>
                <w:sz w:val="24"/>
                <w:szCs w:val="24"/>
                <w:lang w:val="es-ES_tradnl"/>
              </w:rPr>
              <w:t xml:space="preserve"> Frascos de 100 ml.</w:t>
            </w:r>
          </w:p>
        </w:tc>
        <w:tc>
          <w:tcPr>
            <w:tcW w:w="990" w:type="pct"/>
            <w:shd w:val="clear" w:color="auto" w:fill="auto"/>
            <w:vAlign w:val="center"/>
          </w:tcPr>
          <w:p w:rsidR="005D30CE" w:rsidRPr="00AE264A" w:rsidRDefault="005D30CE" w:rsidP="00CD5472">
            <w:pPr>
              <w:spacing w:after="200"/>
              <w:jc w:val="both"/>
              <w:rPr>
                <w:strike/>
                <w:sz w:val="24"/>
                <w:szCs w:val="24"/>
                <w:lang w:val="es-ES_tradnl"/>
              </w:rPr>
            </w:pPr>
            <w:r w:rsidRPr="00AE264A">
              <w:rPr>
                <w:strike/>
                <w:sz w:val="24"/>
                <w:szCs w:val="24"/>
                <w:lang w:val="es-ES_tradnl"/>
              </w:rPr>
              <w:t>-</w:t>
            </w:r>
          </w:p>
        </w:tc>
        <w:tc>
          <w:tcPr>
            <w:tcW w:w="891" w:type="pct"/>
            <w:shd w:val="clear" w:color="auto" w:fill="auto"/>
            <w:vAlign w:val="center"/>
          </w:tcPr>
          <w:p w:rsidR="005D30CE" w:rsidRPr="00AE264A" w:rsidRDefault="005D30CE" w:rsidP="00CD5472">
            <w:pPr>
              <w:spacing w:after="200"/>
              <w:jc w:val="both"/>
              <w:rPr>
                <w:strike/>
                <w:sz w:val="24"/>
                <w:szCs w:val="24"/>
                <w:lang w:val="es-ES_tradnl"/>
              </w:rPr>
            </w:pPr>
            <w:r w:rsidRPr="00AE264A">
              <w:rPr>
                <w:strike/>
                <w:sz w:val="24"/>
                <w:szCs w:val="24"/>
                <w:lang w:val="es-ES_tradnl"/>
              </w:rPr>
              <w:t>-</w:t>
            </w:r>
          </w:p>
        </w:tc>
        <w:tc>
          <w:tcPr>
            <w:tcW w:w="798" w:type="pct"/>
            <w:shd w:val="clear" w:color="auto" w:fill="auto"/>
            <w:vAlign w:val="center"/>
          </w:tcPr>
          <w:p w:rsidR="005D30CE" w:rsidRPr="00AE264A" w:rsidRDefault="00CD5472" w:rsidP="00CD5472">
            <w:pPr>
              <w:spacing w:after="200"/>
              <w:jc w:val="both"/>
              <w:rPr>
                <w:strike/>
                <w:sz w:val="24"/>
                <w:szCs w:val="24"/>
                <w:lang w:val="es-ES_tradnl"/>
              </w:rPr>
            </w:pPr>
            <w:r>
              <w:rPr>
                <w:strike/>
                <w:sz w:val="24"/>
                <w:szCs w:val="24"/>
                <w:lang w:val="es-ES_tradnl"/>
              </w:rPr>
              <w:t xml:space="preserve"> </w:t>
            </w:r>
            <w:r w:rsidR="005D30CE" w:rsidRPr="00AE264A">
              <w:rPr>
                <w:strike/>
                <w:sz w:val="24"/>
                <w:szCs w:val="24"/>
                <w:lang w:val="es-ES_tradnl"/>
              </w:rPr>
              <w:t>01 un</w:t>
            </w:r>
          </w:p>
        </w:tc>
      </w:tr>
      <w:tr w:rsidR="005D30CE" w:rsidRPr="00AE264A" w:rsidTr="00C44E55">
        <w:trPr>
          <w:cantSplit/>
          <w:trHeight w:val="504"/>
        </w:trPr>
        <w:tc>
          <w:tcPr>
            <w:tcW w:w="1268" w:type="pct"/>
            <w:shd w:val="clear" w:color="auto" w:fill="auto"/>
            <w:vAlign w:val="center"/>
          </w:tcPr>
          <w:p w:rsidR="005D30CE" w:rsidRPr="00AE264A" w:rsidRDefault="005D30CE" w:rsidP="00C05F3D">
            <w:pPr>
              <w:pStyle w:val="Ttulo3"/>
              <w:spacing w:after="200"/>
              <w:jc w:val="both"/>
              <w:rPr>
                <w:strike/>
                <w:sz w:val="24"/>
                <w:szCs w:val="24"/>
              </w:rPr>
            </w:pPr>
            <w:r w:rsidRPr="00AE264A">
              <w:rPr>
                <w:rFonts w:ascii="Times New Roman" w:hAnsi="Times New Roman" w:cs="Times New Roman"/>
                <w:b/>
                <w:bCs/>
                <w:strike/>
                <w:color w:val="auto"/>
                <w:sz w:val="24"/>
                <w:szCs w:val="24"/>
              </w:rPr>
              <w:t>Xilocaína Gel</w:t>
            </w:r>
          </w:p>
        </w:tc>
        <w:tc>
          <w:tcPr>
            <w:tcW w:w="1053" w:type="pct"/>
            <w:shd w:val="clear" w:color="auto" w:fill="auto"/>
            <w:vAlign w:val="center"/>
          </w:tcPr>
          <w:p w:rsidR="005D30CE" w:rsidRPr="00AE264A" w:rsidRDefault="005D30CE" w:rsidP="00CD5472">
            <w:pPr>
              <w:pStyle w:val="Ttulo2"/>
              <w:spacing w:after="200"/>
              <w:jc w:val="both"/>
              <w:rPr>
                <w:b w:val="0"/>
                <w:bCs w:val="0"/>
                <w:strike/>
                <w:sz w:val="24"/>
                <w:szCs w:val="24"/>
              </w:rPr>
            </w:pPr>
            <w:r w:rsidRPr="00AE264A">
              <w:rPr>
                <w:b w:val="0"/>
                <w:bCs w:val="0"/>
                <w:strike/>
                <w:sz w:val="24"/>
                <w:szCs w:val="24"/>
              </w:rPr>
              <w:t>Bisnagas de 15 g</w:t>
            </w:r>
          </w:p>
        </w:tc>
        <w:tc>
          <w:tcPr>
            <w:tcW w:w="990" w:type="pct"/>
            <w:shd w:val="clear" w:color="auto" w:fill="auto"/>
            <w:vAlign w:val="center"/>
          </w:tcPr>
          <w:p w:rsidR="005D30CE" w:rsidRPr="00AE264A" w:rsidRDefault="005D30CE" w:rsidP="00CD5472">
            <w:pPr>
              <w:spacing w:after="200"/>
              <w:jc w:val="both"/>
              <w:rPr>
                <w:strike/>
                <w:sz w:val="24"/>
                <w:szCs w:val="24"/>
              </w:rPr>
            </w:pPr>
            <w:r w:rsidRPr="00AE264A">
              <w:rPr>
                <w:strike/>
                <w:sz w:val="24"/>
                <w:szCs w:val="24"/>
              </w:rPr>
              <w:t>-</w:t>
            </w:r>
          </w:p>
        </w:tc>
        <w:tc>
          <w:tcPr>
            <w:tcW w:w="891" w:type="pct"/>
            <w:shd w:val="clear" w:color="auto" w:fill="auto"/>
            <w:vAlign w:val="center"/>
          </w:tcPr>
          <w:p w:rsidR="005D30CE" w:rsidRPr="00AE264A" w:rsidRDefault="005D30CE" w:rsidP="00CD5472">
            <w:pPr>
              <w:spacing w:after="200"/>
              <w:jc w:val="both"/>
              <w:rPr>
                <w:strike/>
                <w:sz w:val="24"/>
                <w:szCs w:val="24"/>
              </w:rPr>
            </w:pPr>
            <w:r w:rsidRPr="00AE264A">
              <w:rPr>
                <w:strike/>
                <w:sz w:val="24"/>
                <w:szCs w:val="24"/>
              </w:rPr>
              <w:t>-</w:t>
            </w:r>
          </w:p>
        </w:tc>
        <w:tc>
          <w:tcPr>
            <w:tcW w:w="798" w:type="pct"/>
            <w:shd w:val="clear" w:color="auto" w:fill="auto"/>
            <w:vAlign w:val="center"/>
          </w:tcPr>
          <w:p w:rsidR="005D30CE" w:rsidRPr="00AE264A" w:rsidRDefault="00CD5472" w:rsidP="00CD5472">
            <w:pPr>
              <w:spacing w:after="200"/>
              <w:jc w:val="both"/>
              <w:rPr>
                <w:strike/>
                <w:sz w:val="24"/>
                <w:szCs w:val="24"/>
              </w:rPr>
            </w:pPr>
            <w:r>
              <w:rPr>
                <w:strike/>
                <w:sz w:val="24"/>
                <w:szCs w:val="24"/>
              </w:rPr>
              <w:t xml:space="preserve"> </w:t>
            </w:r>
            <w:r w:rsidR="005D30CE" w:rsidRPr="00AE264A">
              <w:rPr>
                <w:strike/>
                <w:sz w:val="24"/>
                <w:szCs w:val="24"/>
              </w:rPr>
              <w:t xml:space="preserve">01 </w:t>
            </w:r>
            <w:proofErr w:type="spellStart"/>
            <w:r w:rsidR="005D30CE" w:rsidRPr="00AE264A">
              <w:rPr>
                <w:strike/>
                <w:sz w:val="24"/>
                <w:szCs w:val="24"/>
              </w:rPr>
              <w:t>un</w:t>
            </w:r>
            <w:proofErr w:type="spellEnd"/>
          </w:p>
        </w:tc>
      </w:tr>
    </w:tbl>
    <w:p w:rsidR="00CD5472" w:rsidRDefault="005D30CE" w:rsidP="00CD5472">
      <w:pPr>
        <w:spacing w:after="200"/>
        <w:jc w:val="both"/>
        <w:rPr>
          <w:strike/>
          <w:sz w:val="24"/>
          <w:szCs w:val="24"/>
        </w:rPr>
      </w:pPr>
      <w:r w:rsidRPr="00AE264A">
        <w:rPr>
          <w:strike/>
          <w:sz w:val="24"/>
          <w:szCs w:val="24"/>
        </w:rPr>
        <w:t>Fonte: Guia Médico Internacional de</w:t>
      </w:r>
      <w:r w:rsidR="00CD5472">
        <w:rPr>
          <w:strike/>
          <w:sz w:val="24"/>
          <w:szCs w:val="24"/>
        </w:rPr>
        <w:t xml:space="preserve"> </w:t>
      </w:r>
      <w:r w:rsidRPr="00AE264A">
        <w:rPr>
          <w:strike/>
          <w:sz w:val="24"/>
          <w:szCs w:val="24"/>
        </w:rPr>
        <w:t>bordo - Organização Mundial de Saúde / OMS</w:t>
      </w:r>
    </w:p>
    <w:p w:rsidR="00C05F3D" w:rsidRDefault="00C05F3D" w:rsidP="00C05F3D">
      <w:pPr>
        <w:pStyle w:val="Ttulo1"/>
        <w:spacing w:after="200"/>
        <w:jc w:val="both"/>
        <w:rPr>
          <w:b/>
          <w:bCs/>
          <w:strike/>
        </w:rPr>
      </w:pPr>
    </w:p>
    <w:p w:rsidR="005D30CE" w:rsidRPr="00AE264A" w:rsidRDefault="005D30CE" w:rsidP="00C05F3D">
      <w:pPr>
        <w:pStyle w:val="Ttulo1"/>
        <w:spacing w:after="200"/>
        <w:jc w:val="both"/>
        <w:rPr>
          <w:strike/>
        </w:rPr>
      </w:pPr>
      <w:r w:rsidRPr="00AE264A">
        <w:rPr>
          <w:b/>
          <w:bCs/>
          <w:strike/>
        </w:rPr>
        <w:t xml:space="preserve">Quadro 2 - Lista de Correlatos - Materiais </w:t>
      </w:r>
      <w:proofErr w:type="spellStart"/>
      <w:r w:rsidRPr="00AE264A">
        <w:rPr>
          <w:b/>
          <w:bCs/>
          <w:strike/>
        </w:rPr>
        <w:t>médico-cirúrgico</w:t>
      </w:r>
      <w:proofErr w:type="spellEnd"/>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862"/>
        <w:gridCol w:w="2407"/>
        <w:gridCol w:w="1689"/>
        <w:gridCol w:w="1516"/>
        <w:gridCol w:w="1171"/>
      </w:tblGrid>
      <w:tr w:rsidR="005D30CE" w:rsidRPr="00AE264A" w:rsidTr="00712D52">
        <w:trPr>
          <w:cantSplit/>
        </w:trPr>
        <w:tc>
          <w:tcPr>
            <w:tcW w:w="1200" w:type="pct"/>
            <w:vMerge w:val="restart"/>
            <w:vAlign w:val="center"/>
          </w:tcPr>
          <w:p w:rsidR="005D30CE" w:rsidRPr="00AE264A" w:rsidRDefault="005D30CE" w:rsidP="00C05F3D">
            <w:pPr>
              <w:pStyle w:val="Ttulo5"/>
              <w:spacing w:after="200"/>
              <w:rPr>
                <w:strike/>
                <w:sz w:val="24"/>
                <w:szCs w:val="24"/>
              </w:rPr>
            </w:pPr>
            <w:r w:rsidRPr="00AE264A">
              <w:rPr>
                <w:rFonts w:ascii="Times New Roman" w:hAnsi="Times New Roman" w:cs="Times New Roman"/>
                <w:strike/>
                <w:color w:val="auto"/>
                <w:sz w:val="24"/>
                <w:szCs w:val="24"/>
              </w:rPr>
              <w:t>MATERIAL</w:t>
            </w:r>
          </w:p>
        </w:tc>
        <w:tc>
          <w:tcPr>
            <w:tcW w:w="900" w:type="pct"/>
            <w:vMerge w:val="restart"/>
            <w:vAlign w:val="center"/>
          </w:tcPr>
          <w:p w:rsidR="005D30CE" w:rsidRPr="00AE264A" w:rsidRDefault="005D30CE" w:rsidP="00CD5472">
            <w:pPr>
              <w:pStyle w:val="Ttulo5"/>
              <w:spacing w:after="200"/>
              <w:rPr>
                <w:rFonts w:ascii="Times New Roman" w:hAnsi="Times New Roman" w:cs="Times New Roman"/>
                <w:strike/>
                <w:color w:val="auto"/>
                <w:sz w:val="24"/>
                <w:szCs w:val="24"/>
              </w:rPr>
            </w:pPr>
            <w:r w:rsidRPr="00AE264A">
              <w:rPr>
                <w:rFonts w:ascii="Times New Roman" w:hAnsi="Times New Roman" w:cs="Times New Roman"/>
                <w:strike/>
                <w:color w:val="auto"/>
                <w:sz w:val="24"/>
                <w:szCs w:val="24"/>
              </w:rPr>
              <w:t>INFORMAÇÕES COMPLEMENTARES</w:t>
            </w:r>
          </w:p>
        </w:tc>
        <w:tc>
          <w:tcPr>
            <w:tcW w:w="2900" w:type="pct"/>
            <w:gridSpan w:val="3"/>
            <w:vAlign w:val="center"/>
          </w:tcPr>
          <w:p w:rsidR="005D30CE" w:rsidRPr="00AE264A" w:rsidRDefault="005D30CE" w:rsidP="00CD5472">
            <w:pPr>
              <w:spacing w:after="200"/>
              <w:jc w:val="both"/>
              <w:rPr>
                <w:strike/>
                <w:sz w:val="24"/>
                <w:szCs w:val="24"/>
              </w:rPr>
            </w:pPr>
            <w:r w:rsidRPr="00AE264A">
              <w:rPr>
                <w:strike/>
                <w:sz w:val="24"/>
                <w:szCs w:val="24"/>
              </w:rPr>
              <w:t>CATEGORIAS DA EMBARCAÇÃO</w:t>
            </w:r>
          </w:p>
        </w:tc>
      </w:tr>
      <w:tr w:rsidR="005D30CE" w:rsidRPr="00AE264A" w:rsidTr="00712D52">
        <w:trPr>
          <w:cantSplit/>
        </w:trPr>
        <w:tc>
          <w:tcPr>
            <w:tcW w:w="1200" w:type="pct"/>
            <w:vMerge/>
            <w:vAlign w:val="center"/>
          </w:tcPr>
          <w:p w:rsidR="005D30CE" w:rsidRPr="00AE264A" w:rsidRDefault="005D30CE" w:rsidP="00CD5472">
            <w:pPr>
              <w:spacing w:after="200"/>
              <w:jc w:val="both"/>
              <w:rPr>
                <w:strike/>
                <w:sz w:val="24"/>
                <w:szCs w:val="24"/>
              </w:rPr>
            </w:pPr>
          </w:p>
        </w:tc>
        <w:tc>
          <w:tcPr>
            <w:tcW w:w="900" w:type="pct"/>
            <w:vMerge/>
            <w:vAlign w:val="center"/>
          </w:tcPr>
          <w:p w:rsidR="005D30CE" w:rsidRPr="00AE264A" w:rsidRDefault="005D30CE" w:rsidP="00CD5472">
            <w:pPr>
              <w:spacing w:after="200"/>
              <w:jc w:val="both"/>
              <w:rPr>
                <w:strike/>
                <w:sz w:val="24"/>
                <w:szCs w:val="24"/>
              </w:rPr>
            </w:pPr>
          </w:p>
        </w:tc>
        <w:tc>
          <w:tcPr>
            <w:tcW w:w="1100" w:type="pct"/>
            <w:vAlign w:val="center"/>
          </w:tcPr>
          <w:p w:rsidR="005D30CE" w:rsidRPr="00AE264A" w:rsidRDefault="005D30CE" w:rsidP="00CD5472">
            <w:pPr>
              <w:spacing w:after="200"/>
              <w:jc w:val="both"/>
              <w:rPr>
                <w:strike/>
                <w:sz w:val="24"/>
                <w:szCs w:val="24"/>
              </w:rPr>
            </w:pPr>
            <w:r w:rsidRPr="00AE264A">
              <w:rPr>
                <w:strike/>
                <w:sz w:val="24"/>
                <w:szCs w:val="24"/>
              </w:rPr>
              <w:t>A</w:t>
            </w:r>
          </w:p>
        </w:tc>
        <w:tc>
          <w:tcPr>
            <w:tcW w:w="1000" w:type="pct"/>
            <w:vAlign w:val="center"/>
          </w:tcPr>
          <w:p w:rsidR="005D30CE" w:rsidRPr="00AE264A" w:rsidRDefault="005D30CE" w:rsidP="00CD5472">
            <w:pPr>
              <w:spacing w:after="200"/>
              <w:jc w:val="both"/>
              <w:rPr>
                <w:strike/>
                <w:sz w:val="24"/>
                <w:szCs w:val="24"/>
              </w:rPr>
            </w:pPr>
            <w:r w:rsidRPr="00AE264A">
              <w:rPr>
                <w:strike/>
                <w:sz w:val="24"/>
                <w:szCs w:val="24"/>
              </w:rPr>
              <w:t>B</w:t>
            </w:r>
          </w:p>
        </w:tc>
        <w:tc>
          <w:tcPr>
            <w:tcW w:w="800" w:type="pct"/>
            <w:vAlign w:val="center"/>
          </w:tcPr>
          <w:p w:rsidR="005D30CE" w:rsidRPr="00AE264A" w:rsidRDefault="005D30CE" w:rsidP="00CD5472">
            <w:pPr>
              <w:spacing w:after="200"/>
              <w:jc w:val="both"/>
              <w:rPr>
                <w:strike/>
                <w:sz w:val="24"/>
                <w:szCs w:val="24"/>
              </w:rPr>
            </w:pPr>
            <w:r w:rsidRPr="00AE264A">
              <w:rPr>
                <w:strike/>
                <w:sz w:val="24"/>
                <w:szCs w:val="24"/>
              </w:rPr>
              <w:t>C</w:t>
            </w:r>
          </w:p>
        </w:tc>
      </w:tr>
      <w:tr w:rsidR="005D30CE" w:rsidRPr="00AE264A" w:rsidTr="00712D52">
        <w:tc>
          <w:tcPr>
            <w:tcW w:w="1200" w:type="pct"/>
            <w:vAlign w:val="center"/>
          </w:tcPr>
          <w:p w:rsidR="005D30CE" w:rsidRPr="00AE264A" w:rsidRDefault="005D30CE" w:rsidP="00CD5472">
            <w:pPr>
              <w:pStyle w:val="Ttulo6"/>
              <w:spacing w:after="200"/>
              <w:jc w:val="both"/>
              <w:rPr>
                <w:b w:val="0"/>
                <w:bCs w:val="0"/>
                <w:strike/>
                <w:sz w:val="24"/>
                <w:szCs w:val="24"/>
              </w:rPr>
            </w:pPr>
            <w:r w:rsidRPr="00AE264A">
              <w:rPr>
                <w:b w:val="0"/>
                <w:bCs w:val="0"/>
                <w:strike/>
                <w:sz w:val="24"/>
                <w:szCs w:val="24"/>
              </w:rPr>
              <w:t>Abaixador de língua</w:t>
            </w:r>
          </w:p>
        </w:tc>
        <w:tc>
          <w:tcPr>
            <w:tcW w:w="900" w:type="pct"/>
            <w:vAlign w:val="center"/>
          </w:tcPr>
          <w:p w:rsidR="005D30CE" w:rsidRPr="00AE264A" w:rsidRDefault="005D30CE" w:rsidP="00CD5472">
            <w:pPr>
              <w:pStyle w:val="Ttulo2"/>
              <w:spacing w:after="200"/>
              <w:jc w:val="both"/>
              <w:rPr>
                <w:b w:val="0"/>
                <w:bCs w:val="0"/>
                <w:strike/>
                <w:sz w:val="24"/>
                <w:szCs w:val="24"/>
                <w:lang w:val="es-ES_tradnl"/>
              </w:rPr>
            </w:pPr>
            <w:proofErr w:type="spellStart"/>
            <w:r w:rsidRPr="00AE264A">
              <w:rPr>
                <w:b w:val="0"/>
                <w:bCs w:val="0"/>
                <w:strike/>
                <w:sz w:val="24"/>
                <w:szCs w:val="24"/>
                <w:lang w:val="es-ES_tradnl"/>
              </w:rPr>
              <w:t>Descartável</w:t>
            </w:r>
            <w:proofErr w:type="spellEnd"/>
          </w:p>
        </w:tc>
        <w:tc>
          <w:tcPr>
            <w:tcW w:w="1100" w:type="pct"/>
            <w:vAlign w:val="center"/>
          </w:tcPr>
          <w:p w:rsidR="005D30CE" w:rsidRPr="00AE264A" w:rsidRDefault="005D30CE" w:rsidP="00CD5472">
            <w:pPr>
              <w:spacing w:after="200"/>
              <w:jc w:val="both"/>
              <w:rPr>
                <w:strike/>
                <w:sz w:val="24"/>
                <w:szCs w:val="24"/>
                <w:lang w:val="es-ES_tradnl"/>
              </w:rPr>
            </w:pPr>
            <w:r w:rsidRPr="00AE264A">
              <w:rPr>
                <w:strike/>
                <w:sz w:val="24"/>
                <w:szCs w:val="24"/>
                <w:lang w:val="es-ES_tradnl"/>
              </w:rPr>
              <w:t>60 un</w:t>
            </w:r>
          </w:p>
        </w:tc>
        <w:tc>
          <w:tcPr>
            <w:tcW w:w="1000" w:type="pct"/>
            <w:vAlign w:val="center"/>
          </w:tcPr>
          <w:p w:rsidR="005D30CE" w:rsidRPr="00AE264A" w:rsidRDefault="005D30CE" w:rsidP="00CD5472">
            <w:pPr>
              <w:spacing w:after="200"/>
              <w:jc w:val="both"/>
              <w:rPr>
                <w:strike/>
                <w:sz w:val="24"/>
                <w:szCs w:val="24"/>
                <w:lang w:val="es-ES_tradnl"/>
              </w:rPr>
            </w:pPr>
            <w:r w:rsidRPr="00AE264A">
              <w:rPr>
                <w:strike/>
                <w:sz w:val="24"/>
                <w:szCs w:val="24"/>
                <w:lang w:val="es-ES_tradnl"/>
              </w:rPr>
              <w:t>30 un</w:t>
            </w:r>
          </w:p>
        </w:tc>
        <w:tc>
          <w:tcPr>
            <w:tcW w:w="800" w:type="pct"/>
            <w:vAlign w:val="center"/>
          </w:tcPr>
          <w:p w:rsidR="005D30CE" w:rsidRPr="00AE264A" w:rsidRDefault="005D30CE" w:rsidP="00CD5472">
            <w:pPr>
              <w:spacing w:after="200"/>
              <w:jc w:val="both"/>
              <w:rPr>
                <w:strike/>
                <w:sz w:val="24"/>
                <w:szCs w:val="24"/>
              </w:rPr>
            </w:pPr>
            <w:r w:rsidRPr="00AE264A">
              <w:rPr>
                <w:strike/>
                <w:sz w:val="24"/>
                <w:szCs w:val="24"/>
              </w:rPr>
              <w:t>-</w:t>
            </w:r>
          </w:p>
        </w:tc>
      </w:tr>
      <w:tr w:rsidR="005D30CE" w:rsidRPr="00AE264A" w:rsidTr="00712D52">
        <w:tc>
          <w:tcPr>
            <w:tcW w:w="1200" w:type="pct"/>
            <w:vAlign w:val="center"/>
          </w:tcPr>
          <w:p w:rsidR="005D30CE" w:rsidRPr="00AE264A" w:rsidRDefault="005D30CE" w:rsidP="00C05F3D">
            <w:pPr>
              <w:spacing w:after="200"/>
              <w:jc w:val="both"/>
              <w:rPr>
                <w:strike/>
                <w:sz w:val="24"/>
                <w:szCs w:val="24"/>
              </w:rPr>
            </w:pPr>
            <w:r w:rsidRPr="00AE264A">
              <w:rPr>
                <w:strike/>
                <w:sz w:val="24"/>
                <w:szCs w:val="24"/>
              </w:rPr>
              <w:t>Aparelho de tricotomia</w:t>
            </w:r>
          </w:p>
        </w:tc>
        <w:tc>
          <w:tcPr>
            <w:tcW w:w="900" w:type="pct"/>
            <w:vAlign w:val="center"/>
          </w:tcPr>
          <w:p w:rsidR="005D30CE" w:rsidRPr="00AE264A" w:rsidRDefault="005D30CE" w:rsidP="00CD5472">
            <w:pPr>
              <w:spacing w:after="200"/>
              <w:jc w:val="both"/>
              <w:rPr>
                <w:strike/>
                <w:sz w:val="24"/>
                <w:szCs w:val="24"/>
              </w:rPr>
            </w:pPr>
            <w:r w:rsidRPr="00AE264A">
              <w:rPr>
                <w:strike/>
                <w:sz w:val="24"/>
                <w:szCs w:val="24"/>
              </w:rPr>
              <w:t>Descartável</w:t>
            </w:r>
          </w:p>
        </w:tc>
        <w:tc>
          <w:tcPr>
            <w:tcW w:w="1100" w:type="pct"/>
            <w:vAlign w:val="center"/>
          </w:tcPr>
          <w:p w:rsidR="005D30CE" w:rsidRPr="00AE264A" w:rsidRDefault="005D30CE" w:rsidP="00CD5472">
            <w:pPr>
              <w:spacing w:after="200"/>
              <w:jc w:val="both"/>
              <w:rPr>
                <w:strike/>
                <w:sz w:val="24"/>
                <w:szCs w:val="24"/>
              </w:rPr>
            </w:pPr>
            <w:r w:rsidRPr="00AE264A">
              <w:rPr>
                <w:strike/>
                <w:sz w:val="24"/>
                <w:szCs w:val="24"/>
              </w:rPr>
              <w:t xml:space="preserve">06 </w:t>
            </w:r>
            <w:proofErr w:type="spellStart"/>
            <w:r w:rsidRPr="00AE264A">
              <w:rPr>
                <w:strike/>
                <w:sz w:val="24"/>
                <w:szCs w:val="24"/>
              </w:rPr>
              <w:t>un</w:t>
            </w:r>
            <w:proofErr w:type="spellEnd"/>
          </w:p>
        </w:tc>
        <w:tc>
          <w:tcPr>
            <w:tcW w:w="1000" w:type="pct"/>
            <w:vAlign w:val="center"/>
          </w:tcPr>
          <w:p w:rsidR="005D30CE" w:rsidRPr="00AE264A" w:rsidRDefault="005D30CE" w:rsidP="00CD5472">
            <w:pPr>
              <w:spacing w:after="200"/>
              <w:jc w:val="both"/>
              <w:rPr>
                <w:strike/>
                <w:sz w:val="24"/>
                <w:szCs w:val="24"/>
              </w:rPr>
            </w:pPr>
            <w:r w:rsidRPr="00AE264A">
              <w:rPr>
                <w:strike/>
                <w:sz w:val="24"/>
                <w:szCs w:val="24"/>
              </w:rPr>
              <w:t xml:space="preserve">06 </w:t>
            </w:r>
            <w:proofErr w:type="spellStart"/>
            <w:r w:rsidRPr="00AE264A">
              <w:rPr>
                <w:strike/>
                <w:sz w:val="24"/>
                <w:szCs w:val="24"/>
              </w:rPr>
              <w:t>un</w:t>
            </w:r>
            <w:proofErr w:type="spellEnd"/>
          </w:p>
        </w:tc>
        <w:tc>
          <w:tcPr>
            <w:tcW w:w="800" w:type="pct"/>
            <w:vAlign w:val="center"/>
          </w:tcPr>
          <w:p w:rsidR="005D30CE" w:rsidRPr="00AE264A" w:rsidRDefault="005D30CE" w:rsidP="00CD5472">
            <w:pPr>
              <w:spacing w:after="200"/>
              <w:jc w:val="both"/>
              <w:rPr>
                <w:strike/>
                <w:sz w:val="24"/>
                <w:szCs w:val="24"/>
              </w:rPr>
            </w:pPr>
            <w:r w:rsidRPr="00AE264A">
              <w:rPr>
                <w:strike/>
                <w:sz w:val="24"/>
                <w:szCs w:val="24"/>
              </w:rPr>
              <w:t>-</w:t>
            </w:r>
          </w:p>
        </w:tc>
      </w:tr>
      <w:tr w:rsidR="005D30CE" w:rsidRPr="00AE264A" w:rsidTr="00712D52">
        <w:tc>
          <w:tcPr>
            <w:tcW w:w="1200" w:type="pct"/>
            <w:vAlign w:val="center"/>
          </w:tcPr>
          <w:p w:rsidR="005D30CE" w:rsidRPr="00AE264A" w:rsidRDefault="005D30CE" w:rsidP="00CD5472">
            <w:pPr>
              <w:spacing w:after="200"/>
              <w:jc w:val="both"/>
              <w:rPr>
                <w:strike/>
                <w:sz w:val="24"/>
                <w:szCs w:val="24"/>
              </w:rPr>
            </w:pPr>
            <w:r w:rsidRPr="00AE264A">
              <w:rPr>
                <w:strike/>
                <w:sz w:val="24"/>
                <w:szCs w:val="24"/>
              </w:rPr>
              <w:t xml:space="preserve">Bacia de aço </w:t>
            </w:r>
            <w:proofErr w:type="spellStart"/>
            <w:r w:rsidRPr="00AE264A">
              <w:rPr>
                <w:strike/>
                <w:sz w:val="24"/>
                <w:szCs w:val="24"/>
              </w:rPr>
              <w:t>inóx</w:t>
            </w:r>
            <w:proofErr w:type="spellEnd"/>
            <w:r w:rsidRPr="00AE264A">
              <w:rPr>
                <w:strike/>
                <w:sz w:val="24"/>
                <w:szCs w:val="24"/>
              </w:rPr>
              <w:t>, alumínio ou plástico</w:t>
            </w:r>
          </w:p>
        </w:tc>
        <w:tc>
          <w:tcPr>
            <w:tcW w:w="900" w:type="pct"/>
            <w:vAlign w:val="center"/>
          </w:tcPr>
          <w:p w:rsidR="005D30CE" w:rsidRPr="00AE264A" w:rsidRDefault="005D30CE" w:rsidP="00CD5472">
            <w:pPr>
              <w:spacing w:after="200"/>
              <w:jc w:val="both"/>
              <w:rPr>
                <w:strike/>
                <w:sz w:val="24"/>
                <w:szCs w:val="24"/>
              </w:rPr>
            </w:pPr>
            <w:r w:rsidRPr="00AE264A">
              <w:rPr>
                <w:strike/>
                <w:sz w:val="24"/>
                <w:szCs w:val="24"/>
              </w:rPr>
              <w:t>Com 20cm de diâmetro e 10cm de profundidade</w:t>
            </w:r>
          </w:p>
        </w:tc>
        <w:tc>
          <w:tcPr>
            <w:tcW w:w="1100" w:type="pct"/>
            <w:vAlign w:val="center"/>
          </w:tcPr>
          <w:p w:rsidR="005D30CE" w:rsidRPr="00AE264A" w:rsidRDefault="005D30CE" w:rsidP="00CD5472">
            <w:pPr>
              <w:spacing w:after="200"/>
              <w:jc w:val="both"/>
              <w:rPr>
                <w:strike/>
                <w:sz w:val="24"/>
                <w:szCs w:val="24"/>
                <w:lang w:val="es-ES_tradnl"/>
              </w:rPr>
            </w:pPr>
            <w:r w:rsidRPr="00AE264A">
              <w:rPr>
                <w:strike/>
                <w:sz w:val="24"/>
                <w:szCs w:val="24"/>
                <w:lang w:val="es-ES_tradnl"/>
              </w:rPr>
              <w:t>01 un</w:t>
            </w:r>
          </w:p>
        </w:tc>
        <w:tc>
          <w:tcPr>
            <w:tcW w:w="1000" w:type="pct"/>
            <w:vAlign w:val="center"/>
          </w:tcPr>
          <w:p w:rsidR="005D30CE" w:rsidRPr="00AE264A" w:rsidRDefault="005D30CE" w:rsidP="00CD5472">
            <w:pPr>
              <w:spacing w:after="200"/>
              <w:jc w:val="both"/>
              <w:rPr>
                <w:strike/>
                <w:sz w:val="24"/>
                <w:szCs w:val="24"/>
                <w:lang w:val="es-ES_tradnl"/>
              </w:rPr>
            </w:pPr>
            <w:r w:rsidRPr="00AE264A">
              <w:rPr>
                <w:strike/>
                <w:sz w:val="24"/>
                <w:szCs w:val="24"/>
                <w:lang w:val="es-ES_tradnl"/>
              </w:rPr>
              <w:t>01 un</w:t>
            </w:r>
          </w:p>
        </w:tc>
        <w:tc>
          <w:tcPr>
            <w:tcW w:w="800" w:type="pct"/>
            <w:vAlign w:val="center"/>
          </w:tcPr>
          <w:p w:rsidR="005D30CE" w:rsidRPr="00AE264A" w:rsidRDefault="005D30CE" w:rsidP="00CD5472">
            <w:pPr>
              <w:spacing w:after="200"/>
              <w:jc w:val="both"/>
              <w:rPr>
                <w:strike/>
                <w:sz w:val="24"/>
                <w:szCs w:val="24"/>
                <w:lang w:val="es-ES_tradnl"/>
              </w:rPr>
            </w:pPr>
            <w:r w:rsidRPr="00AE264A">
              <w:rPr>
                <w:strike/>
                <w:sz w:val="24"/>
                <w:szCs w:val="24"/>
                <w:lang w:val="es-ES_tradnl"/>
              </w:rPr>
              <w:t xml:space="preserve">01 </w:t>
            </w:r>
            <w:proofErr w:type="spellStart"/>
            <w:r w:rsidRPr="00AE264A">
              <w:rPr>
                <w:strike/>
                <w:sz w:val="24"/>
                <w:szCs w:val="24"/>
                <w:lang w:val="es-ES_tradnl"/>
              </w:rPr>
              <w:t>um</w:t>
            </w:r>
            <w:proofErr w:type="spellEnd"/>
          </w:p>
        </w:tc>
      </w:tr>
      <w:tr w:rsidR="005D30CE" w:rsidRPr="00AE264A" w:rsidTr="00712D52">
        <w:tc>
          <w:tcPr>
            <w:tcW w:w="1200" w:type="pct"/>
            <w:vAlign w:val="center"/>
          </w:tcPr>
          <w:p w:rsidR="005D30CE" w:rsidRPr="00AE264A" w:rsidRDefault="005D30CE" w:rsidP="00CD5472">
            <w:pPr>
              <w:spacing w:after="200"/>
              <w:jc w:val="both"/>
              <w:rPr>
                <w:strike/>
                <w:sz w:val="24"/>
                <w:szCs w:val="24"/>
              </w:rPr>
            </w:pPr>
            <w:r w:rsidRPr="00AE264A">
              <w:rPr>
                <w:strike/>
                <w:sz w:val="24"/>
                <w:szCs w:val="24"/>
              </w:rPr>
              <w:t xml:space="preserve">Curativo adesivo e transparente, de formatos </w:t>
            </w:r>
            <w:r w:rsidRPr="00AE264A">
              <w:rPr>
                <w:strike/>
                <w:sz w:val="24"/>
                <w:szCs w:val="24"/>
              </w:rPr>
              <w:lastRenderedPageBreak/>
              <w:t>variados.</w:t>
            </w:r>
          </w:p>
        </w:tc>
        <w:tc>
          <w:tcPr>
            <w:tcW w:w="900" w:type="pct"/>
            <w:vAlign w:val="center"/>
          </w:tcPr>
          <w:p w:rsidR="005D30CE" w:rsidRPr="00AE264A" w:rsidRDefault="005D30CE" w:rsidP="00CD5472">
            <w:pPr>
              <w:spacing w:after="200"/>
              <w:jc w:val="both"/>
              <w:rPr>
                <w:strike/>
                <w:sz w:val="24"/>
                <w:szCs w:val="24"/>
              </w:rPr>
            </w:pPr>
            <w:r w:rsidRPr="00AE264A">
              <w:rPr>
                <w:strike/>
                <w:sz w:val="24"/>
                <w:szCs w:val="24"/>
              </w:rPr>
              <w:lastRenderedPageBreak/>
              <w:t>Caixa com 35 unidades</w:t>
            </w:r>
          </w:p>
        </w:tc>
        <w:tc>
          <w:tcPr>
            <w:tcW w:w="1100" w:type="pct"/>
            <w:vAlign w:val="center"/>
          </w:tcPr>
          <w:p w:rsidR="005D30CE" w:rsidRPr="00AE264A" w:rsidRDefault="005D30CE" w:rsidP="00CD5472">
            <w:pPr>
              <w:spacing w:after="200"/>
              <w:jc w:val="both"/>
              <w:rPr>
                <w:strike/>
                <w:sz w:val="24"/>
                <w:szCs w:val="24"/>
                <w:lang w:val="es-ES_tradnl"/>
              </w:rPr>
            </w:pPr>
            <w:r w:rsidRPr="00AE264A">
              <w:rPr>
                <w:strike/>
                <w:sz w:val="24"/>
                <w:szCs w:val="24"/>
                <w:lang w:val="es-ES_tradnl"/>
              </w:rPr>
              <w:t>10 un</w:t>
            </w:r>
          </w:p>
        </w:tc>
        <w:tc>
          <w:tcPr>
            <w:tcW w:w="1000" w:type="pct"/>
            <w:vAlign w:val="center"/>
          </w:tcPr>
          <w:p w:rsidR="005D30CE" w:rsidRPr="00AE264A" w:rsidRDefault="005D30CE" w:rsidP="00CD5472">
            <w:pPr>
              <w:spacing w:after="200"/>
              <w:jc w:val="both"/>
              <w:rPr>
                <w:strike/>
                <w:sz w:val="24"/>
                <w:szCs w:val="24"/>
                <w:lang w:val="es-ES_tradnl"/>
              </w:rPr>
            </w:pPr>
            <w:r w:rsidRPr="00AE264A">
              <w:rPr>
                <w:strike/>
                <w:sz w:val="24"/>
                <w:szCs w:val="24"/>
                <w:lang w:val="es-ES_tradnl"/>
              </w:rPr>
              <w:t>8 un</w:t>
            </w:r>
          </w:p>
        </w:tc>
        <w:tc>
          <w:tcPr>
            <w:tcW w:w="800" w:type="pct"/>
            <w:vAlign w:val="center"/>
          </w:tcPr>
          <w:p w:rsidR="005D30CE" w:rsidRPr="00AE264A" w:rsidRDefault="005D30CE" w:rsidP="00CD5472">
            <w:pPr>
              <w:spacing w:after="200"/>
              <w:jc w:val="both"/>
              <w:rPr>
                <w:strike/>
                <w:sz w:val="24"/>
                <w:szCs w:val="24"/>
                <w:lang w:val="es-ES_tradnl"/>
              </w:rPr>
            </w:pPr>
            <w:r w:rsidRPr="00AE264A">
              <w:rPr>
                <w:strike/>
                <w:sz w:val="24"/>
                <w:szCs w:val="24"/>
                <w:lang w:val="es-ES_tradnl"/>
              </w:rPr>
              <w:t>03 un</w:t>
            </w:r>
          </w:p>
        </w:tc>
      </w:tr>
      <w:tr w:rsidR="005D30CE" w:rsidRPr="00AE264A" w:rsidTr="00712D52">
        <w:tc>
          <w:tcPr>
            <w:tcW w:w="1200" w:type="pct"/>
            <w:vAlign w:val="center"/>
          </w:tcPr>
          <w:p w:rsidR="005D30CE" w:rsidRPr="00AE264A" w:rsidRDefault="005D30CE" w:rsidP="00CD5472">
            <w:pPr>
              <w:spacing w:after="200"/>
              <w:jc w:val="both"/>
              <w:rPr>
                <w:strike/>
                <w:sz w:val="24"/>
                <w:szCs w:val="24"/>
              </w:rPr>
            </w:pPr>
            <w:r w:rsidRPr="00AE264A">
              <w:rPr>
                <w:strike/>
                <w:sz w:val="24"/>
                <w:szCs w:val="24"/>
              </w:rPr>
              <w:t>Bolsa de gelo</w:t>
            </w:r>
          </w:p>
        </w:tc>
        <w:tc>
          <w:tcPr>
            <w:tcW w:w="900" w:type="pct"/>
            <w:vAlign w:val="center"/>
          </w:tcPr>
          <w:p w:rsidR="005D30CE" w:rsidRPr="00AE264A" w:rsidRDefault="005D30CE" w:rsidP="00CD5472">
            <w:pPr>
              <w:spacing w:after="200"/>
              <w:jc w:val="both"/>
              <w:rPr>
                <w:strike/>
                <w:sz w:val="24"/>
                <w:szCs w:val="24"/>
              </w:rPr>
            </w:pPr>
            <w:r w:rsidRPr="00AE264A">
              <w:rPr>
                <w:strike/>
                <w:sz w:val="24"/>
                <w:szCs w:val="24"/>
              </w:rPr>
              <w:t>De borracha com invólucro</w:t>
            </w:r>
          </w:p>
        </w:tc>
        <w:tc>
          <w:tcPr>
            <w:tcW w:w="1100" w:type="pct"/>
            <w:vAlign w:val="center"/>
          </w:tcPr>
          <w:p w:rsidR="005D30CE" w:rsidRPr="00AE264A" w:rsidRDefault="005D30CE" w:rsidP="00CD5472">
            <w:pPr>
              <w:spacing w:after="200"/>
              <w:jc w:val="both"/>
              <w:rPr>
                <w:strike/>
                <w:sz w:val="24"/>
                <w:szCs w:val="24"/>
                <w:lang w:val="es-ES_tradnl"/>
              </w:rPr>
            </w:pPr>
            <w:r w:rsidRPr="00AE264A">
              <w:rPr>
                <w:strike/>
                <w:sz w:val="24"/>
                <w:szCs w:val="24"/>
                <w:lang w:val="es-ES_tradnl"/>
              </w:rPr>
              <w:t>02 un</w:t>
            </w:r>
          </w:p>
        </w:tc>
        <w:tc>
          <w:tcPr>
            <w:tcW w:w="1000" w:type="pct"/>
            <w:vAlign w:val="center"/>
          </w:tcPr>
          <w:p w:rsidR="005D30CE" w:rsidRPr="00AE264A" w:rsidRDefault="005D30CE" w:rsidP="00CD5472">
            <w:pPr>
              <w:spacing w:after="200"/>
              <w:jc w:val="both"/>
              <w:rPr>
                <w:strike/>
                <w:sz w:val="24"/>
                <w:szCs w:val="24"/>
                <w:lang w:val="es-ES_tradnl"/>
              </w:rPr>
            </w:pPr>
            <w:r w:rsidRPr="00AE264A">
              <w:rPr>
                <w:strike/>
                <w:sz w:val="24"/>
                <w:szCs w:val="24"/>
                <w:lang w:val="es-ES_tradnl"/>
              </w:rPr>
              <w:t>02 un</w:t>
            </w:r>
          </w:p>
        </w:tc>
        <w:tc>
          <w:tcPr>
            <w:tcW w:w="800" w:type="pct"/>
            <w:vAlign w:val="center"/>
          </w:tcPr>
          <w:p w:rsidR="005D30CE" w:rsidRPr="00AE264A" w:rsidRDefault="005D30CE" w:rsidP="00CD5472">
            <w:pPr>
              <w:spacing w:after="200"/>
              <w:jc w:val="both"/>
              <w:rPr>
                <w:strike/>
                <w:sz w:val="24"/>
                <w:szCs w:val="24"/>
                <w:lang w:val="es-ES_tradnl"/>
              </w:rPr>
            </w:pPr>
            <w:r w:rsidRPr="00AE264A">
              <w:rPr>
                <w:strike/>
                <w:sz w:val="24"/>
                <w:szCs w:val="24"/>
                <w:lang w:val="es-ES_tradnl"/>
              </w:rPr>
              <w:t>-</w:t>
            </w:r>
          </w:p>
        </w:tc>
      </w:tr>
      <w:tr w:rsidR="005D30CE" w:rsidRPr="00AE264A" w:rsidTr="00712D52">
        <w:tc>
          <w:tcPr>
            <w:tcW w:w="1200" w:type="pct"/>
            <w:vAlign w:val="center"/>
          </w:tcPr>
          <w:p w:rsidR="005D30CE" w:rsidRPr="00AE264A" w:rsidRDefault="005D30CE" w:rsidP="00C05F3D">
            <w:pPr>
              <w:spacing w:after="200"/>
              <w:jc w:val="both"/>
              <w:rPr>
                <w:strike/>
                <w:sz w:val="24"/>
                <w:szCs w:val="24"/>
                <w:lang w:val="es-ES_tradnl"/>
              </w:rPr>
            </w:pPr>
            <w:proofErr w:type="spellStart"/>
            <w:r w:rsidRPr="00AE264A">
              <w:rPr>
                <w:strike/>
                <w:sz w:val="24"/>
                <w:szCs w:val="24"/>
                <w:lang w:val="es-ES_tradnl"/>
              </w:rPr>
              <w:t>Cx</w:t>
            </w:r>
            <w:proofErr w:type="spellEnd"/>
            <w:r w:rsidRPr="00AE264A">
              <w:rPr>
                <w:strike/>
                <w:sz w:val="24"/>
                <w:szCs w:val="24"/>
                <w:lang w:val="es-ES_tradnl"/>
              </w:rPr>
              <w:t xml:space="preserve">. p/ material </w:t>
            </w:r>
            <w:proofErr w:type="spellStart"/>
            <w:r w:rsidRPr="00AE264A">
              <w:rPr>
                <w:strike/>
                <w:sz w:val="24"/>
                <w:szCs w:val="24"/>
                <w:lang w:val="es-ES_tradnl"/>
              </w:rPr>
              <w:t>cirúrgico</w:t>
            </w:r>
            <w:proofErr w:type="spellEnd"/>
            <w:r w:rsidRPr="00AE264A">
              <w:rPr>
                <w:strike/>
                <w:sz w:val="24"/>
                <w:szCs w:val="24"/>
                <w:lang w:val="es-ES_tradnl"/>
              </w:rPr>
              <w:t xml:space="preserve"> esterilizado</w:t>
            </w:r>
          </w:p>
        </w:tc>
        <w:tc>
          <w:tcPr>
            <w:tcW w:w="900" w:type="pct"/>
            <w:vAlign w:val="center"/>
          </w:tcPr>
          <w:p w:rsidR="005D30CE" w:rsidRPr="00AE264A" w:rsidRDefault="005D30CE" w:rsidP="00CD5472">
            <w:pPr>
              <w:spacing w:after="200"/>
              <w:jc w:val="both"/>
              <w:rPr>
                <w:strike/>
                <w:sz w:val="24"/>
                <w:szCs w:val="24"/>
              </w:rPr>
            </w:pPr>
            <w:r w:rsidRPr="00AE264A">
              <w:rPr>
                <w:strike/>
                <w:sz w:val="24"/>
                <w:szCs w:val="24"/>
              </w:rPr>
              <w:t>De aço inox, com tampa</w:t>
            </w:r>
          </w:p>
        </w:tc>
        <w:tc>
          <w:tcPr>
            <w:tcW w:w="1100" w:type="pct"/>
            <w:vAlign w:val="center"/>
          </w:tcPr>
          <w:p w:rsidR="005D30CE" w:rsidRPr="00AE264A" w:rsidRDefault="005D30CE" w:rsidP="00CD5472">
            <w:pPr>
              <w:spacing w:after="200"/>
              <w:jc w:val="both"/>
              <w:rPr>
                <w:strike/>
                <w:sz w:val="24"/>
                <w:szCs w:val="24"/>
              </w:rPr>
            </w:pPr>
            <w:r w:rsidRPr="00AE264A">
              <w:rPr>
                <w:strike/>
                <w:sz w:val="24"/>
                <w:szCs w:val="24"/>
              </w:rPr>
              <w:t xml:space="preserve">01 </w:t>
            </w:r>
            <w:proofErr w:type="spellStart"/>
            <w:r w:rsidRPr="00AE264A">
              <w:rPr>
                <w:strike/>
                <w:sz w:val="24"/>
                <w:szCs w:val="24"/>
              </w:rPr>
              <w:t>un</w:t>
            </w:r>
            <w:proofErr w:type="spellEnd"/>
          </w:p>
        </w:tc>
        <w:tc>
          <w:tcPr>
            <w:tcW w:w="1000" w:type="pct"/>
            <w:vAlign w:val="center"/>
          </w:tcPr>
          <w:p w:rsidR="005D30CE" w:rsidRPr="00AE264A" w:rsidRDefault="005D30CE" w:rsidP="00CD5472">
            <w:pPr>
              <w:spacing w:after="200"/>
              <w:jc w:val="both"/>
              <w:rPr>
                <w:strike/>
                <w:sz w:val="24"/>
                <w:szCs w:val="24"/>
              </w:rPr>
            </w:pPr>
            <w:r w:rsidRPr="00AE264A">
              <w:rPr>
                <w:strike/>
                <w:sz w:val="24"/>
                <w:szCs w:val="24"/>
              </w:rPr>
              <w:t xml:space="preserve">01 </w:t>
            </w:r>
            <w:proofErr w:type="spellStart"/>
            <w:r w:rsidRPr="00AE264A">
              <w:rPr>
                <w:strike/>
                <w:sz w:val="24"/>
                <w:szCs w:val="24"/>
              </w:rPr>
              <w:t>un</w:t>
            </w:r>
            <w:proofErr w:type="spellEnd"/>
          </w:p>
        </w:tc>
        <w:tc>
          <w:tcPr>
            <w:tcW w:w="800" w:type="pct"/>
            <w:vAlign w:val="center"/>
          </w:tcPr>
          <w:p w:rsidR="005D30CE" w:rsidRPr="00AE264A" w:rsidRDefault="005D30CE" w:rsidP="00CD5472">
            <w:pPr>
              <w:spacing w:after="200"/>
              <w:jc w:val="both"/>
              <w:rPr>
                <w:strike/>
                <w:sz w:val="24"/>
                <w:szCs w:val="24"/>
              </w:rPr>
            </w:pPr>
            <w:r w:rsidRPr="00AE264A">
              <w:rPr>
                <w:strike/>
                <w:sz w:val="24"/>
                <w:szCs w:val="24"/>
              </w:rPr>
              <w:t>-</w:t>
            </w:r>
          </w:p>
        </w:tc>
      </w:tr>
      <w:tr w:rsidR="005D30CE" w:rsidRPr="00AE264A" w:rsidTr="00712D52">
        <w:tc>
          <w:tcPr>
            <w:tcW w:w="1200" w:type="pct"/>
            <w:vAlign w:val="center"/>
          </w:tcPr>
          <w:p w:rsidR="005D30CE" w:rsidRPr="00AE264A" w:rsidRDefault="005D30CE" w:rsidP="00C05F3D">
            <w:pPr>
              <w:spacing w:after="200"/>
              <w:jc w:val="both"/>
              <w:rPr>
                <w:strike/>
                <w:sz w:val="24"/>
                <w:szCs w:val="24"/>
              </w:rPr>
            </w:pPr>
            <w:r w:rsidRPr="00AE264A">
              <w:rPr>
                <w:strike/>
                <w:sz w:val="24"/>
                <w:szCs w:val="24"/>
              </w:rPr>
              <w:t>Braçadeira para injeção endovenosa/ garrote</w:t>
            </w:r>
          </w:p>
        </w:tc>
        <w:tc>
          <w:tcPr>
            <w:tcW w:w="900" w:type="pct"/>
            <w:vAlign w:val="center"/>
          </w:tcPr>
          <w:p w:rsidR="005D30CE" w:rsidRPr="00AE264A" w:rsidRDefault="005D30CE" w:rsidP="00CD5472">
            <w:pPr>
              <w:spacing w:after="200"/>
              <w:jc w:val="both"/>
              <w:rPr>
                <w:strike/>
                <w:sz w:val="24"/>
                <w:szCs w:val="24"/>
                <w:lang w:val="es-ES_tradnl"/>
              </w:rPr>
            </w:pPr>
            <w:r w:rsidRPr="00AE264A">
              <w:rPr>
                <w:strike/>
                <w:sz w:val="24"/>
                <w:szCs w:val="24"/>
                <w:lang w:val="es-ES_tradnl"/>
              </w:rPr>
              <w:t>-</w:t>
            </w:r>
          </w:p>
        </w:tc>
        <w:tc>
          <w:tcPr>
            <w:tcW w:w="1100" w:type="pct"/>
            <w:vAlign w:val="center"/>
          </w:tcPr>
          <w:p w:rsidR="005D30CE" w:rsidRPr="00AE264A" w:rsidRDefault="005D30CE" w:rsidP="00CD5472">
            <w:pPr>
              <w:spacing w:after="200"/>
              <w:jc w:val="both"/>
              <w:rPr>
                <w:strike/>
                <w:sz w:val="24"/>
                <w:szCs w:val="24"/>
                <w:lang w:val="es-ES_tradnl"/>
              </w:rPr>
            </w:pPr>
            <w:r w:rsidRPr="00AE264A">
              <w:rPr>
                <w:strike/>
                <w:sz w:val="24"/>
                <w:szCs w:val="24"/>
                <w:lang w:val="es-ES_tradnl"/>
              </w:rPr>
              <w:t>01 un</w:t>
            </w:r>
          </w:p>
        </w:tc>
        <w:tc>
          <w:tcPr>
            <w:tcW w:w="1000" w:type="pct"/>
            <w:vAlign w:val="center"/>
          </w:tcPr>
          <w:p w:rsidR="005D30CE" w:rsidRPr="00AE264A" w:rsidRDefault="005D30CE" w:rsidP="00CD5472">
            <w:pPr>
              <w:spacing w:after="200"/>
              <w:jc w:val="both"/>
              <w:rPr>
                <w:strike/>
                <w:sz w:val="24"/>
                <w:szCs w:val="24"/>
                <w:lang w:val="es-ES_tradnl"/>
              </w:rPr>
            </w:pPr>
            <w:r w:rsidRPr="00AE264A">
              <w:rPr>
                <w:strike/>
                <w:sz w:val="24"/>
                <w:szCs w:val="24"/>
                <w:lang w:val="es-ES_tradnl"/>
              </w:rPr>
              <w:t>01 un</w:t>
            </w:r>
          </w:p>
        </w:tc>
        <w:tc>
          <w:tcPr>
            <w:tcW w:w="800" w:type="pct"/>
            <w:vAlign w:val="center"/>
          </w:tcPr>
          <w:p w:rsidR="005D30CE" w:rsidRPr="00AE264A" w:rsidRDefault="005D30CE" w:rsidP="00CD5472">
            <w:pPr>
              <w:spacing w:after="200"/>
              <w:jc w:val="both"/>
              <w:rPr>
                <w:strike/>
                <w:sz w:val="24"/>
                <w:szCs w:val="24"/>
                <w:lang w:val="es-ES_tradnl"/>
              </w:rPr>
            </w:pPr>
            <w:r w:rsidRPr="00AE264A">
              <w:rPr>
                <w:strike/>
                <w:sz w:val="24"/>
                <w:szCs w:val="24"/>
                <w:lang w:val="es-ES_tradnl"/>
              </w:rPr>
              <w:t>-</w:t>
            </w:r>
          </w:p>
        </w:tc>
      </w:tr>
      <w:tr w:rsidR="005D30CE" w:rsidRPr="00AE264A" w:rsidTr="00712D52">
        <w:trPr>
          <w:trHeight w:val="1149"/>
        </w:trPr>
        <w:tc>
          <w:tcPr>
            <w:tcW w:w="1200" w:type="pct"/>
            <w:vAlign w:val="center"/>
          </w:tcPr>
          <w:p w:rsidR="005D30CE" w:rsidRPr="00AE264A" w:rsidRDefault="005D30CE" w:rsidP="00CD5472">
            <w:pPr>
              <w:spacing w:after="200"/>
              <w:jc w:val="both"/>
              <w:rPr>
                <w:strike/>
                <w:sz w:val="24"/>
                <w:szCs w:val="24"/>
                <w:lang w:val="es-ES_tradnl"/>
              </w:rPr>
            </w:pPr>
            <w:r w:rsidRPr="00AE264A">
              <w:rPr>
                <w:strike/>
                <w:sz w:val="24"/>
                <w:szCs w:val="24"/>
                <w:lang w:val="es-ES_tradnl"/>
              </w:rPr>
              <w:t xml:space="preserve">Cabo de </w:t>
            </w:r>
            <w:proofErr w:type="spellStart"/>
            <w:r w:rsidRPr="00AE264A">
              <w:rPr>
                <w:strike/>
                <w:sz w:val="24"/>
                <w:szCs w:val="24"/>
                <w:lang w:val="es-ES_tradnl"/>
              </w:rPr>
              <w:t>bisturi</w:t>
            </w:r>
            <w:proofErr w:type="spellEnd"/>
          </w:p>
        </w:tc>
        <w:tc>
          <w:tcPr>
            <w:tcW w:w="900" w:type="pct"/>
            <w:vAlign w:val="center"/>
          </w:tcPr>
          <w:p w:rsidR="005D30CE" w:rsidRPr="00AE264A" w:rsidRDefault="005D30CE" w:rsidP="00CD5472">
            <w:pPr>
              <w:spacing w:after="200"/>
              <w:jc w:val="both"/>
              <w:rPr>
                <w:strike/>
                <w:sz w:val="24"/>
                <w:szCs w:val="24"/>
                <w:lang w:val="es-ES_tradnl"/>
              </w:rPr>
            </w:pPr>
            <w:r w:rsidRPr="00AE264A">
              <w:rPr>
                <w:strike/>
                <w:sz w:val="24"/>
                <w:szCs w:val="24"/>
                <w:lang w:val="es-ES_tradnl"/>
              </w:rPr>
              <w:t>-</w:t>
            </w:r>
          </w:p>
        </w:tc>
        <w:tc>
          <w:tcPr>
            <w:tcW w:w="1100" w:type="pct"/>
            <w:vAlign w:val="center"/>
          </w:tcPr>
          <w:p w:rsidR="005D30CE" w:rsidRPr="00AE264A" w:rsidRDefault="005D30CE" w:rsidP="00CD5472">
            <w:pPr>
              <w:spacing w:after="200"/>
              <w:jc w:val="both"/>
              <w:rPr>
                <w:strike/>
                <w:sz w:val="24"/>
                <w:szCs w:val="24"/>
                <w:lang w:val="es-ES_tradnl"/>
              </w:rPr>
            </w:pPr>
            <w:r w:rsidRPr="00AE264A">
              <w:rPr>
                <w:strike/>
                <w:sz w:val="24"/>
                <w:szCs w:val="24"/>
                <w:lang w:val="es-ES_tradnl"/>
              </w:rPr>
              <w:t>02 un</w:t>
            </w:r>
          </w:p>
        </w:tc>
        <w:tc>
          <w:tcPr>
            <w:tcW w:w="1000" w:type="pct"/>
            <w:vAlign w:val="center"/>
          </w:tcPr>
          <w:p w:rsidR="005D30CE" w:rsidRPr="00AE264A" w:rsidRDefault="005D30CE" w:rsidP="00CD5472">
            <w:pPr>
              <w:spacing w:after="200"/>
              <w:jc w:val="both"/>
              <w:rPr>
                <w:strike/>
                <w:sz w:val="24"/>
                <w:szCs w:val="24"/>
                <w:lang w:val="es-ES_tradnl"/>
              </w:rPr>
            </w:pPr>
            <w:r w:rsidRPr="00AE264A">
              <w:rPr>
                <w:strike/>
                <w:sz w:val="24"/>
                <w:szCs w:val="24"/>
                <w:lang w:val="es-ES_tradnl"/>
              </w:rPr>
              <w:t>02 un</w:t>
            </w:r>
          </w:p>
        </w:tc>
        <w:tc>
          <w:tcPr>
            <w:tcW w:w="800" w:type="pct"/>
            <w:vAlign w:val="center"/>
          </w:tcPr>
          <w:p w:rsidR="005D30CE" w:rsidRPr="00AE264A" w:rsidRDefault="005D30CE" w:rsidP="00CD5472">
            <w:pPr>
              <w:spacing w:after="200"/>
              <w:jc w:val="both"/>
              <w:rPr>
                <w:strike/>
                <w:sz w:val="24"/>
                <w:szCs w:val="24"/>
                <w:lang w:val="es-ES_tradnl"/>
              </w:rPr>
            </w:pPr>
            <w:r w:rsidRPr="00AE264A">
              <w:rPr>
                <w:strike/>
                <w:sz w:val="24"/>
                <w:szCs w:val="24"/>
                <w:lang w:val="es-ES_tradnl"/>
              </w:rPr>
              <w:t>-</w:t>
            </w:r>
          </w:p>
        </w:tc>
      </w:tr>
      <w:tr w:rsidR="005D30CE" w:rsidRPr="00AE264A" w:rsidTr="00712D52">
        <w:tc>
          <w:tcPr>
            <w:tcW w:w="1200" w:type="pct"/>
            <w:vAlign w:val="center"/>
          </w:tcPr>
          <w:p w:rsidR="005D30CE" w:rsidRPr="00AE264A" w:rsidRDefault="005D30CE" w:rsidP="00C05F3D">
            <w:pPr>
              <w:spacing w:after="200"/>
              <w:jc w:val="both"/>
              <w:rPr>
                <w:strike/>
                <w:sz w:val="24"/>
                <w:szCs w:val="24"/>
                <w:lang w:val="es-ES_tradnl"/>
              </w:rPr>
            </w:pPr>
            <w:proofErr w:type="spellStart"/>
            <w:r w:rsidRPr="00AE264A">
              <w:rPr>
                <w:strike/>
                <w:sz w:val="24"/>
                <w:szCs w:val="24"/>
                <w:lang w:val="es-ES_tradnl"/>
              </w:rPr>
              <w:t>Cálice</w:t>
            </w:r>
            <w:proofErr w:type="spellEnd"/>
            <w:r w:rsidRPr="00AE264A">
              <w:rPr>
                <w:strike/>
                <w:sz w:val="24"/>
                <w:szCs w:val="24"/>
                <w:lang w:val="es-ES_tradnl"/>
              </w:rPr>
              <w:t xml:space="preserve"> lava-</w:t>
            </w:r>
            <w:proofErr w:type="spellStart"/>
            <w:r w:rsidRPr="00AE264A">
              <w:rPr>
                <w:strike/>
                <w:sz w:val="24"/>
                <w:szCs w:val="24"/>
                <w:lang w:val="es-ES_tradnl"/>
              </w:rPr>
              <w:t>olho</w:t>
            </w:r>
            <w:proofErr w:type="spellEnd"/>
          </w:p>
        </w:tc>
        <w:tc>
          <w:tcPr>
            <w:tcW w:w="900" w:type="pct"/>
            <w:vAlign w:val="center"/>
          </w:tcPr>
          <w:p w:rsidR="005D30CE" w:rsidRPr="00AE264A" w:rsidRDefault="005D30CE" w:rsidP="00CD5472">
            <w:pPr>
              <w:spacing w:after="200"/>
              <w:jc w:val="both"/>
              <w:rPr>
                <w:strike/>
                <w:sz w:val="24"/>
                <w:szCs w:val="24"/>
                <w:lang w:val="es-ES_tradnl"/>
              </w:rPr>
            </w:pPr>
            <w:r w:rsidRPr="00AE264A">
              <w:rPr>
                <w:strike/>
                <w:sz w:val="24"/>
                <w:szCs w:val="24"/>
                <w:lang w:val="es-ES_tradnl"/>
              </w:rPr>
              <w:t xml:space="preserve"> De </w:t>
            </w:r>
            <w:proofErr w:type="spellStart"/>
            <w:r w:rsidRPr="00AE264A">
              <w:rPr>
                <w:strike/>
                <w:sz w:val="24"/>
                <w:szCs w:val="24"/>
                <w:lang w:val="es-ES_tradnl"/>
              </w:rPr>
              <w:t>vidro</w:t>
            </w:r>
            <w:proofErr w:type="spellEnd"/>
          </w:p>
        </w:tc>
        <w:tc>
          <w:tcPr>
            <w:tcW w:w="1100" w:type="pct"/>
            <w:vAlign w:val="center"/>
          </w:tcPr>
          <w:p w:rsidR="005D30CE" w:rsidRPr="00AE264A" w:rsidRDefault="005D30CE" w:rsidP="00CD5472">
            <w:pPr>
              <w:spacing w:after="200"/>
              <w:jc w:val="both"/>
              <w:rPr>
                <w:strike/>
                <w:sz w:val="24"/>
                <w:szCs w:val="24"/>
                <w:lang w:val="es-ES_tradnl"/>
              </w:rPr>
            </w:pPr>
            <w:r w:rsidRPr="00AE264A">
              <w:rPr>
                <w:strike/>
                <w:sz w:val="24"/>
                <w:szCs w:val="24"/>
                <w:lang w:val="es-ES_tradnl"/>
              </w:rPr>
              <w:t>02 un</w:t>
            </w:r>
          </w:p>
        </w:tc>
        <w:tc>
          <w:tcPr>
            <w:tcW w:w="1000" w:type="pct"/>
            <w:vAlign w:val="center"/>
          </w:tcPr>
          <w:p w:rsidR="005D30CE" w:rsidRPr="00AE264A" w:rsidRDefault="005D30CE" w:rsidP="00CD5472">
            <w:pPr>
              <w:spacing w:after="200"/>
              <w:jc w:val="both"/>
              <w:rPr>
                <w:strike/>
                <w:sz w:val="24"/>
                <w:szCs w:val="24"/>
                <w:lang w:val="es-ES_tradnl"/>
              </w:rPr>
            </w:pPr>
            <w:r w:rsidRPr="00AE264A">
              <w:rPr>
                <w:strike/>
                <w:sz w:val="24"/>
                <w:szCs w:val="24"/>
                <w:lang w:val="es-ES_tradnl"/>
              </w:rPr>
              <w:t>02 un</w:t>
            </w:r>
          </w:p>
        </w:tc>
        <w:tc>
          <w:tcPr>
            <w:tcW w:w="800" w:type="pct"/>
            <w:vAlign w:val="center"/>
          </w:tcPr>
          <w:p w:rsidR="005D30CE" w:rsidRPr="00AE264A" w:rsidRDefault="005D30CE" w:rsidP="00CD5472">
            <w:pPr>
              <w:spacing w:after="200"/>
              <w:jc w:val="both"/>
              <w:rPr>
                <w:strike/>
                <w:sz w:val="24"/>
                <w:szCs w:val="24"/>
                <w:lang w:val="es-ES_tradnl"/>
              </w:rPr>
            </w:pPr>
            <w:r w:rsidRPr="00AE264A">
              <w:rPr>
                <w:strike/>
                <w:sz w:val="24"/>
                <w:szCs w:val="24"/>
                <w:lang w:val="es-ES_tradnl"/>
              </w:rPr>
              <w:t>-</w:t>
            </w:r>
          </w:p>
        </w:tc>
      </w:tr>
      <w:tr w:rsidR="005D30CE" w:rsidRPr="00AE264A" w:rsidTr="00712D52">
        <w:tc>
          <w:tcPr>
            <w:tcW w:w="1200" w:type="pct"/>
            <w:vAlign w:val="center"/>
          </w:tcPr>
          <w:p w:rsidR="005D30CE" w:rsidRPr="00AE264A" w:rsidRDefault="005D30CE" w:rsidP="00C05F3D">
            <w:pPr>
              <w:spacing w:after="200"/>
              <w:jc w:val="both"/>
              <w:rPr>
                <w:strike/>
                <w:sz w:val="24"/>
                <w:szCs w:val="24"/>
                <w:lang w:val="es-ES_tradnl"/>
              </w:rPr>
            </w:pPr>
            <w:r w:rsidRPr="00AE264A">
              <w:rPr>
                <w:strike/>
                <w:sz w:val="24"/>
                <w:szCs w:val="24"/>
                <w:lang w:val="es-ES_tradnl"/>
              </w:rPr>
              <w:t xml:space="preserve">Catéter nasal p/ </w:t>
            </w:r>
            <w:proofErr w:type="spellStart"/>
            <w:r w:rsidRPr="00AE264A">
              <w:rPr>
                <w:strike/>
                <w:sz w:val="24"/>
                <w:szCs w:val="24"/>
                <w:lang w:val="es-ES_tradnl"/>
              </w:rPr>
              <w:t>oxigênio</w:t>
            </w:r>
            <w:proofErr w:type="spellEnd"/>
            <w:r w:rsidRPr="00AE264A">
              <w:rPr>
                <w:strike/>
                <w:sz w:val="24"/>
                <w:szCs w:val="24"/>
                <w:lang w:val="es-ES_tradnl"/>
              </w:rPr>
              <w:t xml:space="preserve"> </w:t>
            </w:r>
          </w:p>
        </w:tc>
        <w:tc>
          <w:tcPr>
            <w:tcW w:w="900" w:type="pct"/>
            <w:vAlign w:val="center"/>
          </w:tcPr>
          <w:p w:rsidR="005D30CE" w:rsidRPr="00AE264A" w:rsidRDefault="005D30CE" w:rsidP="00CD5472">
            <w:pPr>
              <w:spacing w:after="200"/>
              <w:jc w:val="both"/>
              <w:rPr>
                <w:strike/>
                <w:sz w:val="24"/>
                <w:szCs w:val="24"/>
                <w:lang w:val="es-ES_tradnl"/>
              </w:rPr>
            </w:pPr>
            <w:r w:rsidRPr="00AE264A">
              <w:rPr>
                <w:strike/>
                <w:sz w:val="24"/>
                <w:szCs w:val="24"/>
                <w:lang w:val="es-ES_tradnl"/>
              </w:rPr>
              <w:t>-</w:t>
            </w:r>
          </w:p>
        </w:tc>
        <w:tc>
          <w:tcPr>
            <w:tcW w:w="1100" w:type="pct"/>
            <w:vAlign w:val="center"/>
          </w:tcPr>
          <w:p w:rsidR="005D30CE" w:rsidRPr="00AE264A" w:rsidRDefault="005D30CE" w:rsidP="00CD5472">
            <w:pPr>
              <w:spacing w:after="200"/>
              <w:jc w:val="both"/>
              <w:rPr>
                <w:strike/>
                <w:sz w:val="24"/>
                <w:szCs w:val="24"/>
                <w:lang w:val="es-ES_tradnl"/>
              </w:rPr>
            </w:pPr>
            <w:r w:rsidRPr="00AE264A">
              <w:rPr>
                <w:strike/>
                <w:sz w:val="24"/>
                <w:szCs w:val="24"/>
                <w:lang w:val="es-ES_tradnl"/>
              </w:rPr>
              <w:t>02 un</w:t>
            </w:r>
          </w:p>
        </w:tc>
        <w:tc>
          <w:tcPr>
            <w:tcW w:w="1000" w:type="pct"/>
            <w:vAlign w:val="center"/>
          </w:tcPr>
          <w:p w:rsidR="005D30CE" w:rsidRPr="00AE264A" w:rsidRDefault="005D30CE" w:rsidP="00CD5472">
            <w:pPr>
              <w:spacing w:after="200"/>
              <w:jc w:val="both"/>
              <w:rPr>
                <w:strike/>
                <w:sz w:val="24"/>
                <w:szCs w:val="24"/>
                <w:lang w:val="es-ES_tradnl"/>
              </w:rPr>
            </w:pPr>
            <w:r w:rsidRPr="00AE264A">
              <w:rPr>
                <w:strike/>
                <w:sz w:val="24"/>
                <w:szCs w:val="24"/>
                <w:lang w:val="es-ES_tradnl"/>
              </w:rPr>
              <w:t>02 un</w:t>
            </w:r>
          </w:p>
        </w:tc>
        <w:tc>
          <w:tcPr>
            <w:tcW w:w="800" w:type="pct"/>
            <w:vAlign w:val="center"/>
          </w:tcPr>
          <w:p w:rsidR="005D30CE" w:rsidRPr="00AE264A" w:rsidRDefault="005D30CE" w:rsidP="00CD5472">
            <w:pPr>
              <w:spacing w:after="200"/>
              <w:jc w:val="both"/>
              <w:rPr>
                <w:strike/>
                <w:sz w:val="24"/>
                <w:szCs w:val="24"/>
                <w:lang w:val="es-ES_tradnl"/>
              </w:rPr>
            </w:pPr>
            <w:r w:rsidRPr="00AE264A">
              <w:rPr>
                <w:strike/>
                <w:sz w:val="24"/>
                <w:szCs w:val="24"/>
                <w:lang w:val="es-ES_tradnl"/>
              </w:rPr>
              <w:t>-</w:t>
            </w:r>
          </w:p>
        </w:tc>
      </w:tr>
      <w:tr w:rsidR="005D30CE" w:rsidRPr="00AE264A" w:rsidTr="00712D52">
        <w:trPr>
          <w:trHeight w:val="90"/>
        </w:trPr>
        <w:tc>
          <w:tcPr>
            <w:tcW w:w="1200" w:type="pct"/>
            <w:vAlign w:val="center"/>
          </w:tcPr>
          <w:p w:rsidR="005D30CE" w:rsidRPr="00AE264A" w:rsidRDefault="005D30CE" w:rsidP="00C05F3D">
            <w:pPr>
              <w:spacing w:after="200"/>
              <w:jc w:val="both"/>
              <w:rPr>
                <w:strike/>
                <w:sz w:val="24"/>
                <w:szCs w:val="24"/>
                <w:lang w:val="es-ES_tradnl"/>
              </w:rPr>
            </w:pPr>
            <w:r w:rsidRPr="00AE264A">
              <w:rPr>
                <w:strike/>
                <w:sz w:val="24"/>
                <w:szCs w:val="24"/>
                <w:lang w:val="es-ES_tradnl"/>
              </w:rPr>
              <w:t xml:space="preserve">Campo </w:t>
            </w:r>
            <w:proofErr w:type="spellStart"/>
            <w:r w:rsidRPr="00AE264A">
              <w:rPr>
                <w:strike/>
                <w:sz w:val="24"/>
                <w:szCs w:val="24"/>
                <w:lang w:val="es-ES_tradnl"/>
              </w:rPr>
              <w:t>cirúrgico</w:t>
            </w:r>
            <w:proofErr w:type="spellEnd"/>
            <w:r w:rsidRPr="00AE264A">
              <w:rPr>
                <w:strike/>
                <w:sz w:val="24"/>
                <w:szCs w:val="24"/>
                <w:lang w:val="es-ES_tradnl"/>
              </w:rPr>
              <w:t xml:space="preserve"> </w:t>
            </w:r>
            <w:proofErr w:type="spellStart"/>
            <w:r w:rsidRPr="00AE264A">
              <w:rPr>
                <w:strike/>
                <w:sz w:val="24"/>
                <w:szCs w:val="24"/>
                <w:lang w:val="es-ES_tradnl"/>
              </w:rPr>
              <w:t>fenestrado</w:t>
            </w:r>
            <w:proofErr w:type="spellEnd"/>
          </w:p>
        </w:tc>
        <w:tc>
          <w:tcPr>
            <w:tcW w:w="900" w:type="pct"/>
            <w:vAlign w:val="center"/>
          </w:tcPr>
          <w:p w:rsidR="005D30CE" w:rsidRPr="00AE264A" w:rsidRDefault="005D30CE" w:rsidP="00CD5472">
            <w:pPr>
              <w:spacing w:after="200"/>
              <w:jc w:val="both"/>
              <w:rPr>
                <w:strike/>
                <w:sz w:val="24"/>
                <w:szCs w:val="24"/>
              </w:rPr>
            </w:pPr>
            <w:r w:rsidRPr="00AE264A">
              <w:rPr>
                <w:strike/>
                <w:sz w:val="24"/>
                <w:szCs w:val="24"/>
              </w:rPr>
              <w:t>Tamanho 400mm x 400mm</w:t>
            </w:r>
          </w:p>
        </w:tc>
        <w:tc>
          <w:tcPr>
            <w:tcW w:w="1100" w:type="pct"/>
            <w:vAlign w:val="center"/>
          </w:tcPr>
          <w:p w:rsidR="005D30CE" w:rsidRPr="00AE264A" w:rsidRDefault="005D30CE" w:rsidP="00CD5472">
            <w:pPr>
              <w:spacing w:after="200"/>
              <w:jc w:val="both"/>
              <w:rPr>
                <w:strike/>
                <w:sz w:val="24"/>
                <w:szCs w:val="24"/>
                <w:lang w:val="es-ES_tradnl"/>
              </w:rPr>
            </w:pPr>
            <w:r w:rsidRPr="00AE264A">
              <w:rPr>
                <w:strike/>
                <w:sz w:val="24"/>
                <w:szCs w:val="24"/>
                <w:lang w:val="es-ES_tradnl"/>
              </w:rPr>
              <w:t>04 un</w:t>
            </w:r>
          </w:p>
        </w:tc>
        <w:tc>
          <w:tcPr>
            <w:tcW w:w="1000" w:type="pct"/>
            <w:vAlign w:val="center"/>
          </w:tcPr>
          <w:p w:rsidR="005D30CE" w:rsidRPr="00AE264A" w:rsidRDefault="005D30CE" w:rsidP="00CD5472">
            <w:pPr>
              <w:spacing w:after="200"/>
              <w:jc w:val="both"/>
              <w:rPr>
                <w:strike/>
                <w:sz w:val="24"/>
                <w:szCs w:val="24"/>
                <w:lang w:val="es-ES_tradnl"/>
              </w:rPr>
            </w:pPr>
            <w:r w:rsidRPr="00AE264A">
              <w:rPr>
                <w:strike/>
                <w:sz w:val="24"/>
                <w:szCs w:val="24"/>
                <w:lang w:val="es-ES_tradnl"/>
              </w:rPr>
              <w:t>04 un</w:t>
            </w:r>
          </w:p>
        </w:tc>
        <w:tc>
          <w:tcPr>
            <w:tcW w:w="800" w:type="pct"/>
            <w:vAlign w:val="center"/>
          </w:tcPr>
          <w:p w:rsidR="005D30CE" w:rsidRPr="00AE264A" w:rsidRDefault="005D30CE" w:rsidP="00CD5472">
            <w:pPr>
              <w:spacing w:after="200"/>
              <w:jc w:val="both"/>
              <w:rPr>
                <w:strike/>
                <w:sz w:val="24"/>
                <w:szCs w:val="24"/>
                <w:lang w:val="es-ES_tradnl"/>
              </w:rPr>
            </w:pPr>
            <w:r w:rsidRPr="00AE264A">
              <w:rPr>
                <w:strike/>
                <w:sz w:val="24"/>
                <w:szCs w:val="24"/>
                <w:lang w:val="es-ES_tradnl"/>
              </w:rPr>
              <w:t>-</w:t>
            </w:r>
          </w:p>
        </w:tc>
      </w:tr>
      <w:tr w:rsidR="005D30CE" w:rsidRPr="00AE264A" w:rsidTr="00712D52">
        <w:tc>
          <w:tcPr>
            <w:tcW w:w="1200" w:type="pct"/>
            <w:vAlign w:val="center"/>
          </w:tcPr>
          <w:p w:rsidR="005D30CE" w:rsidRPr="00AE264A" w:rsidRDefault="005D30CE" w:rsidP="00C05F3D">
            <w:pPr>
              <w:spacing w:after="200"/>
              <w:jc w:val="both"/>
              <w:rPr>
                <w:strike/>
                <w:sz w:val="24"/>
                <w:szCs w:val="24"/>
                <w:lang w:val="es-ES_tradnl"/>
              </w:rPr>
            </w:pPr>
            <w:proofErr w:type="spellStart"/>
            <w:r w:rsidRPr="00AE264A">
              <w:rPr>
                <w:strike/>
                <w:sz w:val="24"/>
                <w:szCs w:val="24"/>
                <w:lang w:val="es-ES_tradnl"/>
              </w:rPr>
              <w:t>Coletor</w:t>
            </w:r>
            <w:proofErr w:type="spellEnd"/>
            <w:r w:rsidRPr="00AE264A">
              <w:rPr>
                <w:strike/>
                <w:sz w:val="24"/>
                <w:szCs w:val="24"/>
                <w:lang w:val="es-ES_tradnl"/>
              </w:rPr>
              <w:t xml:space="preserve"> de </w:t>
            </w:r>
            <w:proofErr w:type="spellStart"/>
            <w:r w:rsidRPr="00AE264A">
              <w:rPr>
                <w:strike/>
                <w:sz w:val="24"/>
                <w:szCs w:val="24"/>
                <w:lang w:val="es-ES_tradnl"/>
              </w:rPr>
              <w:t>urina</w:t>
            </w:r>
            <w:proofErr w:type="spellEnd"/>
          </w:p>
        </w:tc>
        <w:tc>
          <w:tcPr>
            <w:tcW w:w="900" w:type="pct"/>
            <w:vAlign w:val="center"/>
          </w:tcPr>
          <w:p w:rsidR="005D30CE" w:rsidRPr="00AE264A" w:rsidRDefault="005D30CE" w:rsidP="00CD5472">
            <w:pPr>
              <w:spacing w:after="200"/>
              <w:jc w:val="both"/>
              <w:rPr>
                <w:strike/>
                <w:sz w:val="24"/>
                <w:szCs w:val="24"/>
              </w:rPr>
            </w:pPr>
            <w:r w:rsidRPr="00AE264A">
              <w:rPr>
                <w:strike/>
                <w:sz w:val="24"/>
                <w:szCs w:val="24"/>
              </w:rPr>
              <w:t>T. Gar. 1.200 ml</w:t>
            </w:r>
          </w:p>
        </w:tc>
        <w:tc>
          <w:tcPr>
            <w:tcW w:w="1100" w:type="pct"/>
            <w:vAlign w:val="center"/>
          </w:tcPr>
          <w:p w:rsidR="005D30CE" w:rsidRPr="00AE264A" w:rsidRDefault="005D30CE" w:rsidP="00CD5472">
            <w:pPr>
              <w:spacing w:after="200"/>
              <w:jc w:val="both"/>
              <w:rPr>
                <w:strike/>
                <w:sz w:val="24"/>
                <w:szCs w:val="24"/>
                <w:lang w:val="es-ES_tradnl"/>
              </w:rPr>
            </w:pPr>
            <w:r w:rsidRPr="00AE264A">
              <w:rPr>
                <w:strike/>
                <w:sz w:val="24"/>
                <w:szCs w:val="24"/>
                <w:lang w:val="es-ES_tradnl"/>
              </w:rPr>
              <w:t>01 un</w:t>
            </w:r>
          </w:p>
        </w:tc>
        <w:tc>
          <w:tcPr>
            <w:tcW w:w="1000" w:type="pct"/>
            <w:vAlign w:val="center"/>
          </w:tcPr>
          <w:p w:rsidR="005D30CE" w:rsidRPr="00AE264A" w:rsidRDefault="005D30CE" w:rsidP="00CD5472">
            <w:pPr>
              <w:spacing w:after="200"/>
              <w:jc w:val="both"/>
              <w:rPr>
                <w:strike/>
                <w:sz w:val="24"/>
                <w:szCs w:val="24"/>
                <w:lang w:val="es-ES_tradnl"/>
              </w:rPr>
            </w:pPr>
            <w:r w:rsidRPr="00AE264A">
              <w:rPr>
                <w:strike/>
                <w:sz w:val="24"/>
                <w:szCs w:val="24"/>
                <w:lang w:val="es-ES_tradnl"/>
              </w:rPr>
              <w:t>01 un</w:t>
            </w:r>
          </w:p>
        </w:tc>
        <w:tc>
          <w:tcPr>
            <w:tcW w:w="800" w:type="pct"/>
            <w:vAlign w:val="center"/>
          </w:tcPr>
          <w:p w:rsidR="005D30CE" w:rsidRPr="00AE264A" w:rsidRDefault="005D30CE" w:rsidP="00CD5472">
            <w:pPr>
              <w:spacing w:after="200"/>
              <w:jc w:val="both"/>
              <w:rPr>
                <w:strike/>
                <w:sz w:val="24"/>
                <w:szCs w:val="24"/>
                <w:lang w:val="es-ES_tradnl"/>
              </w:rPr>
            </w:pPr>
            <w:r w:rsidRPr="00AE264A">
              <w:rPr>
                <w:strike/>
                <w:sz w:val="24"/>
                <w:szCs w:val="24"/>
                <w:lang w:val="es-ES_tradnl"/>
              </w:rPr>
              <w:t>-</w:t>
            </w:r>
          </w:p>
        </w:tc>
      </w:tr>
      <w:tr w:rsidR="005D30CE" w:rsidRPr="00AE264A" w:rsidTr="00712D52">
        <w:tc>
          <w:tcPr>
            <w:tcW w:w="1200" w:type="pct"/>
            <w:vAlign w:val="center"/>
          </w:tcPr>
          <w:p w:rsidR="005D30CE" w:rsidRPr="00AE264A" w:rsidRDefault="005D30CE" w:rsidP="00C05F3D">
            <w:pPr>
              <w:spacing w:after="200"/>
              <w:jc w:val="both"/>
              <w:rPr>
                <w:strike/>
                <w:sz w:val="24"/>
                <w:szCs w:val="24"/>
                <w:lang w:val="es-ES_tradnl"/>
              </w:rPr>
            </w:pPr>
            <w:r w:rsidRPr="00AE264A">
              <w:rPr>
                <w:strike/>
                <w:sz w:val="24"/>
                <w:szCs w:val="24"/>
                <w:lang w:val="es-ES_tradnl"/>
              </w:rPr>
              <w:t>Comadre</w:t>
            </w:r>
          </w:p>
        </w:tc>
        <w:tc>
          <w:tcPr>
            <w:tcW w:w="900" w:type="pct"/>
            <w:vAlign w:val="center"/>
          </w:tcPr>
          <w:p w:rsidR="005D30CE" w:rsidRPr="00AE264A" w:rsidRDefault="005D30CE" w:rsidP="00CD5472">
            <w:pPr>
              <w:spacing w:after="200"/>
              <w:jc w:val="both"/>
              <w:rPr>
                <w:strike/>
                <w:sz w:val="24"/>
                <w:szCs w:val="24"/>
                <w:lang w:val="es-ES_tradnl"/>
              </w:rPr>
            </w:pPr>
            <w:proofErr w:type="spellStart"/>
            <w:r w:rsidRPr="00AE264A">
              <w:rPr>
                <w:strike/>
                <w:sz w:val="24"/>
                <w:szCs w:val="24"/>
                <w:lang w:val="es-ES_tradnl"/>
              </w:rPr>
              <w:t>Aço</w:t>
            </w:r>
            <w:proofErr w:type="spellEnd"/>
            <w:r w:rsidRPr="00AE264A">
              <w:rPr>
                <w:strike/>
                <w:sz w:val="24"/>
                <w:szCs w:val="24"/>
                <w:lang w:val="es-ES_tradnl"/>
              </w:rPr>
              <w:t xml:space="preserve"> </w:t>
            </w:r>
            <w:proofErr w:type="spellStart"/>
            <w:r w:rsidRPr="00AE264A">
              <w:rPr>
                <w:strike/>
                <w:sz w:val="24"/>
                <w:szCs w:val="24"/>
                <w:lang w:val="es-ES_tradnl"/>
              </w:rPr>
              <w:t>inox</w:t>
            </w:r>
            <w:proofErr w:type="spellEnd"/>
          </w:p>
        </w:tc>
        <w:tc>
          <w:tcPr>
            <w:tcW w:w="1100" w:type="pct"/>
            <w:vAlign w:val="center"/>
          </w:tcPr>
          <w:p w:rsidR="005D30CE" w:rsidRPr="00AE264A" w:rsidRDefault="005D30CE" w:rsidP="00CD5472">
            <w:pPr>
              <w:spacing w:after="200"/>
              <w:jc w:val="both"/>
              <w:rPr>
                <w:strike/>
                <w:sz w:val="24"/>
                <w:szCs w:val="24"/>
                <w:lang w:val="es-ES_tradnl"/>
              </w:rPr>
            </w:pPr>
            <w:r w:rsidRPr="00AE264A">
              <w:rPr>
                <w:strike/>
                <w:sz w:val="24"/>
                <w:szCs w:val="24"/>
                <w:lang w:val="es-ES_tradnl"/>
              </w:rPr>
              <w:t>O1 un</w:t>
            </w:r>
          </w:p>
        </w:tc>
        <w:tc>
          <w:tcPr>
            <w:tcW w:w="1000" w:type="pct"/>
            <w:vAlign w:val="center"/>
          </w:tcPr>
          <w:p w:rsidR="005D30CE" w:rsidRPr="00AE264A" w:rsidRDefault="005D30CE" w:rsidP="00CD5472">
            <w:pPr>
              <w:spacing w:after="200"/>
              <w:jc w:val="both"/>
              <w:rPr>
                <w:strike/>
                <w:sz w:val="24"/>
                <w:szCs w:val="24"/>
                <w:lang w:val="es-ES_tradnl"/>
              </w:rPr>
            </w:pPr>
            <w:r w:rsidRPr="00AE264A">
              <w:rPr>
                <w:strike/>
                <w:sz w:val="24"/>
                <w:szCs w:val="24"/>
                <w:lang w:val="es-ES_tradnl"/>
              </w:rPr>
              <w:t>01 un</w:t>
            </w:r>
          </w:p>
        </w:tc>
        <w:tc>
          <w:tcPr>
            <w:tcW w:w="800" w:type="pct"/>
            <w:vAlign w:val="center"/>
          </w:tcPr>
          <w:p w:rsidR="005D30CE" w:rsidRPr="00AE264A" w:rsidRDefault="005D30CE" w:rsidP="00CD5472">
            <w:pPr>
              <w:spacing w:after="200"/>
              <w:jc w:val="both"/>
              <w:rPr>
                <w:strike/>
                <w:sz w:val="24"/>
                <w:szCs w:val="24"/>
              </w:rPr>
            </w:pPr>
            <w:r w:rsidRPr="00AE264A">
              <w:rPr>
                <w:strike/>
                <w:sz w:val="24"/>
                <w:szCs w:val="24"/>
              </w:rPr>
              <w:t>-</w:t>
            </w:r>
          </w:p>
        </w:tc>
      </w:tr>
      <w:tr w:rsidR="005D30CE" w:rsidRPr="00AE264A" w:rsidTr="00712D52">
        <w:tc>
          <w:tcPr>
            <w:tcW w:w="1200" w:type="pct"/>
            <w:vAlign w:val="center"/>
          </w:tcPr>
          <w:p w:rsidR="005D30CE" w:rsidRPr="00AE264A" w:rsidRDefault="005D30CE" w:rsidP="00CD5472">
            <w:pPr>
              <w:spacing w:after="200"/>
              <w:jc w:val="both"/>
              <w:rPr>
                <w:strike/>
                <w:sz w:val="24"/>
                <w:szCs w:val="24"/>
              </w:rPr>
            </w:pPr>
            <w:r w:rsidRPr="00AE264A">
              <w:rPr>
                <w:strike/>
                <w:sz w:val="24"/>
                <w:szCs w:val="24"/>
              </w:rPr>
              <w:t>Compadre</w:t>
            </w:r>
          </w:p>
        </w:tc>
        <w:tc>
          <w:tcPr>
            <w:tcW w:w="900" w:type="pct"/>
            <w:vAlign w:val="center"/>
          </w:tcPr>
          <w:p w:rsidR="005D30CE" w:rsidRPr="00AE264A" w:rsidRDefault="005D30CE" w:rsidP="00CD5472">
            <w:pPr>
              <w:spacing w:after="200"/>
              <w:jc w:val="both"/>
              <w:rPr>
                <w:strike/>
                <w:sz w:val="24"/>
                <w:szCs w:val="24"/>
              </w:rPr>
            </w:pPr>
            <w:r w:rsidRPr="00AE264A">
              <w:rPr>
                <w:strike/>
                <w:sz w:val="24"/>
                <w:szCs w:val="24"/>
              </w:rPr>
              <w:t>Aço inox</w:t>
            </w:r>
          </w:p>
        </w:tc>
        <w:tc>
          <w:tcPr>
            <w:tcW w:w="1100" w:type="pct"/>
            <w:vAlign w:val="center"/>
          </w:tcPr>
          <w:p w:rsidR="005D30CE" w:rsidRPr="00AE264A" w:rsidRDefault="005D30CE" w:rsidP="00CD5472">
            <w:pPr>
              <w:spacing w:after="200"/>
              <w:jc w:val="both"/>
              <w:rPr>
                <w:strike/>
                <w:sz w:val="24"/>
                <w:szCs w:val="24"/>
                <w:lang w:val="es-ES_tradnl"/>
              </w:rPr>
            </w:pPr>
            <w:r w:rsidRPr="00AE264A">
              <w:rPr>
                <w:strike/>
                <w:sz w:val="24"/>
                <w:szCs w:val="24"/>
                <w:lang w:val="es-ES_tradnl"/>
              </w:rPr>
              <w:t>01 un</w:t>
            </w:r>
          </w:p>
        </w:tc>
        <w:tc>
          <w:tcPr>
            <w:tcW w:w="1000" w:type="pct"/>
            <w:vAlign w:val="center"/>
          </w:tcPr>
          <w:p w:rsidR="005D30CE" w:rsidRPr="00AE264A" w:rsidRDefault="005D30CE" w:rsidP="00CD5472">
            <w:pPr>
              <w:spacing w:after="200"/>
              <w:jc w:val="both"/>
              <w:rPr>
                <w:strike/>
                <w:sz w:val="24"/>
                <w:szCs w:val="24"/>
                <w:lang w:val="es-ES_tradnl"/>
              </w:rPr>
            </w:pPr>
            <w:r w:rsidRPr="00AE264A">
              <w:rPr>
                <w:strike/>
                <w:sz w:val="24"/>
                <w:szCs w:val="24"/>
                <w:lang w:val="es-ES_tradnl"/>
              </w:rPr>
              <w:t>01 un</w:t>
            </w:r>
          </w:p>
        </w:tc>
        <w:tc>
          <w:tcPr>
            <w:tcW w:w="800" w:type="pct"/>
            <w:vAlign w:val="center"/>
          </w:tcPr>
          <w:p w:rsidR="005D30CE" w:rsidRPr="00AE264A" w:rsidRDefault="005D30CE" w:rsidP="00CD5472">
            <w:pPr>
              <w:spacing w:after="200"/>
              <w:jc w:val="both"/>
              <w:rPr>
                <w:strike/>
                <w:sz w:val="24"/>
                <w:szCs w:val="24"/>
                <w:lang w:val="es-ES_tradnl"/>
              </w:rPr>
            </w:pPr>
            <w:r w:rsidRPr="00AE264A">
              <w:rPr>
                <w:strike/>
                <w:sz w:val="24"/>
                <w:szCs w:val="24"/>
                <w:lang w:val="es-ES_tradnl"/>
              </w:rPr>
              <w:t>-</w:t>
            </w:r>
          </w:p>
        </w:tc>
      </w:tr>
      <w:tr w:rsidR="005D30CE" w:rsidRPr="00AE264A" w:rsidTr="00712D52">
        <w:tc>
          <w:tcPr>
            <w:tcW w:w="1200" w:type="pct"/>
            <w:vAlign w:val="center"/>
          </w:tcPr>
          <w:p w:rsidR="005D30CE" w:rsidRPr="00AE264A" w:rsidRDefault="005D30CE" w:rsidP="00CD5472">
            <w:pPr>
              <w:spacing w:after="200"/>
              <w:jc w:val="both"/>
              <w:rPr>
                <w:strike/>
                <w:sz w:val="24"/>
                <w:szCs w:val="24"/>
                <w:lang w:val="es-ES_tradnl"/>
              </w:rPr>
            </w:pPr>
            <w:r w:rsidRPr="00AE264A">
              <w:rPr>
                <w:strike/>
                <w:sz w:val="24"/>
                <w:szCs w:val="24"/>
                <w:lang w:val="es-ES_tradnl"/>
              </w:rPr>
              <w:t xml:space="preserve">Cuba para </w:t>
            </w:r>
            <w:proofErr w:type="spellStart"/>
            <w:r w:rsidRPr="00AE264A">
              <w:rPr>
                <w:strike/>
                <w:sz w:val="24"/>
                <w:szCs w:val="24"/>
                <w:lang w:val="es-ES_tradnl"/>
              </w:rPr>
              <w:t>banho</w:t>
            </w:r>
            <w:proofErr w:type="spellEnd"/>
            <w:r w:rsidRPr="00AE264A">
              <w:rPr>
                <w:strike/>
                <w:sz w:val="24"/>
                <w:szCs w:val="24"/>
                <w:lang w:val="es-ES_tradnl"/>
              </w:rPr>
              <w:t xml:space="preserve"> ocular esterilizada</w:t>
            </w:r>
          </w:p>
        </w:tc>
        <w:tc>
          <w:tcPr>
            <w:tcW w:w="900" w:type="pct"/>
            <w:vAlign w:val="center"/>
          </w:tcPr>
          <w:p w:rsidR="005D30CE" w:rsidRPr="00AE264A" w:rsidRDefault="005D30CE" w:rsidP="00CD5472">
            <w:pPr>
              <w:spacing w:after="200"/>
              <w:jc w:val="both"/>
              <w:rPr>
                <w:strike/>
                <w:sz w:val="24"/>
                <w:szCs w:val="24"/>
              </w:rPr>
            </w:pPr>
            <w:r w:rsidRPr="00AE264A">
              <w:rPr>
                <w:strike/>
                <w:sz w:val="24"/>
                <w:szCs w:val="24"/>
                <w:lang w:val="es-ES_tradnl"/>
              </w:rPr>
              <w:t xml:space="preserve"> </w:t>
            </w:r>
            <w:r w:rsidRPr="00AE264A">
              <w:rPr>
                <w:strike/>
                <w:sz w:val="24"/>
                <w:szCs w:val="24"/>
              </w:rPr>
              <w:t>Vidro resistente à fervura</w:t>
            </w:r>
          </w:p>
        </w:tc>
        <w:tc>
          <w:tcPr>
            <w:tcW w:w="1100" w:type="pct"/>
            <w:vAlign w:val="center"/>
          </w:tcPr>
          <w:p w:rsidR="005D30CE" w:rsidRPr="00AE264A" w:rsidRDefault="005D30CE" w:rsidP="00CD5472">
            <w:pPr>
              <w:spacing w:after="200"/>
              <w:jc w:val="both"/>
              <w:rPr>
                <w:strike/>
                <w:sz w:val="24"/>
                <w:szCs w:val="24"/>
                <w:lang w:val="es-ES_tradnl"/>
              </w:rPr>
            </w:pPr>
            <w:r w:rsidRPr="00AE264A">
              <w:rPr>
                <w:strike/>
                <w:sz w:val="24"/>
                <w:szCs w:val="24"/>
                <w:lang w:val="es-ES_tradnl"/>
              </w:rPr>
              <w:t>02 un</w:t>
            </w:r>
          </w:p>
        </w:tc>
        <w:tc>
          <w:tcPr>
            <w:tcW w:w="1000" w:type="pct"/>
            <w:vAlign w:val="center"/>
          </w:tcPr>
          <w:p w:rsidR="005D30CE" w:rsidRPr="00AE264A" w:rsidRDefault="005D30CE" w:rsidP="00CD5472">
            <w:pPr>
              <w:spacing w:after="200"/>
              <w:jc w:val="both"/>
              <w:rPr>
                <w:strike/>
                <w:sz w:val="24"/>
                <w:szCs w:val="24"/>
                <w:lang w:val="es-ES_tradnl"/>
              </w:rPr>
            </w:pPr>
            <w:r w:rsidRPr="00AE264A">
              <w:rPr>
                <w:strike/>
                <w:sz w:val="24"/>
                <w:szCs w:val="24"/>
                <w:lang w:val="es-ES_tradnl"/>
              </w:rPr>
              <w:t>01 un</w:t>
            </w:r>
          </w:p>
        </w:tc>
        <w:tc>
          <w:tcPr>
            <w:tcW w:w="800" w:type="pct"/>
            <w:vAlign w:val="center"/>
          </w:tcPr>
          <w:p w:rsidR="005D30CE" w:rsidRPr="00AE264A" w:rsidRDefault="005D30CE" w:rsidP="00C05F3D">
            <w:pPr>
              <w:spacing w:after="200"/>
              <w:jc w:val="both"/>
              <w:rPr>
                <w:strike/>
                <w:sz w:val="24"/>
                <w:szCs w:val="24"/>
                <w:lang w:val="es-ES_tradnl"/>
              </w:rPr>
            </w:pPr>
            <w:r w:rsidRPr="00AE264A">
              <w:rPr>
                <w:strike/>
                <w:sz w:val="24"/>
                <w:szCs w:val="24"/>
                <w:lang w:val="es-ES_tradnl"/>
              </w:rPr>
              <w:t>-</w:t>
            </w:r>
          </w:p>
        </w:tc>
      </w:tr>
      <w:tr w:rsidR="005D30CE" w:rsidRPr="00AE264A" w:rsidTr="00712D52">
        <w:tc>
          <w:tcPr>
            <w:tcW w:w="1200" w:type="pct"/>
            <w:vAlign w:val="center"/>
          </w:tcPr>
          <w:p w:rsidR="005D30CE" w:rsidRPr="00AE264A" w:rsidRDefault="005D30CE" w:rsidP="00CD5472">
            <w:pPr>
              <w:spacing w:after="200"/>
              <w:jc w:val="both"/>
              <w:rPr>
                <w:strike/>
                <w:sz w:val="24"/>
                <w:szCs w:val="24"/>
                <w:lang w:val="es-ES_tradnl"/>
              </w:rPr>
            </w:pPr>
            <w:r w:rsidRPr="00AE264A">
              <w:rPr>
                <w:strike/>
                <w:sz w:val="24"/>
                <w:szCs w:val="24"/>
                <w:lang w:val="es-ES_tradnl"/>
              </w:rPr>
              <w:t xml:space="preserve">Cuba reniforme esterilizada de </w:t>
            </w:r>
            <w:proofErr w:type="spellStart"/>
            <w:r w:rsidRPr="00AE264A">
              <w:rPr>
                <w:strike/>
                <w:sz w:val="24"/>
                <w:szCs w:val="24"/>
                <w:lang w:val="es-ES_tradnl"/>
              </w:rPr>
              <w:t>aço</w:t>
            </w:r>
            <w:proofErr w:type="spellEnd"/>
            <w:r w:rsidRPr="00AE264A">
              <w:rPr>
                <w:strike/>
                <w:sz w:val="24"/>
                <w:szCs w:val="24"/>
                <w:lang w:val="es-ES_tradnl"/>
              </w:rPr>
              <w:t xml:space="preserve"> </w:t>
            </w:r>
            <w:proofErr w:type="spellStart"/>
            <w:r w:rsidRPr="00AE264A">
              <w:rPr>
                <w:strike/>
                <w:sz w:val="24"/>
                <w:szCs w:val="24"/>
                <w:lang w:val="es-ES_tradnl"/>
              </w:rPr>
              <w:t>inox</w:t>
            </w:r>
            <w:proofErr w:type="spellEnd"/>
            <w:r w:rsidRPr="00AE264A">
              <w:rPr>
                <w:strike/>
                <w:sz w:val="24"/>
                <w:szCs w:val="24"/>
                <w:lang w:val="es-ES_tradnl"/>
              </w:rPr>
              <w:t xml:space="preserve">, </w:t>
            </w:r>
            <w:proofErr w:type="spellStart"/>
            <w:r w:rsidRPr="00AE264A">
              <w:rPr>
                <w:strike/>
                <w:sz w:val="24"/>
                <w:szCs w:val="24"/>
                <w:lang w:val="es-ES_tradnl"/>
              </w:rPr>
              <w:t>alumínio</w:t>
            </w:r>
            <w:proofErr w:type="spellEnd"/>
            <w:r w:rsidRPr="00AE264A">
              <w:rPr>
                <w:strike/>
                <w:sz w:val="24"/>
                <w:szCs w:val="24"/>
                <w:lang w:val="es-ES_tradnl"/>
              </w:rPr>
              <w:t xml:space="preserve"> </w:t>
            </w:r>
            <w:proofErr w:type="spellStart"/>
            <w:r w:rsidRPr="00AE264A">
              <w:rPr>
                <w:strike/>
                <w:sz w:val="24"/>
                <w:szCs w:val="24"/>
                <w:lang w:val="es-ES_tradnl"/>
              </w:rPr>
              <w:t>ou</w:t>
            </w:r>
            <w:proofErr w:type="spellEnd"/>
            <w:r w:rsidRPr="00AE264A">
              <w:rPr>
                <w:strike/>
                <w:sz w:val="24"/>
                <w:szCs w:val="24"/>
                <w:lang w:val="es-ES_tradnl"/>
              </w:rPr>
              <w:t xml:space="preserve"> plástico</w:t>
            </w:r>
          </w:p>
        </w:tc>
        <w:tc>
          <w:tcPr>
            <w:tcW w:w="900" w:type="pct"/>
            <w:vAlign w:val="center"/>
          </w:tcPr>
          <w:p w:rsidR="005D30CE" w:rsidRPr="00AE264A" w:rsidRDefault="005D30CE" w:rsidP="00CD5472">
            <w:pPr>
              <w:spacing w:after="200"/>
              <w:jc w:val="both"/>
              <w:rPr>
                <w:strike/>
                <w:sz w:val="24"/>
                <w:szCs w:val="24"/>
                <w:lang w:val="es-ES_tradnl"/>
              </w:rPr>
            </w:pPr>
            <w:r w:rsidRPr="00AE264A">
              <w:rPr>
                <w:strike/>
                <w:sz w:val="24"/>
                <w:szCs w:val="24"/>
                <w:lang w:val="es-ES_tradnl"/>
              </w:rPr>
              <w:t>25 cm de largura</w:t>
            </w:r>
          </w:p>
        </w:tc>
        <w:tc>
          <w:tcPr>
            <w:tcW w:w="1100" w:type="pct"/>
            <w:vAlign w:val="center"/>
          </w:tcPr>
          <w:p w:rsidR="005D30CE" w:rsidRPr="00AE264A" w:rsidRDefault="005D30CE" w:rsidP="00CD5472">
            <w:pPr>
              <w:spacing w:after="200"/>
              <w:jc w:val="both"/>
              <w:rPr>
                <w:strike/>
                <w:sz w:val="24"/>
                <w:szCs w:val="24"/>
                <w:lang w:val="es-ES_tradnl"/>
              </w:rPr>
            </w:pPr>
            <w:r w:rsidRPr="00AE264A">
              <w:rPr>
                <w:strike/>
                <w:sz w:val="24"/>
                <w:szCs w:val="24"/>
                <w:lang w:val="es-ES_tradnl"/>
              </w:rPr>
              <w:t>01 un</w:t>
            </w:r>
          </w:p>
        </w:tc>
        <w:tc>
          <w:tcPr>
            <w:tcW w:w="1000" w:type="pct"/>
            <w:vAlign w:val="center"/>
          </w:tcPr>
          <w:p w:rsidR="005D30CE" w:rsidRPr="00AE264A" w:rsidRDefault="005D30CE" w:rsidP="00CD5472">
            <w:pPr>
              <w:spacing w:after="200"/>
              <w:jc w:val="both"/>
              <w:rPr>
                <w:strike/>
                <w:sz w:val="24"/>
                <w:szCs w:val="24"/>
                <w:lang w:val="es-ES_tradnl"/>
              </w:rPr>
            </w:pPr>
            <w:r w:rsidRPr="00AE264A">
              <w:rPr>
                <w:strike/>
                <w:sz w:val="24"/>
                <w:szCs w:val="24"/>
                <w:lang w:val="es-ES_tradnl"/>
              </w:rPr>
              <w:t>01 un</w:t>
            </w:r>
          </w:p>
        </w:tc>
        <w:tc>
          <w:tcPr>
            <w:tcW w:w="800" w:type="pct"/>
            <w:vAlign w:val="center"/>
          </w:tcPr>
          <w:p w:rsidR="005D30CE" w:rsidRPr="00AE264A" w:rsidRDefault="005D30CE" w:rsidP="00CD5472">
            <w:pPr>
              <w:spacing w:after="200"/>
              <w:jc w:val="both"/>
              <w:rPr>
                <w:strike/>
                <w:sz w:val="24"/>
                <w:szCs w:val="24"/>
              </w:rPr>
            </w:pPr>
            <w:r w:rsidRPr="00AE264A">
              <w:rPr>
                <w:strike/>
                <w:sz w:val="24"/>
                <w:szCs w:val="24"/>
              </w:rPr>
              <w:t>-</w:t>
            </w:r>
          </w:p>
        </w:tc>
      </w:tr>
      <w:tr w:rsidR="005D30CE" w:rsidRPr="00AE264A" w:rsidTr="00712D52">
        <w:tc>
          <w:tcPr>
            <w:tcW w:w="1200" w:type="pct"/>
            <w:vAlign w:val="center"/>
          </w:tcPr>
          <w:p w:rsidR="005D30CE" w:rsidRPr="00AE264A" w:rsidRDefault="005D30CE" w:rsidP="00CD5472">
            <w:pPr>
              <w:spacing w:after="200"/>
              <w:jc w:val="both"/>
              <w:rPr>
                <w:strike/>
                <w:sz w:val="24"/>
                <w:szCs w:val="24"/>
              </w:rPr>
            </w:pPr>
            <w:r w:rsidRPr="00AE264A">
              <w:rPr>
                <w:strike/>
                <w:sz w:val="24"/>
                <w:szCs w:val="24"/>
              </w:rPr>
              <w:t>Equipo plástico para solutos</w:t>
            </w:r>
          </w:p>
        </w:tc>
        <w:tc>
          <w:tcPr>
            <w:tcW w:w="900" w:type="pct"/>
            <w:vAlign w:val="center"/>
          </w:tcPr>
          <w:p w:rsidR="005D30CE" w:rsidRPr="00AE264A" w:rsidRDefault="005D30CE" w:rsidP="00CD5472">
            <w:pPr>
              <w:spacing w:after="200"/>
              <w:jc w:val="both"/>
              <w:rPr>
                <w:strike/>
                <w:sz w:val="24"/>
                <w:szCs w:val="24"/>
              </w:rPr>
            </w:pPr>
            <w:r w:rsidRPr="00AE264A">
              <w:rPr>
                <w:strike/>
                <w:sz w:val="24"/>
                <w:szCs w:val="24"/>
              </w:rPr>
              <w:t>Reposição hidroeletrolítica parenteral</w:t>
            </w:r>
          </w:p>
        </w:tc>
        <w:tc>
          <w:tcPr>
            <w:tcW w:w="1100" w:type="pct"/>
            <w:vAlign w:val="center"/>
          </w:tcPr>
          <w:p w:rsidR="005D30CE" w:rsidRPr="00AE264A" w:rsidRDefault="005D30CE" w:rsidP="00CD5472">
            <w:pPr>
              <w:spacing w:after="200"/>
              <w:jc w:val="both"/>
              <w:rPr>
                <w:strike/>
                <w:sz w:val="24"/>
                <w:szCs w:val="24"/>
                <w:lang w:val="es-ES_tradnl"/>
              </w:rPr>
            </w:pPr>
            <w:r w:rsidRPr="00AE264A">
              <w:rPr>
                <w:strike/>
                <w:sz w:val="24"/>
                <w:szCs w:val="24"/>
                <w:lang w:val="es-ES_tradnl"/>
              </w:rPr>
              <w:t>20 un</w:t>
            </w:r>
          </w:p>
        </w:tc>
        <w:tc>
          <w:tcPr>
            <w:tcW w:w="1000" w:type="pct"/>
            <w:vAlign w:val="center"/>
          </w:tcPr>
          <w:p w:rsidR="005D30CE" w:rsidRPr="00AE264A" w:rsidRDefault="005D30CE" w:rsidP="00CD5472">
            <w:pPr>
              <w:spacing w:after="200"/>
              <w:jc w:val="both"/>
              <w:rPr>
                <w:strike/>
                <w:sz w:val="24"/>
                <w:szCs w:val="24"/>
                <w:lang w:val="es-ES_tradnl"/>
              </w:rPr>
            </w:pPr>
            <w:r w:rsidRPr="00AE264A">
              <w:rPr>
                <w:strike/>
                <w:sz w:val="24"/>
                <w:szCs w:val="24"/>
                <w:lang w:val="es-ES_tradnl"/>
              </w:rPr>
              <w:t>10 un</w:t>
            </w:r>
          </w:p>
        </w:tc>
        <w:tc>
          <w:tcPr>
            <w:tcW w:w="800" w:type="pct"/>
            <w:vAlign w:val="center"/>
          </w:tcPr>
          <w:p w:rsidR="005D30CE" w:rsidRPr="00AE264A" w:rsidRDefault="005D30CE" w:rsidP="00CD5472">
            <w:pPr>
              <w:spacing w:after="200"/>
              <w:jc w:val="both"/>
              <w:rPr>
                <w:strike/>
                <w:sz w:val="24"/>
                <w:szCs w:val="24"/>
                <w:lang w:val="es-ES_tradnl"/>
              </w:rPr>
            </w:pPr>
            <w:r w:rsidRPr="00AE264A">
              <w:rPr>
                <w:strike/>
                <w:sz w:val="24"/>
                <w:szCs w:val="24"/>
                <w:lang w:val="es-ES_tradnl"/>
              </w:rPr>
              <w:t>-</w:t>
            </w:r>
          </w:p>
        </w:tc>
      </w:tr>
      <w:tr w:rsidR="005D30CE" w:rsidRPr="00AE264A" w:rsidTr="00712D52">
        <w:tc>
          <w:tcPr>
            <w:tcW w:w="1200" w:type="pct"/>
            <w:vAlign w:val="center"/>
          </w:tcPr>
          <w:p w:rsidR="005D30CE" w:rsidRPr="00AE264A" w:rsidRDefault="005D30CE" w:rsidP="00CD5472">
            <w:pPr>
              <w:spacing w:after="200"/>
              <w:jc w:val="both"/>
              <w:rPr>
                <w:strike/>
                <w:sz w:val="24"/>
                <w:szCs w:val="24"/>
                <w:lang w:val="es-ES_tradnl"/>
              </w:rPr>
            </w:pPr>
            <w:proofErr w:type="spellStart"/>
            <w:r w:rsidRPr="00AE264A">
              <w:rPr>
                <w:strike/>
                <w:sz w:val="24"/>
                <w:szCs w:val="24"/>
                <w:lang w:val="es-ES_tradnl"/>
              </w:rPr>
              <w:t>Escarradeira</w:t>
            </w:r>
            <w:proofErr w:type="spellEnd"/>
          </w:p>
        </w:tc>
        <w:tc>
          <w:tcPr>
            <w:tcW w:w="900" w:type="pct"/>
            <w:vAlign w:val="center"/>
          </w:tcPr>
          <w:p w:rsidR="005D30CE" w:rsidRPr="00AE264A" w:rsidRDefault="005D30CE" w:rsidP="00CD5472">
            <w:pPr>
              <w:spacing w:after="200"/>
              <w:jc w:val="both"/>
              <w:rPr>
                <w:strike/>
                <w:sz w:val="24"/>
                <w:szCs w:val="24"/>
              </w:rPr>
            </w:pPr>
            <w:r w:rsidRPr="00AE264A">
              <w:rPr>
                <w:strike/>
                <w:sz w:val="24"/>
                <w:szCs w:val="24"/>
              </w:rPr>
              <w:t>Aço inox ou descartável</w:t>
            </w:r>
          </w:p>
        </w:tc>
        <w:tc>
          <w:tcPr>
            <w:tcW w:w="1100" w:type="pct"/>
            <w:vAlign w:val="center"/>
          </w:tcPr>
          <w:p w:rsidR="005D30CE" w:rsidRPr="00AE264A" w:rsidRDefault="005D30CE" w:rsidP="00CD5472">
            <w:pPr>
              <w:spacing w:after="200"/>
              <w:jc w:val="both"/>
              <w:rPr>
                <w:strike/>
                <w:sz w:val="24"/>
                <w:szCs w:val="24"/>
                <w:lang w:val="es-ES_tradnl"/>
              </w:rPr>
            </w:pPr>
            <w:r w:rsidRPr="00AE264A">
              <w:rPr>
                <w:strike/>
                <w:sz w:val="24"/>
                <w:szCs w:val="24"/>
                <w:lang w:val="es-ES_tradnl"/>
              </w:rPr>
              <w:t>30 un</w:t>
            </w:r>
          </w:p>
        </w:tc>
        <w:tc>
          <w:tcPr>
            <w:tcW w:w="1000" w:type="pct"/>
            <w:vAlign w:val="center"/>
          </w:tcPr>
          <w:p w:rsidR="005D30CE" w:rsidRPr="00AE264A" w:rsidRDefault="005D30CE" w:rsidP="00CD5472">
            <w:pPr>
              <w:spacing w:after="200"/>
              <w:jc w:val="both"/>
              <w:rPr>
                <w:strike/>
                <w:sz w:val="24"/>
                <w:szCs w:val="24"/>
                <w:lang w:val="es-ES_tradnl"/>
              </w:rPr>
            </w:pPr>
            <w:r w:rsidRPr="00AE264A">
              <w:rPr>
                <w:strike/>
                <w:sz w:val="24"/>
                <w:szCs w:val="24"/>
                <w:lang w:val="es-ES_tradnl"/>
              </w:rPr>
              <w:t>20 un</w:t>
            </w:r>
          </w:p>
        </w:tc>
        <w:tc>
          <w:tcPr>
            <w:tcW w:w="800" w:type="pct"/>
            <w:vAlign w:val="center"/>
          </w:tcPr>
          <w:p w:rsidR="005D30CE" w:rsidRPr="00AE264A" w:rsidRDefault="005D30CE" w:rsidP="00CD5472">
            <w:pPr>
              <w:spacing w:after="200"/>
              <w:jc w:val="both"/>
              <w:rPr>
                <w:strike/>
                <w:sz w:val="24"/>
                <w:szCs w:val="24"/>
                <w:lang w:val="es-ES_tradnl"/>
              </w:rPr>
            </w:pPr>
            <w:r w:rsidRPr="00AE264A">
              <w:rPr>
                <w:strike/>
                <w:sz w:val="24"/>
                <w:szCs w:val="24"/>
                <w:lang w:val="es-ES_tradnl"/>
              </w:rPr>
              <w:t>-</w:t>
            </w:r>
          </w:p>
        </w:tc>
      </w:tr>
      <w:tr w:rsidR="005D30CE" w:rsidRPr="00AE264A" w:rsidTr="00712D52">
        <w:tc>
          <w:tcPr>
            <w:tcW w:w="1200" w:type="pct"/>
            <w:vAlign w:val="center"/>
          </w:tcPr>
          <w:p w:rsidR="005D30CE" w:rsidRPr="00AE264A" w:rsidRDefault="005D30CE" w:rsidP="00CD5472">
            <w:pPr>
              <w:spacing w:after="200"/>
              <w:jc w:val="both"/>
              <w:rPr>
                <w:strike/>
                <w:sz w:val="24"/>
                <w:szCs w:val="24"/>
                <w:lang w:val="es-ES_tradnl"/>
              </w:rPr>
            </w:pPr>
            <w:r w:rsidRPr="00AE264A">
              <w:rPr>
                <w:strike/>
                <w:sz w:val="24"/>
                <w:szCs w:val="24"/>
                <w:lang w:val="es-ES_tradnl"/>
              </w:rPr>
              <w:t xml:space="preserve">Esparadrapo </w:t>
            </w:r>
            <w:proofErr w:type="spellStart"/>
            <w:r w:rsidRPr="00AE264A">
              <w:rPr>
                <w:strike/>
                <w:sz w:val="24"/>
                <w:szCs w:val="24"/>
                <w:lang w:val="es-ES_tradnl"/>
              </w:rPr>
              <w:t>comum</w:t>
            </w:r>
            <w:proofErr w:type="spellEnd"/>
          </w:p>
        </w:tc>
        <w:tc>
          <w:tcPr>
            <w:tcW w:w="900" w:type="pct"/>
            <w:vAlign w:val="center"/>
          </w:tcPr>
          <w:p w:rsidR="005D30CE" w:rsidRPr="00AE264A" w:rsidRDefault="005D30CE" w:rsidP="00CD5472">
            <w:pPr>
              <w:spacing w:after="200"/>
              <w:jc w:val="both"/>
              <w:rPr>
                <w:strike/>
                <w:sz w:val="24"/>
                <w:szCs w:val="24"/>
                <w:lang w:val="es-ES_tradnl"/>
              </w:rPr>
            </w:pPr>
            <w:r w:rsidRPr="00AE264A">
              <w:rPr>
                <w:strike/>
                <w:sz w:val="24"/>
                <w:szCs w:val="24"/>
                <w:lang w:val="es-ES_tradnl"/>
              </w:rPr>
              <w:t xml:space="preserve">Rolos de 2,5 cm x 01m </w:t>
            </w:r>
          </w:p>
        </w:tc>
        <w:tc>
          <w:tcPr>
            <w:tcW w:w="1100" w:type="pct"/>
            <w:vAlign w:val="center"/>
          </w:tcPr>
          <w:p w:rsidR="005D30CE" w:rsidRPr="00AE264A" w:rsidRDefault="005D30CE" w:rsidP="00CD5472">
            <w:pPr>
              <w:spacing w:after="200"/>
              <w:jc w:val="both"/>
              <w:rPr>
                <w:strike/>
                <w:sz w:val="24"/>
                <w:szCs w:val="24"/>
                <w:lang w:val="es-ES_tradnl"/>
              </w:rPr>
            </w:pPr>
            <w:r w:rsidRPr="00AE264A">
              <w:rPr>
                <w:strike/>
                <w:sz w:val="24"/>
                <w:szCs w:val="24"/>
                <w:lang w:val="es-ES_tradnl"/>
              </w:rPr>
              <w:t>04 un</w:t>
            </w:r>
          </w:p>
        </w:tc>
        <w:tc>
          <w:tcPr>
            <w:tcW w:w="1000" w:type="pct"/>
            <w:vAlign w:val="center"/>
          </w:tcPr>
          <w:p w:rsidR="005D30CE" w:rsidRPr="00AE264A" w:rsidRDefault="005D30CE" w:rsidP="00CD5472">
            <w:pPr>
              <w:spacing w:after="200"/>
              <w:jc w:val="both"/>
              <w:rPr>
                <w:strike/>
                <w:sz w:val="24"/>
                <w:szCs w:val="24"/>
                <w:lang w:val="es-ES_tradnl"/>
              </w:rPr>
            </w:pPr>
            <w:r w:rsidRPr="00AE264A">
              <w:rPr>
                <w:strike/>
                <w:sz w:val="24"/>
                <w:szCs w:val="24"/>
                <w:lang w:val="es-ES_tradnl"/>
              </w:rPr>
              <w:t>02 un</w:t>
            </w:r>
          </w:p>
        </w:tc>
        <w:tc>
          <w:tcPr>
            <w:tcW w:w="800" w:type="pct"/>
            <w:vAlign w:val="center"/>
          </w:tcPr>
          <w:p w:rsidR="005D30CE" w:rsidRPr="00AE264A" w:rsidRDefault="005D30CE" w:rsidP="00CD5472">
            <w:pPr>
              <w:spacing w:after="200"/>
              <w:jc w:val="both"/>
              <w:rPr>
                <w:strike/>
                <w:sz w:val="24"/>
                <w:szCs w:val="24"/>
                <w:lang w:val="es-ES_tradnl"/>
              </w:rPr>
            </w:pPr>
            <w:r w:rsidRPr="00AE264A">
              <w:rPr>
                <w:strike/>
                <w:sz w:val="24"/>
                <w:szCs w:val="24"/>
                <w:lang w:val="es-ES_tradnl"/>
              </w:rPr>
              <w:t>-</w:t>
            </w:r>
          </w:p>
        </w:tc>
      </w:tr>
      <w:tr w:rsidR="005D30CE" w:rsidRPr="00AE264A" w:rsidTr="00712D52">
        <w:tc>
          <w:tcPr>
            <w:tcW w:w="1200" w:type="pct"/>
            <w:vAlign w:val="center"/>
          </w:tcPr>
          <w:p w:rsidR="005D30CE" w:rsidRPr="00AE264A" w:rsidRDefault="005D30CE" w:rsidP="00CD5472">
            <w:pPr>
              <w:spacing w:after="200"/>
              <w:jc w:val="both"/>
              <w:rPr>
                <w:strike/>
                <w:sz w:val="24"/>
                <w:szCs w:val="24"/>
                <w:lang w:val="es-ES_tradnl"/>
              </w:rPr>
            </w:pPr>
            <w:r w:rsidRPr="00AE264A">
              <w:rPr>
                <w:strike/>
                <w:sz w:val="24"/>
                <w:szCs w:val="24"/>
                <w:lang w:val="es-ES_tradnl"/>
              </w:rPr>
              <w:t xml:space="preserve">Esparadrapo </w:t>
            </w:r>
            <w:proofErr w:type="spellStart"/>
            <w:r w:rsidRPr="00AE264A">
              <w:rPr>
                <w:strike/>
                <w:sz w:val="24"/>
                <w:szCs w:val="24"/>
                <w:lang w:val="es-ES_tradnl"/>
              </w:rPr>
              <w:t>comum</w:t>
            </w:r>
            <w:proofErr w:type="spellEnd"/>
          </w:p>
        </w:tc>
        <w:tc>
          <w:tcPr>
            <w:tcW w:w="900" w:type="pct"/>
            <w:vAlign w:val="center"/>
          </w:tcPr>
          <w:p w:rsidR="005D30CE" w:rsidRPr="00AE264A" w:rsidRDefault="005D30CE" w:rsidP="00CD5472">
            <w:pPr>
              <w:spacing w:after="200"/>
              <w:jc w:val="both"/>
              <w:rPr>
                <w:strike/>
                <w:sz w:val="24"/>
                <w:szCs w:val="24"/>
                <w:lang w:val="es-ES_tradnl"/>
              </w:rPr>
            </w:pPr>
            <w:r w:rsidRPr="00AE264A">
              <w:rPr>
                <w:strike/>
                <w:sz w:val="24"/>
                <w:szCs w:val="24"/>
                <w:lang w:val="es-ES_tradnl"/>
              </w:rPr>
              <w:t>Rolos de 7,0 cm x 01 m</w:t>
            </w:r>
          </w:p>
        </w:tc>
        <w:tc>
          <w:tcPr>
            <w:tcW w:w="1100" w:type="pct"/>
            <w:vAlign w:val="center"/>
          </w:tcPr>
          <w:p w:rsidR="005D30CE" w:rsidRPr="00AE264A" w:rsidRDefault="005D30CE" w:rsidP="00CD5472">
            <w:pPr>
              <w:spacing w:after="200"/>
              <w:jc w:val="both"/>
              <w:rPr>
                <w:strike/>
                <w:sz w:val="24"/>
                <w:szCs w:val="24"/>
                <w:lang w:val="es-ES_tradnl"/>
              </w:rPr>
            </w:pPr>
            <w:r w:rsidRPr="00AE264A">
              <w:rPr>
                <w:strike/>
                <w:sz w:val="24"/>
                <w:szCs w:val="24"/>
                <w:lang w:val="es-ES_tradnl"/>
              </w:rPr>
              <w:t>04 un</w:t>
            </w:r>
          </w:p>
        </w:tc>
        <w:tc>
          <w:tcPr>
            <w:tcW w:w="1000" w:type="pct"/>
            <w:vAlign w:val="center"/>
          </w:tcPr>
          <w:p w:rsidR="005D30CE" w:rsidRPr="00AE264A" w:rsidRDefault="005D30CE" w:rsidP="00CD5472">
            <w:pPr>
              <w:spacing w:after="200"/>
              <w:jc w:val="both"/>
              <w:rPr>
                <w:strike/>
                <w:sz w:val="24"/>
                <w:szCs w:val="24"/>
              </w:rPr>
            </w:pPr>
            <w:r w:rsidRPr="00AE264A">
              <w:rPr>
                <w:strike/>
                <w:sz w:val="24"/>
                <w:szCs w:val="24"/>
              </w:rPr>
              <w:t xml:space="preserve">02 </w:t>
            </w:r>
            <w:proofErr w:type="spellStart"/>
            <w:r w:rsidRPr="00AE264A">
              <w:rPr>
                <w:strike/>
                <w:sz w:val="24"/>
                <w:szCs w:val="24"/>
              </w:rPr>
              <w:t>un</w:t>
            </w:r>
            <w:proofErr w:type="spellEnd"/>
          </w:p>
        </w:tc>
        <w:tc>
          <w:tcPr>
            <w:tcW w:w="800" w:type="pct"/>
            <w:vAlign w:val="center"/>
          </w:tcPr>
          <w:p w:rsidR="005D30CE" w:rsidRPr="00AE264A" w:rsidRDefault="005D30CE" w:rsidP="00CD5472">
            <w:pPr>
              <w:spacing w:after="200"/>
              <w:jc w:val="both"/>
              <w:rPr>
                <w:strike/>
                <w:sz w:val="24"/>
                <w:szCs w:val="24"/>
              </w:rPr>
            </w:pPr>
            <w:r w:rsidRPr="00AE264A">
              <w:rPr>
                <w:strike/>
                <w:sz w:val="24"/>
                <w:szCs w:val="24"/>
              </w:rPr>
              <w:t>01 um</w:t>
            </w:r>
          </w:p>
        </w:tc>
      </w:tr>
      <w:tr w:rsidR="005D30CE" w:rsidRPr="00AE264A" w:rsidTr="00712D52">
        <w:tc>
          <w:tcPr>
            <w:tcW w:w="1200" w:type="pct"/>
            <w:vAlign w:val="center"/>
          </w:tcPr>
          <w:p w:rsidR="005D30CE" w:rsidRPr="00AE264A" w:rsidRDefault="005D30CE" w:rsidP="00C05F3D">
            <w:pPr>
              <w:spacing w:after="200"/>
              <w:jc w:val="both"/>
              <w:rPr>
                <w:strike/>
                <w:sz w:val="24"/>
                <w:szCs w:val="24"/>
              </w:rPr>
            </w:pPr>
            <w:r w:rsidRPr="00AE264A">
              <w:rPr>
                <w:strike/>
                <w:sz w:val="24"/>
                <w:szCs w:val="24"/>
              </w:rPr>
              <w:t xml:space="preserve">Esparadrapo </w:t>
            </w:r>
            <w:proofErr w:type="spellStart"/>
            <w:proofErr w:type="gramStart"/>
            <w:r w:rsidRPr="00AE264A">
              <w:rPr>
                <w:strike/>
                <w:sz w:val="24"/>
                <w:szCs w:val="24"/>
              </w:rPr>
              <w:t>anti</w:t>
            </w:r>
            <w:proofErr w:type="spellEnd"/>
            <w:r w:rsidRPr="00AE264A">
              <w:rPr>
                <w:strike/>
                <w:sz w:val="24"/>
                <w:szCs w:val="24"/>
              </w:rPr>
              <w:t xml:space="preserve"> alérgico</w:t>
            </w:r>
            <w:proofErr w:type="gramEnd"/>
          </w:p>
        </w:tc>
        <w:tc>
          <w:tcPr>
            <w:tcW w:w="900" w:type="pct"/>
            <w:vAlign w:val="center"/>
          </w:tcPr>
          <w:p w:rsidR="005D30CE" w:rsidRPr="00AE264A" w:rsidRDefault="005D30CE" w:rsidP="00CD5472">
            <w:pPr>
              <w:spacing w:after="200"/>
              <w:jc w:val="both"/>
              <w:rPr>
                <w:strike/>
                <w:sz w:val="24"/>
                <w:szCs w:val="24"/>
                <w:lang w:val="es-ES_tradnl"/>
              </w:rPr>
            </w:pPr>
            <w:r w:rsidRPr="00AE264A">
              <w:rPr>
                <w:strike/>
                <w:sz w:val="24"/>
                <w:szCs w:val="24"/>
                <w:lang w:val="es-ES_tradnl"/>
              </w:rPr>
              <w:t>Rolos de 10,0 cm x 4,5 m</w:t>
            </w:r>
          </w:p>
        </w:tc>
        <w:tc>
          <w:tcPr>
            <w:tcW w:w="1100" w:type="pct"/>
            <w:vAlign w:val="center"/>
          </w:tcPr>
          <w:p w:rsidR="005D30CE" w:rsidRPr="00AE264A" w:rsidRDefault="005D30CE" w:rsidP="00CD5472">
            <w:pPr>
              <w:spacing w:after="200"/>
              <w:jc w:val="both"/>
              <w:rPr>
                <w:strike/>
                <w:sz w:val="24"/>
                <w:szCs w:val="24"/>
                <w:lang w:val="es-ES_tradnl"/>
              </w:rPr>
            </w:pPr>
            <w:r w:rsidRPr="00AE264A">
              <w:rPr>
                <w:strike/>
                <w:sz w:val="24"/>
                <w:szCs w:val="24"/>
                <w:lang w:val="es-ES_tradnl"/>
              </w:rPr>
              <w:t>02 un</w:t>
            </w:r>
          </w:p>
        </w:tc>
        <w:tc>
          <w:tcPr>
            <w:tcW w:w="1000" w:type="pct"/>
            <w:vAlign w:val="center"/>
          </w:tcPr>
          <w:p w:rsidR="005D30CE" w:rsidRPr="00AE264A" w:rsidRDefault="005D30CE" w:rsidP="00CD5472">
            <w:pPr>
              <w:spacing w:after="200"/>
              <w:jc w:val="both"/>
              <w:rPr>
                <w:strike/>
                <w:sz w:val="24"/>
                <w:szCs w:val="24"/>
                <w:lang w:val="es-ES_tradnl"/>
              </w:rPr>
            </w:pPr>
            <w:r w:rsidRPr="00AE264A">
              <w:rPr>
                <w:strike/>
                <w:sz w:val="24"/>
                <w:szCs w:val="24"/>
                <w:lang w:val="es-ES_tradnl"/>
              </w:rPr>
              <w:t>02 un</w:t>
            </w:r>
          </w:p>
        </w:tc>
        <w:tc>
          <w:tcPr>
            <w:tcW w:w="800" w:type="pct"/>
            <w:vAlign w:val="center"/>
          </w:tcPr>
          <w:p w:rsidR="005D30CE" w:rsidRPr="00AE264A" w:rsidRDefault="005D30CE" w:rsidP="00CD5472">
            <w:pPr>
              <w:spacing w:after="200"/>
              <w:jc w:val="both"/>
              <w:rPr>
                <w:strike/>
                <w:sz w:val="24"/>
                <w:szCs w:val="24"/>
                <w:lang w:val="es-ES_tradnl"/>
              </w:rPr>
            </w:pPr>
            <w:r w:rsidRPr="00AE264A">
              <w:rPr>
                <w:strike/>
                <w:sz w:val="24"/>
                <w:szCs w:val="24"/>
                <w:lang w:val="es-ES_tradnl"/>
              </w:rPr>
              <w:t>-</w:t>
            </w:r>
          </w:p>
        </w:tc>
      </w:tr>
      <w:tr w:rsidR="005D30CE" w:rsidRPr="00AE264A" w:rsidTr="00712D52">
        <w:tc>
          <w:tcPr>
            <w:tcW w:w="1200" w:type="pct"/>
            <w:vAlign w:val="center"/>
          </w:tcPr>
          <w:p w:rsidR="005D30CE" w:rsidRPr="00AE264A" w:rsidRDefault="005D30CE" w:rsidP="00CD5472">
            <w:pPr>
              <w:spacing w:after="200"/>
              <w:jc w:val="both"/>
              <w:rPr>
                <w:strike/>
                <w:sz w:val="24"/>
                <w:szCs w:val="24"/>
                <w:lang w:val="es-ES_tradnl"/>
              </w:rPr>
            </w:pPr>
            <w:r w:rsidRPr="00AE264A">
              <w:rPr>
                <w:strike/>
                <w:sz w:val="24"/>
                <w:szCs w:val="24"/>
                <w:lang w:val="es-ES_tradnl"/>
              </w:rPr>
              <w:t xml:space="preserve">Espátula </w:t>
            </w:r>
            <w:proofErr w:type="spellStart"/>
            <w:r w:rsidRPr="00AE264A">
              <w:rPr>
                <w:strike/>
                <w:sz w:val="24"/>
                <w:szCs w:val="24"/>
                <w:lang w:val="es-ES_tradnl"/>
              </w:rPr>
              <w:t>descartável</w:t>
            </w:r>
            <w:proofErr w:type="spellEnd"/>
          </w:p>
        </w:tc>
        <w:tc>
          <w:tcPr>
            <w:tcW w:w="900" w:type="pct"/>
            <w:vAlign w:val="center"/>
          </w:tcPr>
          <w:p w:rsidR="005D30CE" w:rsidRPr="00AE264A" w:rsidRDefault="005D30CE" w:rsidP="00CD5472">
            <w:pPr>
              <w:spacing w:after="200"/>
              <w:jc w:val="both"/>
              <w:rPr>
                <w:strike/>
                <w:sz w:val="24"/>
                <w:szCs w:val="24"/>
                <w:lang w:val="es-ES_tradnl"/>
              </w:rPr>
            </w:pPr>
            <w:r w:rsidRPr="00AE264A">
              <w:rPr>
                <w:strike/>
                <w:sz w:val="24"/>
                <w:szCs w:val="24"/>
                <w:lang w:val="es-ES_tradnl"/>
              </w:rPr>
              <w:t>-</w:t>
            </w:r>
          </w:p>
        </w:tc>
        <w:tc>
          <w:tcPr>
            <w:tcW w:w="1100" w:type="pct"/>
            <w:vAlign w:val="center"/>
          </w:tcPr>
          <w:p w:rsidR="005D30CE" w:rsidRPr="00AE264A" w:rsidRDefault="005D30CE" w:rsidP="00CD5472">
            <w:pPr>
              <w:spacing w:after="200"/>
              <w:jc w:val="both"/>
              <w:rPr>
                <w:strike/>
                <w:sz w:val="24"/>
                <w:szCs w:val="24"/>
                <w:lang w:val="es-ES_tradnl"/>
              </w:rPr>
            </w:pPr>
            <w:r w:rsidRPr="00AE264A">
              <w:rPr>
                <w:strike/>
                <w:sz w:val="24"/>
                <w:szCs w:val="24"/>
                <w:lang w:val="es-ES_tradnl"/>
              </w:rPr>
              <w:t>01 un</w:t>
            </w:r>
          </w:p>
        </w:tc>
        <w:tc>
          <w:tcPr>
            <w:tcW w:w="1000" w:type="pct"/>
            <w:vAlign w:val="center"/>
          </w:tcPr>
          <w:p w:rsidR="005D30CE" w:rsidRPr="00AE264A" w:rsidRDefault="005D30CE" w:rsidP="00CD5472">
            <w:pPr>
              <w:spacing w:after="200"/>
              <w:jc w:val="both"/>
              <w:rPr>
                <w:strike/>
                <w:sz w:val="24"/>
                <w:szCs w:val="24"/>
                <w:lang w:val="es-ES_tradnl"/>
              </w:rPr>
            </w:pPr>
            <w:r w:rsidRPr="00AE264A">
              <w:rPr>
                <w:strike/>
                <w:sz w:val="24"/>
                <w:szCs w:val="24"/>
                <w:lang w:val="es-ES_tradnl"/>
              </w:rPr>
              <w:t>01 un</w:t>
            </w:r>
          </w:p>
        </w:tc>
        <w:tc>
          <w:tcPr>
            <w:tcW w:w="800" w:type="pct"/>
            <w:vAlign w:val="center"/>
          </w:tcPr>
          <w:p w:rsidR="005D30CE" w:rsidRPr="00AE264A" w:rsidRDefault="005D30CE" w:rsidP="00CD5472">
            <w:pPr>
              <w:spacing w:after="200"/>
              <w:jc w:val="both"/>
              <w:rPr>
                <w:strike/>
                <w:sz w:val="24"/>
                <w:szCs w:val="24"/>
                <w:lang w:val="es-ES_tradnl"/>
              </w:rPr>
            </w:pPr>
            <w:r w:rsidRPr="00AE264A">
              <w:rPr>
                <w:strike/>
                <w:sz w:val="24"/>
                <w:szCs w:val="24"/>
                <w:lang w:val="es-ES_tradnl"/>
              </w:rPr>
              <w:t>-</w:t>
            </w:r>
          </w:p>
        </w:tc>
      </w:tr>
      <w:tr w:rsidR="005D30CE" w:rsidRPr="00AE264A" w:rsidTr="00712D52">
        <w:tc>
          <w:tcPr>
            <w:tcW w:w="1200" w:type="pct"/>
            <w:vAlign w:val="center"/>
          </w:tcPr>
          <w:p w:rsidR="005D30CE" w:rsidRPr="00AE264A" w:rsidRDefault="005D30CE" w:rsidP="00CD5472">
            <w:pPr>
              <w:spacing w:after="200"/>
              <w:jc w:val="both"/>
              <w:rPr>
                <w:strike/>
                <w:sz w:val="24"/>
                <w:szCs w:val="24"/>
                <w:lang w:val="es-ES_tradnl"/>
              </w:rPr>
            </w:pPr>
            <w:proofErr w:type="spellStart"/>
            <w:r w:rsidRPr="00AE264A">
              <w:rPr>
                <w:strike/>
                <w:sz w:val="24"/>
                <w:szCs w:val="24"/>
                <w:lang w:val="es-ES_tradnl"/>
              </w:rPr>
              <w:t>Estetoscópio</w:t>
            </w:r>
            <w:proofErr w:type="spellEnd"/>
            <w:r w:rsidRPr="00AE264A">
              <w:rPr>
                <w:strike/>
                <w:sz w:val="24"/>
                <w:szCs w:val="24"/>
                <w:lang w:val="es-ES_tradnl"/>
              </w:rPr>
              <w:t xml:space="preserve"> </w:t>
            </w:r>
            <w:r w:rsidRPr="00AE264A">
              <w:rPr>
                <w:strike/>
                <w:sz w:val="24"/>
                <w:szCs w:val="24"/>
                <w:lang w:val="es-ES_tradnl"/>
              </w:rPr>
              <w:lastRenderedPageBreak/>
              <w:t>biauricular</w:t>
            </w:r>
          </w:p>
        </w:tc>
        <w:tc>
          <w:tcPr>
            <w:tcW w:w="900" w:type="pct"/>
            <w:vAlign w:val="center"/>
          </w:tcPr>
          <w:p w:rsidR="005D30CE" w:rsidRPr="00AE264A" w:rsidRDefault="005D30CE" w:rsidP="00CD5472">
            <w:pPr>
              <w:spacing w:after="200"/>
              <w:jc w:val="both"/>
              <w:rPr>
                <w:strike/>
                <w:sz w:val="24"/>
                <w:szCs w:val="24"/>
                <w:lang w:val="es-ES_tradnl"/>
              </w:rPr>
            </w:pPr>
            <w:r w:rsidRPr="00AE264A">
              <w:rPr>
                <w:strike/>
                <w:sz w:val="24"/>
                <w:szCs w:val="24"/>
                <w:lang w:val="es-ES_tradnl"/>
              </w:rPr>
              <w:lastRenderedPageBreak/>
              <w:t>-</w:t>
            </w:r>
          </w:p>
        </w:tc>
        <w:tc>
          <w:tcPr>
            <w:tcW w:w="1100" w:type="pct"/>
            <w:vAlign w:val="center"/>
          </w:tcPr>
          <w:p w:rsidR="005D30CE" w:rsidRPr="00AE264A" w:rsidRDefault="005D30CE" w:rsidP="00CD5472">
            <w:pPr>
              <w:spacing w:after="200"/>
              <w:jc w:val="both"/>
              <w:rPr>
                <w:strike/>
                <w:sz w:val="24"/>
                <w:szCs w:val="24"/>
                <w:lang w:val="es-ES_tradnl"/>
              </w:rPr>
            </w:pPr>
            <w:r w:rsidRPr="00AE264A">
              <w:rPr>
                <w:strike/>
                <w:sz w:val="24"/>
                <w:szCs w:val="24"/>
                <w:lang w:val="es-ES_tradnl"/>
              </w:rPr>
              <w:t>01 un</w:t>
            </w:r>
          </w:p>
        </w:tc>
        <w:tc>
          <w:tcPr>
            <w:tcW w:w="1000" w:type="pct"/>
            <w:vAlign w:val="center"/>
          </w:tcPr>
          <w:p w:rsidR="005D30CE" w:rsidRPr="00AE264A" w:rsidRDefault="005D30CE" w:rsidP="00CD5472">
            <w:pPr>
              <w:spacing w:after="200"/>
              <w:jc w:val="both"/>
              <w:rPr>
                <w:strike/>
                <w:sz w:val="24"/>
                <w:szCs w:val="24"/>
                <w:lang w:val="es-ES_tradnl"/>
              </w:rPr>
            </w:pPr>
            <w:r w:rsidRPr="00AE264A">
              <w:rPr>
                <w:strike/>
                <w:sz w:val="24"/>
                <w:szCs w:val="24"/>
                <w:lang w:val="es-ES_tradnl"/>
              </w:rPr>
              <w:t>01 un</w:t>
            </w:r>
          </w:p>
        </w:tc>
        <w:tc>
          <w:tcPr>
            <w:tcW w:w="800" w:type="pct"/>
            <w:vAlign w:val="center"/>
          </w:tcPr>
          <w:p w:rsidR="005D30CE" w:rsidRPr="00AE264A" w:rsidRDefault="005D30CE" w:rsidP="00CD5472">
            <w:pPr>
              <w:spacing w:after="200"/>
              <w:jc w:val="both"/>
              <w:rPr>
                <w:strike/>
                <w:sz w:val="24"/>
                <w:szCs w:val="24"/>
                <w:lang w:val="es-ES_tradnl"/>
              </w:rPr>
            </w:pPr>
            <w:r w:rsidRPr="00AE264A">
              <w:rPr>
                <w:strike/>
                <w:sz w:val="24"/>
                <w:szCs w:val="24"/>
                <w:lang w:val="es-ES_tradnl"/>
              </w:rPr>
              <w:t>-</w:t>
            </w:r>
          </w:p>
        </w:tc>
      </w:tr>
      <w:tr w:rsidR="005D30CE" w:rsidRPr="00AE264A" w:rsidTr="00712D52">
        <w:tc>
          <w:tcPr>
            <w:tcW w:w="1200" w:type="pct"/>
            <w:vAlign w:val="center"/>
          </w:tcPr>
          <w:p w:rsidR="005D30CE" w:rsidRPr="00AE264A" w:rsidRDefault="005D30CE" w:rsidP="00CD5472">
            <w:pPr>
              <w:spacing w:after="200"/>
              <w:jc w:val="both"/>
              <w:rPr>
                <w:strike/>
                <w:sz w:val="24"/>
                <w:szCs w:val="24"/>
                <w:lang w:val="es-ES_tradnl"/>
              </w:rPr>
            </w:pPr>
            <w:r w:rsidRPr="00AE264A">
              <w:rPr>
                <w:strike/>
                <w:sz w:val="24"/>
                <w:szCs w:val="24"/>
                <w:lang w:val="es-ES_tradnl"/>
              </w:rPr>
              <w:t xml:space="preserve">Estufa para </w:t>
            </w:r>
            <w:proofErr w:type="spellStart"/>
            <w:r w:rsidRPr="00AE264A">
              <w:rPr>
                <w:strike/>
                <w:sz w:val="24"/>
                <w:szCs w:val="24"/>
                <w:lang w:val="es-ES_tradnl"/>
              </w:rPr>
              <w:t>esterelização</w:t>
            </w:r>
            <w:proofErr w:type="spellEnd"/>
          </w:p>
        </w:tc>
        <w:tc>
          <w:tcPr>
            <w:tcW w:w="900" w:type="pct"/>
            <w:vAlign w:val="center"/>
          </w:tcPr>
          <w:p w:rsidR="005D30CE" w:rsidRPr="00AE264A" w:rsidRDefault="005D30CE" w:rsidP="00CD5472">
            <w:pPr>
              <w:spacing w:after="200"/>
              <w:jc w:val="both"/>
              <w:rPr>
                <w:strike/>
                <w:sz w:val="24"/>
                <w:szCs w:val="24"/>
                <w:lang w:val="es-ES_tradnl"/>
              </w:rPr>
            </w:pPr>
            <w:r w:rsidRPr="00AE264A">
              <w:rPr>
                <w:strike/>
                <w:sz w:val="24"/>
                <w:szCs w:val="24"/>
                <w:lang w:val="es-ES_tradnl"/>
              </w:rPr>
              <w:t>-</w:t>
            </w:r>
          </w:p>
        </w:tc>
        <w:tc>
          <w:tcPr>
            <w:tcW w:w="1100" w:type="pct"/>
            <w:vAlign w:val="center"/>
          </w:tcPr>
          <w:p w:rsidR="005D30CE" w:rsidRPr="00AE264A" w:rsidRDefault="005D30CE" w:rsidP="00CD5472">
            <w:pPr>
              <w:spacing w:after="200"/>
              <w:jc w:val="both"/>
              <w:rPr>
                <w:strike/>
                <w:sz w:val="24"/>
                <w:szCs w:val="24"/>
                <w:lang w:val="es-ES_tradnl"/>
              </w:rPr>
            </w:pPr>
            <w:r w:rsidRPr="00AE264A">
              <w:rPr>
                <w:strike/>
                <w:sz w:val="24"/>
                <w:szCs w:val="24"/>
                <w:lang w:val="es-ES_tradnl"/>
              </w:rPr>
              <w:t>01 un</w:t>
            </w:r>
          </w:p>
        </w:tc>
        <w:tc>
          <w:tcPr>
            <w:tcW w:w="1000" w:type="pct"/>
            <w:vAlign w:val="center"/>
          </w:tcPr>
          <w:p w:rsidR="005D30CE" w:rsidRPr="00AE264A" w:rsidRDefault="005D30CE" w:rsidP="00CD5472">
            <w:pPr>
              <w:spacing w:after="200"/>
              <w:jc w:val="both"/>
              <w:rPr>
                <w:strike/>
                <w:sz w:val="24"/>
                <w:szCs w:val="24"/>
                <w:lang w:val="es-ES_tradnl"/>
              </w:rPr>
            </w:pPr>
            <w:r w:rsidRPr="00AE264A">
              <w:rPr>
                <w:strike/>
                <w:sz w:val="24"/>
                <w:szCs w:val="24"/>
                <w:lang w:val="es-ES_tradnl"/>
              </w:rPr>
              <w:t>01 un</w:t>
            </w:r>
          </w:p>
        </w:tc>
        <w:tc>
          <w:tcPr>
            <w:tcW w:w="800" w:type="pct"/>
            <w:vAlign w:val="center"/>
          </w:tcPr>
          <w:p w:rsidR="005D30CE" w:rsidRPr="00AE264A" w:rsidRDefault="005D30CE" w:rsidP="00CD5472">
            <w:pPr>
              <w:spacing w:after="200"/>
              <w:jc w:val="both"/>
              <w:rPr>
                <w:strike/>
                <w:sz w:val="24"/>
                <w:szCs w:val="24"/>
                <w:lang w:val="es-ES_tradnl"/>
              </w:rPr>
            </w:pPr>
            <w:r w:rsidRPr="00AE264A">
              <w:rPr>
                <w:strike/>
                <w:sz w:val="24"/>
                <w:szCs w:val="24"/>
                <w:lang w:val="es-ES_tradnl"/>
              </w:rPr>
              <w:t>-</w:t>
            </w:r>
          </w:p>
        </w:tc>
      </w:tr>
      <w:tr w:rsidR="005D30CE" w:rsidRPr="00AE264A" w:rsidTr="00712D52">
        <w:tc>
          <w:tcPr>
            <w:tcW w:w="1200" w:type="pct"/>
            <w:vAlign w:val="center"/>
          </w:tcPr>
          <w:p w:rsidR="005D30CE" w:rsidRPr="00AE264A" w:rsidRDefault="005D30CE" w:rsidP="00CD5472">
            <w:pPr>
              <w:spacing w:after="200"/>
              <w:jc w:val="both"/>
              <w:rPr>
                <w:strike/>
                <w:sz w:val="24"/>
                <w:szCs w:val="24"/>
                <w:lang w:val="es-ES_tradnl"/>
              </w:rPr>
            </w:pPr>
            <w:r w:rsidRPr="00AE264A">
              <w:rPr>
                <w:strike/>
                <w:sz w:val="24"/>
                <w:szCs w:val="24"/>
                <w:lang w:val="es-ES_tradnl"/>
              </w:rPr>
              <w:t>Fio catgut simples nº 0</w:t>
            </w:r>
          </w:p>
        </w:tc>
        <w:tc>
          <w:tcPr>
            <w:tcW w:w="900" w:type="pct"/>
            <w:vAlign w:val="center"/>
          </w:tcPr>
          <w:p w:rsidR="005D30CE" w:rsidRPr="00AE264A" w:rsidRDefault="005D30CE" w:rsidP="00CD5472">
            <w:pPr>
              <w:spacing w:after="200"/>
              <w:jc w:val="both"/>
              <w:rPr>
                <w:strike/>
                <w:sz w:val="24"/>
                <w:szCs w:val="24"/>
                <w:lang w:val="es-ES_tradnl"/>
              </w:rPr>
            </w:pPr>
            <w:r w:rsidRPr="00AE264A">
              <w:rPr>
                <w:strike/>
                <w:sz w:val="24"/>
                <w:szCs w:val="24"/>
                <w:lang w:val="es-ES_tradnl"/>
              </w:rPr>
              <w:t>-</w:t>
            </w:r>
          </w:p>
        </w:tc>
        <w:tc>
          <w:tcPr>
            <w:tcW w:w="1100" w:type="pct"/>
            <w:vAlign w:val="center"/>
          </w:tcPr>
          <w:p w:rsidR="005D30CE" w:rsidRPr="00AE264A" w:rsidRDefault="005D30CE" w:rsidP="00CD5472">
            <w:pPr>
              <w:spacing w:after="200"/>
              <w:jc w:val="both"/>
              <w:rPr>
                <w:strike/>
                <w:sz w:val="24"/>
                <w:szCs w:val="24"/>
                <w:lang w:val="es-ES_tradnl"/>
              </w:rPr>
            </w:pPr>
            <w:r w:rsidRPr="00AE264A">
              <w:rPr>
                <w:strike/>
                <w:sz w:val="24"/>
                <w:szCs w:val="24"/>
                <w:lang w:val="es-ES_tradnl"/>
              </w:rPr>
              <w:t>20 un</w:t>
            </w:r>
          </w:p>
        </w:tc>
        <w:tc>
          <w:tcPr>
            <w:tcW w:w="1000" w:type="pct"/>
            <w:vAlign w:val="center"/>
          </w:tcPr>
          <w:p w:rsidR="005D30CE" w:rsidRPr="00AE264A" w:rsidRDefault="005D30CE" w:rsidP="00CD5472">
            <w:pPr>
              <w:spacing w:after="200"/>
              <w:jc w:val="both"/>
              <w:rPr>
                <w:strike/>
                <w:sz w:val="24"/>
                <w:szCs w:val="24"/>
                <w:lang w:val="es-ES_tradnl"/>
              </w:rPr>
            </w:pPr>
            <w:r w:rsidRPr="00AE264A">
              <w:rPr>
                <w:strike/>
                <w:sz w:val="24"/>
                <w:szCs w:val="24"/>
                <w:lang w:val="es-ES_tradnl"/>
              </w:rPr>
              <w:t>10 un</w:t>
            </w:r>
          </w:p>
        </w:tc>
        <w:tc>
          <w:tcPr>
            <w:tcW w:w="800" w:type="pct"/>
            <w:vAlign w:val="center"/>
          </w:tcPr>
          <w:p w:rsidR="005D30CE" w:rsidRPr="00AE264A" w:rsidRDefault="005D30CE" w:rsidP="00CD5472">
            <w:pPr>
              <w:spacing w:after="200"/>
              <w:jc w:val="both"/>
              <w:rPr>
                <w:strike/>
                <w:sz w:val="24"/>
                <w:szCs w:val="24"/>
                <w:lang w:val="es-ES_tradnl"/>
              </w:rPr>
            </w:pPr>
            <w:r w:rsidRPr="00AE264A">
              <w:rPr>
                <w:strike/>
                <w:sz w:val="24"/>
                <w:szCs w:val="24"/>
                <w:lang w:val="es-ES_tradnl"/>
              </w:rPr>
              <w:t>-</w:t>
            </w:r>
          </w:p>
        </w:tc>
      </w:tr>
      <w:tr w:rsidR="005D30CE" w:rsidRPr="00AE264A" w:rsidTr="00712D52">
        <w:tc>
          <w:tcPr>
            <w:tcW w:w="1200" w:type="pct"/>
            <w:vAlign w:val="center"/>
          </w:tcPr>
          <w:p w:rsidR="005D30CE" w:rsidRPr="00AE264A" w:rsidRDefault="005D30CE" w:rsidP="00CD5472">
            <w:pPr>
              <w:spacing w:after="200"/>
              <w:jc w:val="both"/>
              <w:rPr>
                <w:strike/>
                <w:sz w:val="24"/>
                <w:szCs w:val="24"/>
                <w:lang w:val="es-ES_tradnl"/>
              </w:rPr>
            </w:pPr>
            <w:r w:rsidRPr="00AE264A">
              <w:rPr>
                <w:strike/>
                <w:sz w:val="24"/>
                <w:szCs w:val="24"/>
                <w:lang w:val="es-ES_tradnl"/>
              </w:rPr>
              <w:t xml:space="preserve">Fio </w:t>
            </w:r>
            <w:proofErr w:type="spellStart"/>
            <w:r w:rsidRPr="00AE264A">
              <w:rPr>
                <w:strike/>
                <w:sz w:val="24"/>
                <w:szCs w:val="24"/>
                <w:lang w:val="es-ES_tradnl"/>
              </w:rPr>
              <w:t>cirúrgico</w:t>
            </w:r>
            <w:proofErr w:type="spellEnd"/>
            <w:r w:rsidRPr="00AE264A">
              <w:rPr>
                <w:strike/>
                <w:sz w:val="24"/>
                <w:szCs w:val="24"/>
                <w:lang w:val="es-ES_tradnl"/>
              </w:rPr>
              <w:t xml:space="preserve"> </w:t>
            </w:r>
            <w:proofErr w:type="spellStart"/>
            <w:r w:rsidRPr="00AE264A">
              <w:rPr>
                <w:strike/>
                <w:sz w:val="24"/>
                <w:szCs w:val="24"/>
                <w:lang w:val="es-ES_tradnl"/>
              </w:rPr>
              <w:t>mononylon</w:t>
            </w:r>
            <w:proofErr w:type="spellEnd"/>
            <w:r w:rsidRPr="00AE264A">
              <w:rPr>
                <w:strike/>
                <w:sz w:val="24"/>
                <w:szCs w:val="24"/>
                <w:lang w:val="es-ES_tradnl"/>
              </w:rPr>
              <w:t xml:space="preserve"> 3-0</w:t>
            </w:r>
          </w:p>
        </w:tc>
        <w:tc>
          <w:tcPr>
            <w:tcW w:w="900" w:type="pct"/>
            <w:vAlign w:val="center"/>
          </w:tcPr>
          <w:p w:rsidR="005D30CE" w:rsidRPr="00AE264A" w:rsidRDefault="005D30CE" w:rsidP="00CD5472">
            <w:pPr>
              <w:spacing w:after="200"/>
              <w:jc w:val="both"/>
              <w:rPr>
                <w:strike/>
                <w:sz w:val="24"/>
                <w:szCs w:val="24"/>
                <w:lang w:val="es-ES_tradnl"/>
              </w:rPr>
            </w:pPr>
            <w:r w:rsidRPr="00AE264A">
              <w:rPr>
                <w:strike/>
                <w:sz w:val="24"/>
                <w:szCs w:val="24"/>
                <w:lang w:val="es-ES_tradnl"/>
              </w:rPr>
              <w:t>-</w:t>
            </w:r>
          </w:p>
        </w:tc>
        <w:tc>
          <w:tcPr>
            <w:tcW w:w="1100" w:type="pct"/>
            <w:vAlign w:val="center"/>
          </w:tcPr>
          <w:p w:rsidR="005D30CE" w:rsidRPr="00AE264A" w:rsidRDefault="005D30CE" w:rsidP="00CD5472">
            <w:pPr>
              <w:spacing w:after="200"/>
              <w:jc w:val="both"/>
              <w:rPr>
                <w:strike/>
                <w:sz w:val="24"/>
                <w:szCs w:val="24"/>
                <w:lang w:val="es-ES_tradnl"/>
              </w:rPr>
            </w:pPr>
            <w:r w:rsidRPr="00AE264A">
              <w:rPr>
                <w:strike/>
                <w:sz w:val="24"/>
                <w:szCs w:val="24"/>
                <w:lang w:val="es-ES_tradnl"/>
              </w:rPr>
              <w:t>10 un</w:t>
            </w:r>
          </w:p>
        </w:tc>
        <w:tc>
          <w:tcPr>
            <w:tcW w:w="1000" w:type="pct"/>
            <w:vAlign w:val="center"/>
          </w:tcPr>
          <w:p w:rsidR="005D30CE" w:rsidRPr="00AE264A" w:rsidRDefault="005D30CE" w:rsidP="00CD5472">
            <w:pPr>
              <w:spacing w:after="200"/>
              <w:jc w:val="both"/>
              <w:rPr>
                <w:strike/>
                <w:sz w:val="24"/>
                <w:szCs w:val="24"/>
                <w:lang w:val="es-ES_tradnl"/>
              </w:rPr>
            </w:pPr>
            <w:r w:rsidRPr="00AE264A">
              <w:rPr>
                <w:strike/>
                <w:sz w:val="24"/>
                <w:szCs w:val="24"/>
                <w:lang w:val="es-ES_tradnl"/>
              </w:rPr>
              <w:t>10 un</w:t>
            </w:r>
          </w:p>
        </w:tc>
        <w:tc>
          <w:tcPr>
            <w:tcW w:w="800" w:type="pct"/>
            <w:vAlign w:val="center"/>
          </w:tcPr>
          <w:p w:rsidR="005D30CE" w:rsidRPr="00AE264A" w:rsidRDefault="005D30CE" w:rsidP="00CD5472">
            <w:pPr>
              <w:spacing w:after="200"/>
              <w:jc w:val="both"/>
              <w:rPr>
                <w:strike/>
                <w:sz w:val="24"/>
                <w:szCs w:val="24"/>
                <w:lang w:val="es-ES_tradnl"/>
              </w:rPr>
            </w:pPr>
            <w:r w:rsidRPr="00AE264A">
              <w:rPr>
                <w:strike/>
                <w:sz w:val="24"/>
                <w:szCs w:val="24"/>
                <w:lang w:val="es-ES_tradnl"/>
              </w:rPr>
              <w:t>-</w:t>
            </w:r>
          </w:p>
        </w:tc>
      </w:tr>
      <w:tr w:rsidR="005D30CE" w:rsidRPr="00AE264A" w:rsidTr="00712D52">
        <w:tc>
          <w:tcPr>
            <w:tcW w:w="1200" w:type="pct"/>
            <w:tcBorders>
              <w:bottom w:val="nil"/>
            </w:tcBorders>
            <w:vAlign w:val="center"/>
          </w:tcPr>
          <w:p w:rsidR="005D30CE" w:rsidRPr="00AE264A" w:rsidRDefault="005D30CE" w:rsidP="00CD5472">
            <w:pPr>
              <w:spacing w:after="200"/>
              <w:jc w:val="both"/>
              <w:rPr>
                <w:strike/>
                <w:sz w:val="24"/>
                <w:szCs w:val="24"/>
                <w:lang w:val="es-ES_tradnl"/>
              </w:rPr>
            </w:pPr>
            <w:r w:rsidRPr="00AE264A">
              <w:rPr>
                <w:strike/>
                <w:sz w:val="24"/>
                <w:szCs w:val="24"/>
                <w:lang w:val="es-ES_tradnl"/>
              </w:rPr>
              <w:t xml:space="preserve">Fio </w:t>
            </w:r>
            <w:proofErr w:type="spellStart"/>
            <w:r w:rsidRPr="00AE264A">
              <w:rPr>
                <w:strike/>
                <w:sz w:val="24"/>
                <w:szCs w:val="24"/>
                <w:lang w:val="es-ES_tradnl"/>
              </w:rPr>
              <w:t>cirúrgico</w:t>
            </w:r>
            <w:proofErr w:type="spellEnd"/>
            <w:r w:rsidRPr="00AE264A">
              <w:rPr>
                <w:strike/>
                <w:sz w:val="24"/>
                <w:szCs w:val="24"/>
                <w:lang w:val="es-ES_tradnl"/>
              </w:rPr>
              <w:t xml:space="preserve"> </w:t>
            </w:r>
            <w:proofErr w:type="spellStart"/>
            <w:r w:rsidRPr="00AE264A">
              <w:rPr>
                <w:strike/>
                <w:sz w:val="24"/>
                <w:szCs w:val="24"/>
                <w:lang w:val="es-ES_tradnl"/>
              </w:rPr>
              <w:t>mononylon</w:t>
            </w:r>
            <w:proofErr w:type="spellEnd"/>
            <w:r w:rsidRPr="00AE264A">
              <w:rPr>
                <w:strike/>
                <w:sz w:val="24"/>
                <w:szCs w:val="24"/>
                <w:lang w:val="es-ES_tradnl"/>
              </w:rPr>
              <w:t xml:space="preserve"> 5-0</w:t>
            </w:r>
          </w:p>
        </w:tc>
        <w:tc>
          <w:tcPr>
            <w:tcW w:w="900" w:type="pct"/>
            <w:tcBorders>
              <w:bottom w:val="nil"/>
            </w:tcBorders>
            <w:vAlign w:val="center"/>
          </w:tcPr>
          <w:p w:rsidR="005D30CE" w:rsidRPr="00AE264A" w:rsidRDefault="005D30CE" w:rsidP="00CD5472">
            <w:pPr>
              <w:spacing w:after="200"/>
              <w:jc w:val="both"/>
              <w:rPr>
                <w:strike/>
                <w:sz w:val="24"/>
                <w:szCs w:val="24"/>
                <w:lang w:val="es-ES_tradnl"/>
              </w:rPr>
            </w:pPr>
            <w:r w:rsidRPr="00AE264A">
              <w:rPr>
                <w:strike/>
                <w:sz w:val="24"/>
                <w:szCs w:val="24"/>
                <w:lang w:val="es-ES_tradnl"/>
              </w:rPr>
              <w:t>-</w:t>
            </w:r>
          </w:p>
        </w:tc>
        <w:tc>
          <w:tcPr>
            <w:tcW w:w="1100" w:type="pct"/>
            <w:tcBorders>
              <w:bottom w:val="nil"/>
            </w:tcBorders>
            <w:vAlign w:val="center"/>
          </w:tcPr>
          <w:p w:rsidR="005D30CE" w:rsidRPr="00AE264A" w:rsidRDefault="005D30CE" w:rsidP="00CD5472">
            <w:pPr>
              <w:spacing w:after="200"/>
              <w:jc w:val="both"/>
              <w:rPr>
                <w:strike/>
                <w:sz w:val="24"/>
                <w:szCs w:val="24"/>
                <w:lang w:val="es-ES_tradnl"/>
              </w:rPr>
            </w:pPr>
            <w:r w:rsidRPr="00AE264A">
              <w:rPr>
                <w:strike/>
                <w:sz w:val="24"/>
                <w:szCs w:val="24"/>
                <w:lang w:val="es-ES_tradnl"/>
              </w:rPr>
              <w:t>20 un</w:t>
            </w:r>
          </w:p>
        </w:tc>
        <w:tc>
          <w:tcPr>
            <w:tcW w:w="1000" w:type="pct"/>
            <w:tcBorders>
              <w:bottom w:val="nil"/>
            </w:tcBorders>
            <w:vAlign w:val="center"/>
          </w:tcPr>
          <w:p w:rsidR="005D30CE" w:rsidRPr="00AE264A" w:rsidRDefault="005D30CE" w:rsidP="00CD5472">
            <w:pPr>
              <w:spacing w:after="200"/>
              <w:jc w:val="both"/>
              <w:rPr>
                <w:strike/>
                <w:sz w:val="24"/>
                <w:szCs w:val="24"/>
                <w:lang w:val="es-ES_tradnl"/>
              </w:rPr>
            </w:pPr>
            <w:r w:rsidRPr="00AE264A">
              <w:rPr>
                <w:strike/>
                <w:sz w:val="24"/>
                <w:szCs w:val="24"/>
                <w:lang w:val="es-ES_tradnl"/>
              </w:rPr>
              <w:t>10 un</w:t>
            </w:r>
          </w:p>
        </w:tc>
        <w:tc>
          <w:tcPr>
            <w:tcW w:w="800" w:type="pct"/>
            <w:tcBorders>
              <w:bottom w:val="nil"/>
            </w:tcBorders>
            <w:vAlign w:val="center"/>
          </w:tcPr>
          <w:p w:rsidR="005D30CE" w:rsidRPr="00AE264A" w:rsidRDefault="005D30CE" w:rsidP="00CD5472">
            <w:pPr>
              <w:spacing w:after="200"/>
              <w:jc w:val="both"/>
              <w:rPr>
                <w:strike/>
                <w:sz w:val="24"/>
                <w:szCs w:val="24"/>
                <w:lang w:val="es-ES_tradnl"/>
              </w:rPr>
            </w:pPr>
            <w:r w:rsidRPr="00AE264A">
              <w:rPr>
                <w:strike/>
                <w:sz w:val="24"/>
                <w:szCs w:val="24"/>
                <w:lang w:val="es-ES_tradnl"/>
              </w:rPr>
              <w:t>-</w:t>
            </w:r>
          </w:p>
        </w:tc>
      </w:tr>
      <w:tr w:rsidR="005D30CE" w:rsidRPr="00AE264A" w:rsidTr="00712D52">
        <w:tc>
          <w:tcPr>
            <w:tcW w:w="1200" w:type="pct"/>
            <w:vAlign w:val="center"/>
          </w:tcPr>
          <w:p w:rsidR="005D30CE" w:rsidRPr="00AE264A" w:rsidRDefault="005D30CE" w:rsidP="00CD5472">
            <w:pPr>
              <w:spacing w:after="200"/>
              <w:jc w:val="both"/>
              <w:rPr>
                <w:strike/>
                <w:sz w:val="24"/>
                <w:szCs w:val="24"/>
                <w:lang w:val="es-ES_tradnl"/>
              </w:rPr>
            </w:pPr>
            <w:r w:rsidRPr="00AE264A">
              <w:rPr>
                <w:strike/>
                <w:sz w:val="24"/>
                <w:szCs w:val="24"/>
                <w:lang w:val="es-ES_tradnl"/>
              </w:rPr>
              <w:t>Fio catgut simples nº 1</w:t>
            </w:r>
          </w:p>
        </w:tc>
        <w:tc>
          <w:tcPr>
            <w:tcW w:w="900" w:type="pct"/>
            <w:vAlign w:val="center"/>
          </w:tcPr>
          <w:p w:rsidR="005D30CE" w:rsidRPr="00AE264A" w:rsidRDefault="005D30CE" w:rsidP="00CD5472">
            <w:pPr>
              <w:spacing w:after="200"/>
              <w:jc w:val="both"/>
              <w:rPr>
                <w:strike/>
                <w:sz w:val="24"/>
                <w:szCs w:val="24"/>
                <w:lang w:val="es-ES_tradnl"/>
              </w:rPr>
            </w:pPr>
            <w:r w:rsidRPr="00AE264A">
              <w:rPr>
                <w:strike/>
                <w:sz w:val="24"/>
                <w:szCs w:val="24"/>
                <w:lang w:val="es-ES_tradnl"/>
              </w:rPr>
              <w:t>-</w:t>
            </w:r>
          </w:p>
        </w:tc>
        <w:tc>
          <w:tcPr>
            <w:tcW w:w="1100" w:type="pct"/>
            <w:vAlign w:val="center"/>
          </w:tcPr>
          <w:p w:rsidR="005D30CE" w:rsidRPr="00AE264A" w:rsidRDefault="005D30CE" w:rsidP="00CD5472">
            <w:pPr>
              <w:spacing w:after="200"/>
              <w:jc w:val="both"/>
              <w:rPr>
                <w:strike/>
                <w:sz w:val="24"/>
                <w:szCs w:val="24"/>
                <w:lang w:val="es-ES_tradnl"/>
              </w:rPr>
            </w:pPr>
            <w:r w:rsidRPr="00AE264A">
              <w:rPr>
                <w:strike/>
                <w:sz w:val="24"/>
                <w:szCs w:val="24"/>
                <w:lang w:val="es-ES_tradnl"/>
              </w:rPr>
              <w:t>20 un</w:t>
            </w:r>
          </w:p>
        </w:tc>
        <w:tc>
          <w:tcPr>
            <w:tcW w:w="1000" w:type="pct"/>
            <w:vAlign w:val="center"/>
          </w:tcPr>
          <w:p w:rsidR="005D30CE" w:rsidRPr="00AE264A" w:rsidRDefault="005D30CE" w:rsidP="00CD5472">
            <w:pPr>
              <w:spacing w:after="200"/>
              <w:jc w:val="both"/>
              <w:rPr>
                <w:strike/>
                <w:sz w:val="24"/>
                <w:szCs w:val="24"/>
                <w:lang w:val="es-ES_tradnl"/>
              </w:rPr>
            </w:pPr>
            <w:r w:rsidRPr="00AE264A">
              <w:rPr>
                <w:strike/>
                <w:sz w:val="24"/>
                <w:szCs w:val="24"/>
                <w:lang w:val="es-ES_tradnl"/>
              </w:rPr>
              <w:t>10 un</w:t>
            </w:r>
          </w:p>
        </w:tc>
        <w:tc>
          <w:tcPr>
            <w:tcW w:w="800" w:type="pct"/>
            <w:vAlign w:val="center"/>
          </w:tcPr>
          <w:p w:rsidR="005D30CE" w:rsidRPr="00AE264A" w:rsidRDefault="005D30CE" w:rsidP="00CD5472">
            <w:pPr>
              <w:spacing w:after="200"/>
              <w:jc w:val="both"/>
              <w:rPr>
                <w:strike/>
                <w:sz w:val="24"/>
                <w:szCs w:val="24"/>
                <w:lang w:val="es-ES_tradnl"/>
              </w:rPr>
            </w:pPr>
            <w:r w:rsidRPr="00AE264A">
              <w:rPr>
                <w:strike/>
                <w:sz w:val="24"/>
                <w:szCs w:val="24"/>
                <w:lang w:val="es-ES_tradnl"/>
              </w:rPr>
              <w:t>-</w:t>
            </w:r>
          </w:p>
        </w:tc>
      </w:tr>
      <w:tr w:rsidR="005D30CE" w:rsidRPr="00AE264A" w:rsidTr="00712D52">
        <w:tc>
          <w:tcPr>
            <w:tcW w:w="1200" w:type="pct"/>
            <w:tcBorders>
              <w:top w:val="nil"/>
            </w:tcBorders>
            <w:vAlign w:val="center"/>
          </w:tcPr>
          <w:p w:rsidR="005D30CE" w:rsidRPr="00AE264A" w:rsidRDefault="005D30CE" w:rsidP="00CD5472">
            <w:pPr>
              <w:spacing w:after="200"/>
              <w:jc w:val="both"/>
              <w:rPr>
                <w:strike/>
                <w:sz w:val="24"/>
                <w:szCs w:val="24"/>
                <w:lang w:val="es-ES_tradnl"/>
              </w:rPr>
            </w:pPr>
            <w:r w:rsidRPr="00AE264A">
              <w:rPr>
                <w:strike/>
                <w:sz w:val="24"/>
                <w:szCs w:val="24"/>
                <w:lang w:val="es-ES_tradnl"/>
              </w:rPr>
              <w:t>Gráficos para temperatura</w:t>
            </w:r>
          </w:p>
          <w:p w:rsidR="005D30CE" w:rsidRPr="00AE264A" w:rsidRDefault="005D30CE" w:rsidP="00CD5472">
            <w:pPr>
              <w:spacing w:after="200"/>
              <w:jc w:val="both"/>
              <w:rPr>
                <w:strike/>
                <w:sz w:val="24"/>
                <w:szCs w:val="24"/>
              </w:rPr>
            </w:pPr>
            <w:r w:rsidRPr="00AE264A">
              <w:rPr>
                <w:strike/>
                <w:sz w:val="24"/>
                <w:szCs w:val="24"/>
              </w:rPr>
              <w:t>(</w:t>
            </w:r>
            <w:proofErr w:type="gramStart"/>
            <w:r w:rsidRPr="00AE264A">
              <w:rPr>
                <w:strike/>
                <w:sz w:val="24"/>
                <w:szCs w:val="24"/>
              </w:rPr>
              <w:t>constando</w:t>
            </w:r>
            <w:proofErr w:type="gramEnd"/>
            <w:r w:rsidRPr="00AE264A">
              <w:rPr>
                <w:strike/>
                <w:sz w:val="24"/>
                <w:szCs w:val="24"/>
              </w:rPr>
              <w:t xml:space="preserve"> prontuário médico internacional )</w:t>
            </w:r>
          </w:p>
        </w:tc>
        <w:tc>
          <w:tcPr>
            <w:tcW w:w="900" w:type="pct"/>
            <w:tcBorders>
              <w:top w:val="nil"/>
            </w:tcBorders>
            <w:vAlign w:val="center"/>
          </w:tcPr>
          <w:p w:rsidR="005D30CE" w:rsidRPr="00AE264A" w:rsidRDefault="005D30CE" w:rsidP="00CD5472">
            <w:pPr>
              <w:spacing w:after="200"/>
              <w:jc w:val="both"/>
              <w:rPr>
                <w:strike/>
                <w:sz w:val="24"/>
                <w:szCs w:val="24"/>
                <w:lang w:val="es-ES_tradnl"/>
              </w:rPr>
            </w:pPr>
            <w:r w:rsidRPr="00AE264A">
              <w:rPr>
                <w:strike/>
                <w:sz w:val="24"/>
                <w:szCs w:val="24"/>
                <w:lang w:val="es-ES_tradnl"/>
              </w:rPr>
              <w:t>-</w:t>
            </w:r>
          </w:p>
        </w:tc>
        <w:tc>
          <w:tcPr>
            <w:tcW w:w="1100" w:type="pct"/>
            <w:tcBorders>
              <w:top w:val="nil"/>
            </w:tcBorders>
            <w:vAlign w:val="center"/>
          </w:tcPr>
          <w:p w:rsidR="005D30CE" w:rsidRPr="00AE264A" w:rsidRDefault="005D30CE" w:rsidP="00CD5472">
            <w:pPr>
              <w:spacing w:after="200"/>
              <w:jc w:val="both"/>
              <w:rPr>
                <w:strike/>
                <w:sz w:val="24"/>
                <w:szCs w:val="24"/>
                <w:lang w:val="es-ES_tradnl"/>
              </w:rPr>
            </w:pPr>
            <w:r w:rsidRPr="00AE264A">
              <w:rPr>
                <w:strike/>
                <w:sz w:val="24"/>
                <w:szCs w:val="24"/>
                <w:lang w:val="es-ES_tradnl"/>
              </w:rPr>
              <w:t>10 un</w:t>
            </w:r>
          </w:p>
        </w:tc>
        <w:tc>
          <w:tcPr>
            <w:tcW w:w="1000" w:type="pct"/>
            <w:tcBorders>
              <w:top w:val="nil"/>
            </w:tcBorders>
            <w:vAlign w:val="center"/>
          </w:tcPr>
          <w:p w:rsidR="005D30CE" w:rsidRPr="00AE264A" w:rsidRDefault="005D30CE" w:rsidP="00CD5472">
            <w:pPr>
              <w:spacing w:after="200"/>
              <w:jc w:val="both"/>
              <w:rPr>
                <w:strike/>
                <w:sz w:val="24"/>
                <w:szCs w:val="24"/>
                <w:lang w:val="es-ES_tradnl"/>
              </w:rPr>
            </w:pPr>
            <w:r w:rsidRPr="00AE264A">
              <w:rPr>
                <w:strike/>
                <w:sz w:val="24"/>
                <w:szCs w:val="24"/>
                <w:lang w:val="es-ES_tradnl"/>
              </w:rPr>
              <w:t>05 un</w:t>
            </w:r>
          </w:p>
        </w:tc>
        <w:tc>
          <w:tcPr>
            <w:tcW w:w="800" w:type="pct"/>
            <w:tcBorders>
              <w:top w:val="nil"/>
            </w:tcBorders>
            <w:vAlign w:val="center"/>
          </w:tcPr>
          <w:p w:rsidR="005D30CE" w:rsidRPr="00AE264A" w:rsidRDefault="005D30CE" w:rsidP="00CD5472">
            <w:pPr>
              <w:spacing w:after="200"/>
              <w:jc w:val="both"/>
              <w:rPr>
                <w:strike/>
                <w:sz w:val="24"/>
                <w:szCs w:val="24"/>
                <w:lang w:val="es-ES_tradnl"/>
              </w:rPr>
            </w:pPr>
            <w:r w:rsidRPr="00AE264A">
              <w:rPr>
                <w:strike/>
                <w:sz w:val="24"/>
                <w:szCs w:val="24"/>
                <w:lang w:val="es-ES_tradnl"/>
              </w:rPr>
              <w:t>-</w:t>
            </w:r>
          </w:p>
        </w:tc>
      </w:tr>
      <w:tr w:rsidR="005D30CE" w:rsidRPr="00AE264A" w:rsidTr="00712D52">
        <w:tc>
          <w:tcPr>
            <w:tcW w:w="1200" w:type="pct"/>
            <w:tcBorders>
              <w:top w:val="nil"/>
            </w:tcBorders>
            <w:vAlign w:val="center"/>
          </w:tcPr>
          <w:p w:rsidR="005D30CE" w:rsidRPr="00AE264A" w:rsidRDefault="005D30CE" w:rsidP="00CD5472">
            <w:pPr>
              <w:spacing w:after="200"/>
              <w:jc w:val="both"/>
              <w:rPr>
                <w:strike/>
                <w:sz w:val="24"/>
                <w:szCs w:val="24"/>
                <w:lang w:val="es-ES_tradnl"/>
              </w:rPr>
            </w:pPr>
            <w:proofErr w:type="spellStart"/>
            <w:r w:rsidRPr="00AE264A">
              <w:rPr>
                <w:strike/>
                <w:sz w:val="24"/>
                <w:szCs w:val="24"/>
                <w:lang w:val="es-ES_tradnl"/>
              </w:rPr>
              <w:t>Luvas</w:t>
            </w:r>
            <w:proofErr w:type="spellEnd"/>
            <w:r w:rsidRPr="00AE264A">
              <w:rPr>
                <w:strike/>
                <w:sz w:val="24"/>
                <w:szCs w:val="24"/>
                <w:lang w:val="es-ES_tradnl"/>
              </w:rPr>
              <w:t xml:space="preserve"> de </w:t>
            </w:r>
            <w:proofErr w:type="spellStart"/>
            <w:r w:rsidRPr="00AE264A">
              <w:rPr>
                <w:strike/>
                <w:sz w:val="24"/>
                <w:szCs w:val="24"/>
                <w:lang w:val="es-ES_tradnl"/>
              </w:rPr>
              <w:t>procedimentos</w:t>
            </w:r>
            <w:proofErr w:type="spellEnd"/>
            <w:r w:rsidRPr="00AE264A">
              <w:rPr>
                <w:strike/>
                <w:sz w:val="24"/>
                <w:szCs w:val="24"/>
                <w:lang w:val="es-ES_tradnl"/>
              </w:rPr>
              <w:t xml:space="preserve"> </w:t>
            </w:r>
            <w:proofErr w:type="spellStart"/>
            <w:r w:rsidRPr="00AE264A">
              <w:rPr>
                <w:strike/>
                <w:sz w:val="24"/>
                <w:szCs w:val="24"/>
                <w:lang w:val="es-ES_tradnl"/>
              </w:rPr>
              <w:t>não</w:t>
            </w:r>
            <w:proofErr w:type="spellEnd"/>
            <w:r w:rsidRPr="00AE264A">
              <w:rPr>
                <w:strike/>
                <w:sz w:val="24"/>
                <w:szCs w:val="24"/>
                <w:lang w:val="es-ES_tradnl"/>
              </w:rPr>
              <w:t xml:space="preserve"> estéril</w:t>
            </w:r>
          </w:p>
        </w:tc>
        <w:tc>
          <w:tcPr>
            <w:tcW w:w="900" w:type="pct"/>
            <w:tcBorders>
              <w:top w:val="nil"/>
            </w:tcBorders>
            <w:vAlign w:val="center"/>
          </w:tcPr>
          <w:p w:rsidR="005D30CE" w:rsidRPr="00AE264A" w:rsidRDefault="005D30CE" w:rsidP="00CD5472">
            <w:pPr>
              <w:spacing w:after="200"/>
              <w:jc w:val="both"/>
              <w:rPr>
                <w:strike/>
                <w:sz w:val="24"/>
                <w:szCs w:val="24"/>
                <w:lang w:val="es-ES_tradnl"/>
              </w:rPr>
            </w:pPr>
            <w:r w:rsidRPr="00AE264A">
              <w:rPr>
                <w:strike/>
                <w:sz w:val="24"/>
                <w:szCs w:val="24"/>
                <w:lang w:val="es-ES_tradnl"/>
              </w:rPr>
              <w:t>-</w:t>
            </w:r>
          </w:p>
        </w:tc>
        <w:tc>
          <w:tcPr>
            <w:tcW w:w="1100" w:type="pct"/>
            <w:tcBorders>
              <w:top w:val="nil"/>
            </w:tcBorders>
            <w:vAlign w:val="center"/>
          </w:tcPr>
          <w:p w:rsidR="005D30CE" w:rsidRPr="00AE264A" w:rsidRDefault="005D30CE" w:rsidP="00CD5472">
            <w:pPr>
              <w:spacing w:after="200"/>
              <w:jc w:val="both"/>
              <w:rPr>
                <w:strike/>
                <w:sz w:val="24"/>
                <w:szCs w:val="24"/>
                <w:lang w:val="es-ES_tradnl"/>
              </w:rPr>
            </w:pPr>
            <w:r w:rsidRPr="00AE264A">
              <w:rPr>
                <w:strike/>
                <w:sz w:val="24"/>
                <w:szCs w:val="24"/>
                <w:lang w:val="es-ES_tradnl"/>
              </w:rPr>
              <w:t>05 un</w:t>
            </w:r>
          </w:p>
        </w:tc>
        <w:tc>
          <w:tcPr>
            <w:tcW w:w="1000" w:type="pct"/>
            <w:tcBorders>
              <w:top w:val="nil"/>
            </w:tcBorders>
            <w:vAlign w:val="center"/>
          </w:tcPr>
          <w:p w:rsidR="005D30CE" w:rsidRPr="00AE264A" w:rsidRDefault="005D30CE" w:rsidP="00CD5472">
            <w:pPr>
              <w:spacing w:after="200"/>
              <w:jc w:val="both"/>
              <w:rPr>
                <w:strike/>
                <w:sz w:val="24"/>
                <w:szCs w:val="24"/>
                <w:lang w:val="es-ES_tradnl"/>
              </w:rPr>
            </w:pPr>
            <w:r w:rsidRPr="00AE264A">
              <w:rPr>
                <w:strike/>
                <w:sz w:val="24"/>
                <w:szCs w:val="24"/>
                <w:lang w:val="es-ES_tradnl"/>
              </w:rPr>
              <w:t>05 un</w:t>
            </w:r>
          </w:p>
        </w:tc>
        <w:tc>
          <w:tcPr>
            <w:tcW w:w="800" w:type="pct"/>
            <w:tcBorders>
              <w:top w:val="nil"/>
            </w:tcBorders>
            <w:vAlign w:val="center"/>
          </w:tcPr>
          <w:p w:rsidR="005D30CE" w:rsidRPr="00AE264A" w:rsidRDefault="005D30CE" w:rsidP="00CD5472">
            <w:pPr>
              <w:spacing w:after="200"/>
              <w:jc w:val="both"/>
              <w:rPr>
                <w:strike/>
                <w:sz w:val="24"/>
                <w:szCs w:val="24"/>
                <w:lang w:val="es-ES_tradnl"/>
              </w:rPr>
            </w:pPr>
            <w:r w:rsidRPr="00AE264A">
              <w:rPr>
                <w:strike/>
                <w:sz w:val="24"/>
                <w:szCs w:val="24"/>
                <w:lang w:val="es-ES_tradnl"/>
              </w:rPr>
              <w:t>-</w:t>
            </w:r>
          </w:p>
        </w:tc>
      </w:tr>
      <w:tr w:rsidR="005D30CE" w:rsidRPr="00AE264A" w:rsidTr="00712D52">
        <w:tc>
          <w:tcPr>
            <w:tcW w:w="1200" w:type="pct"/>
            <w:vAlign w:val="center"/>
          </w:tcPr>
          <w:p w:rsidR="005D30CE" w:rsidRPr="00AE264A" w:rsidRDefault="005D30CE" w:rsidP="00CD5472">
            <w:pPr>
              <w:spacing w:after="200"/>
              <w:jc w:val="both"/>
              <w:rPr>
                <w:strike/>
                <w:sz w:val="24"/>
                <w:szCs w:val="24"/>
                <w:lang w:val="es-ES_tradnl"/>
              </w:rPr>
            </w:pPr>
            <w:proofErr w:type="spellStart"/>
            <w:r w:rsidRPr="00AE264A">
              <w:rPr>
                <w:strike/>
                <w:sz w:val="24"/>
                <w:szCs w:val="24"/>
                <w:lang w:val="es-ES_tradnl"/>
              </w:rPr>
              <w:t>Luvas</w:t>
            </w:r>
            <w:proofErr w:type="spellEnd"/>
            <w:r w:rsidRPr="00AE264A">
              <w:rPr>
                <w:strike/>
                <w:sz w:val="24"/>
                <w:szCs w:val="24"/>
                <w:lang w:val="es-ES_tradnl"/>
              </w:rPr>
              <w:t xml:space="preserve"> </w:t>
            </w:r>
            <w:proofErr w:type="spellStart"/>
            <w:r w:rsidRPr="00AE264A">
              <w:rPr>
                <w:strike/>
                <w:sz w:val="24"/>
                <w:szCs w:val="24"/>
                <w:lang w:val="es-ES_tradnl"/>
              </w:rPr>
              <w:t>cirúrgicas</w:t>
            </w:r>
            <w:proofErr w:type="spellEnd"/>
            <w:r w:rsidRPr="00AE264A">
              <w:rPr>
                <w:strike/>
                <w:sz w:val="24"/>
                <w:szCs w:val="24"/>
                <w:lang w:val="es-ES_tradnl"/>
              </w:rPr>
              <w:t xml:space="preserve"> </w:t>
            </w:r>
            <w:proofErr w:type="spellStart"/>
            <w:r w:rsidRPr="00AE264A">
              <w:rPr>
                <w:strike/>
                <w:sz w:val="24"/>
                <w:szCs w:val="24"/>
                <w:lang w:val="es-ES_tradnl"/>
              </w:rPr>
              <w:t>descartáveis</w:t>
            </w:r>
            <w:proofErr w:type="spellEnd"/>
          </w:p>
        </w:tc>
        <w:tc>
          <w:tcPr>
            <w:tcW w:w="900" w:type="pct"/>
            <w:vAlign w:val="center"/>
          </w:tcPr>
          <w:p w:rsidR="005D30CE" w:rsidRPr="00AE264A" w:rsidRDefault="005D30CE" w:rsidP="00CD5472">
            <w:pPr>
              <w:spacing w:after="200"/>
              <w:jc w:val="both"/>
              <w:rPr>
                <w:strike/>
                <w:sz w:val="24"/>
                <w:szCs w:val="24"/>
                <w:lang w:val="es-ES_tradnl"/>
              </w:rPr>
            </w:pPr>
            <w:r w:rsidRPr="00AE264A">
              <w:rPr>
                <w:strike/>
                <w:sz w:val="24"/>
                <w:szCs w:val="24"/>
                <w:lang w:val="es-ES_tradnl"/>
              </w:rPr>
              <w:t xml:space="preserve">Par, </w:t>
            </w:r>
            <w:proofErr w:type="spellStart"/>
            <w:r w:rsidRPr="00AE264A">
              <w:rPr>
                <w:strike/>
                <w:sz w:val="24"/>
                <w:szCs w:val="24"/>
                <w:lang w:val="es-ES_tradnl"/>
              </w:rPr>
              <w:t>tam</w:t>
            </w:r>
            <w:proofErr w:type="spellEnd"/>
            <w:r w:rsidRPr="00AE264A">
              <w:rPr>
                <w:strike/>
                <w:sz w:val="24"/>
                <w:szCs w:val="24"/>
                <w:lang w:val="es-ES_tradnl"/>
              </w:rPr>
              <w:t>. 7,5</w:t>
            </w:r>
          </w:p>
        </w:tc>
        <w:tc>
          <w:tcPr>
            <w:tcW w:w="1100" w:type="pct"/>
            <w:vAlign w:val="center"/>
          </w:tcPr>
          <w:p w:rsidR="005D30CE" w:rsidRPr="00AE264A" w:rsidRDefault="005D30CE" w:rsidP="00CD5472">
            <w:pPr>
              <w:spacing w:after="200"/>
              <w:jc w:val="both"/>
              <w:rPr>
                <w:strike/>
                <w:sz w:val="24"/>
                <w:szCs w:val="24"/>
                <w:lang w:val="es-ES_tradnl"/>
              </w:rPr>
            </w:pPr>
            <w:r w:rsidRPr="00AE264A">
              <w:rPr>
                <w:strike/>
                <w:sz w:val="24"/>
                <w:szCs w:val="24"/>
                <w:lang w:val="es-ES_tradnl"/>
              </w:rPr>
              <w:t>12 un</w:t>
            </w:r>
          </w:p>
        </w:tc>
        <w:tc>
          <w:tcPr>
            <w:tcW w:w="1000" w:type="pct"/>
            <w:vAlign w:val="center"/>
          </w:tcPr>
          <w:p w:rsidR="005D30CE" w:rsidRPr="00AE264A" w:rsidRDefault="005D30CE" w:rsidP="00CD5472">
            <w:pPr>
              <w:spacing w:after="200"/>
              <w:jc w:val="both"/>
              <w:rPr>
                <w:strike/>
                <w:sz w:val="24"/>
                <w:szCs w:val="24"/>
                <w:lang w:val="es-ES_tradnl"/>
              </w:rPr>
            </w:pPr>
            <w:r w:rsidRPr="00AE264A">
              <w:rPr>
                <w:strike/>
                <w:sz w:val="24"/>
                <w:szCs w:val="24"/>
                <w:lang w:val="es-ES_tradnl"/>
              </w:rPr>
              <w:t>06 un</w:t>
            </w:r>
          </w:p>
        </w:tc>
        <w:tc>
          <w:tcPr>
            <w:tcW w:w="800" w:type="pct"/>
            <w:vAlign w:val="center"/>
          </w:tcPr>
          <w:p w:rsidR="005D30CE" w:rsidRPr="00AE264A" w:rsidRDefault="005D30CE" w:rsidP="00CD5472">
            <w:pPr>
              <w:spacing w:after="200"/>
              <w:jc w:val="both"/>
              <w:rPr>
                <w:strike/>
                <w:sz w:val="24"/>
                <w:szCs w:val="24"/>
              </w:rPr>
            </w:pPr>
            <w:r w:rsidRPr="00AE264A">
              <w:rPr>
                <w:strike/>
                <w:sz w:val="24"/>
                <w:szCs w:val="24"/>
              </w:rPr>
              <w:t>-</w:t>
            </w:r>
          </w:p>
        </w:tc>
      </w:tr>
      <w:tr w:rsidR="005D30CE" w:rsidRPr="00AE264A" w:rsidTr="00712D52">
        <w:tc>
          <w:tcPr>
            <w:tcW w:w="1200" w:type="pct"/>
            <w:vAlign w:val="center"/>
          </w:tcPr>
          <w:p w:rsidR="005D30CE" w:rsidRPr="00AE264A" w:rsidRDefault="005D30CE" w:rsidP="00CD5472">
            <w:pPr>
              <w:spacing w:after="200"/>
              <w:jc w:val="both"/>
              <w:rPr>
                <w:strike/>
                <w:sz w:val="24"/>
                <w:szCs w:val="24"/>
              </w:rPr>
            </w:pPr>
            <w:r w:rsidRPr="00AE264A">
              <w:rPr>
                <w:strike/>
                <w:sz w:val="24"/>
                <w:szCs w:val="24"/>
              </w:rPr>
              <w:t>Luvas cirúrgicas descartáveis</w:t>
            </w:r>
          </w:p>
        </w:tc>
        <w:tc>
          <w:tcPr>
            <w:tcW w:w="900" w:type="pct"/>
            <w:vAlign w:val="center"/>
          </w:tcPr>
          <w:p w:rsidR="005D30CE" w:rsidRPr="00AE264A" w:rsidRDefault="005D30CE" w:rsidP="00CD5472">
            <w:pPr>
              <w:spacing w:after="200"/>
              <w:jc w:val="both"/>
              <w:rPr>
                <w:strike/>
                <w:sz w:val="24"/>
                <w:szCs w:val="24"/>
                <w:lang w:val="es-ES_tradnl"/>
              </w:rPr>
            </w:pPr>
            <w:r w:rsidRPr="00AE264A">
              <w:rPr>
                <w:strike/>
                <w:sz w:val="24"/>
                <w:szCs w:val="24"/>
                <w:lang w:val="es-ES_tradnl"/>
              </w:rPr>
              <w:t xml:space="preserve">Par, </w:t>
            </w:r>
            <w:proofErr w:type="spellStart"/>
            <w:r w:rsidRPr="00AE264A">
              <w:rPr>
                <w:strike/>
                <w:sz w:val="24"/>
                <w:szCs w:val="24"/>
                <w:lang w:val="es-ES_tradnl"/>
              </w:rPr>
              <w:t>tam</w:t>
            </w:r>
            <w:proofErr w:type="spellEnd"/>
            <w:r w:rsidRPr="00AE264A">
              <w:rPr>
                <w:strike/>
                <w:sz w:val="24"/>
                <w:szCs w:val="24"/>
                <w:lang w:val="es-ES_tradnl"/>
              </w:rPr>
              <w:t xml:space="preserve"> 8</w:t>
            </w:r>
          </w:p>
        </w:tc>
        <w:tc>
          <w:tcPr>
            <w:tcW w:w="1100" w:type="pct"/>
            <w:vAlign w:val="center"/>
          </w:tcPr>
          <w:p w:rsidR="005D30CE" w:rsidRPr="00AE264A" w:rsidRDefault="005D30CE" w:rsidP="00CD5472">
            <w:pPr>
              <w:spacing w:after="200"/>
              <w:jc w:val="both"/>
              <w:rPr>
                <w:strike/>
                <w:sz w:val="24"/>
                <w:szCs w:val="24"/>
                <w:lang w:val="es-ES_tradnl"/>
              </w:rPr>
            </w:pPr>
            <w:r w:rsidRPr="00AE264A">
              <w:rPr>
                <w:strike/>
                <w:sz w:val="24"/>
                <w:szCs w:val="24"/>
                <w:lang w:val="es-ES_tradnl"/>
              </w:rPr>
              <w:t>12 un</w:t>
            </w:r>
          </w:p>
        </w:tc>
        <w:tc>
          <w:tcPr>
            <w:tcW w:w="1000" w:type="pct"/>
            <w:vAlign w:val="center"/>
          </w:tcPr>
          <w:p w:rsidR="005D30CE" w:rsidRPr="00AE264A" w:rsidRDefault="005D30CE" w:rsidP="00CD5472">
            <w:pPr>
              <w:spacing w:after="200"/>
              <w:jc w:val="both"/>
              <w:rPr>
                <w:strike/>
                <w:sz w:val="24"/>
                <w:szCs w:val="24"/>
                <w:lang w:val="es-ES_tradnl"/>
              </w:rPr>
            </w:pPr>
            <w:r w:rsidRPr="00AE264A">
              <w:rPr>
                <w:strike/>
                <w:sz w:val="24"/>
                <w:szCs w:val="24"/>
                <w:lang w:val="es-ES_tradnl"/>
              </w:rPr>
              <w:t>06 un</w:t>
            </w:r>
          </w:p>
        </w:tc>
        <w:tc>
          <w:tcPr>
            <w:tcW w:w="800" w:type="pct"/>
            <w:vAlign w:val="center"/>
          </w:tcPr>
          <w:p w:rsidR="005D30CE" w:rsidRPr="00AE264A" w:rsidRDefault="005D30CE" w:rsidP="00CD5472">
            <w:pPr>
              <w:spacing w:after="200"/>
              <w:jc w:val="both"/>
              <w:rPr>
                <w:strike/>
                <w:sz w:val="24"/>
                <w:szCs w:val="24"/>
              </w:rPr>
            </w:pPr>
            <w:r w:rsidRPr="00AE264A">
              <w:rPr>
                <w:strike/>
                <w:sz w:val="24"/>
                <w:szCs w:val="24"/>
              </w:rPr>
              <w:t>-</w:t>
            </w:r>
          </w:p>
        </w:tc>
      </w:tr>
      <w:tr w:rsidR="005D30CE" w:rsidRPr="00AE264A" w:rsidTr="00712D52">
        <w:tc>
          <w:tcPr>
            <w:tcW w:w="1200" w:type="pct"/>
            <w:vAlign w:val="center"/>
          </w:tcPr>
          <w:p w:rsidR="005D30CE" w:rsidRPr="00AE264A" w:rsidRDefault="005D30CE" w:rsidP="00CD5472">
            <w:pPr>
              <w:spacing w:after="200"/>
              <w:jc w:val="both"/>
              <w:rPr>
                <w:strike/>
                <w:sz w:val="24"/>
                <w:szCs w:val="24"/>
              </w:rPr>
            </w:pPr>
            <w:r w:rsidRPr="00AE264A">
              <w:rPr>
                <w:strike/>
                <w:sz w:val="24"/>
                <w:szCs w:val="24"/>
              </w:rPr>
              <w:lastRenderedPageBreak/>
              <w:t>Lâmina de bisturi nº 15</w:t>
            </w:r>
          </w:p>
        </w:tc>
        <w:tc>
          <w:tcPr>
            <w:tcW w:w="900" w:type="pct"/>
            <w:vAlign w:val="center"/>
          </w:tcPr>
          <w:p w:rsidR="005D30CE" w:rsidRPr="00AE264A" w:rsidRDefault="005D30CE" w:rsidP="00CD5472">
            <w:pPr>
              <w:spacing w:after="200"/>
              <w:jc w:val="both"/>
              <w:rPr>
                <w:strike/>
                <w:sz w:val="24"/>
                <w:szCs w:val="24"/>
                <w:lang w:val="es-ES_tradnl"/>
              </w:rPr>
            </w:pPr>
            <w:r w:rsidRPr="00AE264A">
              <w:rPr>
                <w:strike/>
                <w:sz w:val="24"/>
                <w:szCs w:val="24"/>
                <w:lang w:val="es-ES_tradnl"/>
              </w:rPr>
              <w:t>-</w:t>
            </w:r>
          </w:p>
        </w:tc>
        <w:tc>
          <w:tcPr>
            <w:tcW w:w="1100" w:type="pct"/>
            <w:vAlign w:val="center"/>
          </w:tcPr>
          <w:p w:rsidR="005D30CE" w:rsidRPr="00AE264A" w:rsidRDefault="005D30CE" w:rsidP="00CD5472">
            <w:pPr>
              <w:spacing w:after="200"/>
              <w:jc w:val="both"/>
              <w:rPr>
                <w:strike/>
                <w:sz w:val="24"/>
                <w:szCs w:val="24"/>
                <w:lang w:val="es-ES_tradnl"/>
              </w:rPr>
            </w:pPr>
            <w:r w:rsidRPr="00AE264A">
              <w:rPr>
                <w:strike/>
                <w:sz w:val="24"/>
                <w:szCs w:val="24"/>
                <w:lang w:val="es-ES_tradnl"/>
              </w:rPr>
              <w:t>06 un</w:t>
            </w:r>
          </w:p>
        </w:tc>
        <w:tc>
          <w:tcPr>
            <w:tcW w:w="1000" w:type="pct"/>
            <w:vAlign w:val="center"/>
          </w:tcPr>
          <w:p w:rsidR="005D30CE" w:rsidRPr="00AE264A" w:rsidRDefault="005D30CE" w:rsidP="00CD5472">
            <w:pPr>
              <w:spacing w:after="200"/>
              <w:jc w:val="both"/>
              <w:rPr>
                <w:strike/>
                <w:sz w:val="24"/>
                <w:szCs w:val="24"/>
                <w:lang w:val="es-ES_tradnl"/>
              </w:rPr>
            </w:pPr>
            <w:r w:rsidRPr="00AE264A">
              <w:rPr>
                <w:strike/>
                <w:sz w:val="24"/>
                <w:szCs w:val="24"/>
                <w:lang w:val="es-ES_tradnl"/>
              </w:rPr>
              <w:t>06 un</w:t>
            </w:r>
          </w:p>
        </w:tc>
        <w:tc>
          <w:tcPr>
            <w:tcW w:w="800" w:type="pct"/>
            <w:vAlign w:val="center"/>
          </w:tcPr>
          <w:p w:rsidR="005D30CE" w:rsidRPr="00AE264A" w:rsidRDefault="005D30CE" w:rsidP="00CD5472">
            <w:pPr>
              <w:spacing w:after="200"/>
              <w:jc w:val="both"/>
              <w:rPr>
                <w:strike/>
                <w:sz w:val="24"/>
                <w:szCs w:val="24"/>
                <w:lang w:val="es-ES_tradnl"/>
              </w:rPr>
            </w:pPr>
            <w:r w:rsidRPr="00AE264A">
              <w:rPr>
                <w:strike/>
                <w:sz w:val="24"/>
                <w:szCs w:val="24"/>
                <w:lang w:val="es-ES_tradnl"/>
              </w:rPr>
              <w:t>-</w:t>
            </w:r>
          </w:p>
        </w:tc>
      </w:tr>
      <w:tr w:rsidR="005D30CE" w:rsidRPr="00AE264A" w:rsidTr="00712D52">
        <w:tc>
          <w:tcPr>
            <w:tcW w:w="1200" w:type="pct"/>
            <w:vAlign w:val="center"/>
          </w:tcPr>
          <w:p w:rsidR="005D30CE" w:rsidRPr="00AE264A" w:rsidRDefault="005D30CE" w:rsidP="00CD5472">
            <w:pPr>
              <w:spacing w:after="200"/>
              <w:jc w:val="both"/>
              <w:rPr>
                <w:strike/>
                <w:sz w:val="24"/>
                <w:szCs w:val="24"/>
                <w:lang w:val="es-ES_tradnl"/>
              </w:rPr>
            </w:pPr>
            <w:r w:rsidRPr="00AE264A">
              <w:rPr>
                <w:strike/>
                <w:sz w:val="24"/>
                <w:szCs w:val="24"/>
                <w:lang w:val="es-ES_tradnl"/>
              </w:rPr>
              <w:t>Maca</w:t>
            </w:r>
          </w:p>
        </w:tc>
        <w:tc>
          <w:tcPr>
            <w:tcW w:w="900" w:type="pct"/>
            <w:vAlign w:val="center"/>
          </w:tcPr>
          <w:p w:rsidR="005D30CE" w:rsidRPr="00AE264A" w:rsidRDefault="005D30CE" w:rsidP="00CD5472">
            <w:pPr>
              <w:spacing w:after="200"/>
              <w:jc w:val="both"/>
              <w:rPr>
                <w:strike/>
                <w:sz w:val="24"/>
                <w:szCs w:val="24"/>
                <w:lang w:val="es-ES_tradnl"/>
              </w:rPr>
            </w:pPr>
            <w:r w:rsidRPr="00AE264A">
              <w:rPr>
                <w:strike/>
                <w:sz w:val="24"/>
                <w:szCs w:val="24"/>
                <w:lang w:val="es-ES_tradnl"/>
              </w:rPr>
              <w:t>-</w:t>
            </w:r>
          </w:p>
        </w:tc>
        <w:tc>
          <w:tcPr>
            <w:tcW w:w="1100" w:type="pct"/>
            <w:vAlign w:val="center"/>
          </w:tcPr>
          <w:p w:rsidR="005D30CE" w:rsidRPr="00AE264A" w:rsidRDefault="005D30CE" w:rsidP="00CD5472">
            <w:pPr>
              <w:spacing w:after="200"/>
              <w:jc w:val="both"/>
              <w:rPr>
                <w:strike/>
                <w:sz w:val="24"/>
                <w:szCs w:val="24"/>
                <w:lang w:val="es-ES_tradnl"/>
              </w:rPr>
            </w:pPr>
            <w:r w:rsidRPr="00AE264A">
              <w:rPr>
                <w:strike/>
                <w:sz w:val="24"/>
                <w:szCs w:val="24"/>
                <w:lang w:val="es-ES_tradnl"/>
              </w:rPr>
              <w:t>02 un</w:t>
            </w:r>
          </w:p>
        </w:tc>
        <w:tc>
          <w:tcPr>
            <w:tcW w:w="1000" w:type="pct"/>
            <w:vAlign w:val="center"/>
          </w:tcPr>
          <w:p w:rsidR="005D30CE" w:rsidRPr="00AE264A" w:rsidRDefault="005D30CE" w:rsidP="00CD5472">
            <w:pPr>
              <w:spacing w:after="200"/>
              <w:jc w:val="both"/>
              <w:rPr>
                <w:strike/>
                <w:sz w:val="24"/>
                <w:szCs w:val="24"/>
                <w:lang w:val="es-ES_tradnl"/>
              </w:rPr>
            </w:pPr>
            <w:r w:rsidRPr="00AE264A">
              <w:rPr>
                <w:strike/>
                <w:sz w:val="24"/>
                <w:szCs w:val="24"/>
                <w:lang w:val="es-ES_tradnl"/>
              </w:rPr>
              <w:t>02 un</w:t>
            </w:r>
          </w:p>
        </w:tc>
        <w:tc>
          <w:tcPr>
            <w:tcW w:w="800" w:type="pct"/>
            <w:vAlign w:val="center"/>
          </w:tcPr>
          <w:p w:rsidR="005D30CE" w:rsidRPr="00AE264A" w:rsidRDefault="005D30CE" w:rsidP="00CD5472">
            <w:pPr>
              <w:spacing w:after="200"/>
              <w:jc w:val="both"/>
              <w:rPr>
                <w:strike/>
                <w:sz w:val="24"/>
                <w:szCs w:val="24"/>
                <w:lang w:val="es-ES_tradnl"/>
              </w:rPr>
            </w:pPr>
            <w:r w:rsidRPr="00AE264A">
              <w:rPr>
                <w:strike/>
                <w:sz w:val="24"/>
                <w:szCs w:val="24"/>
                <w:lang w:val="es-ES_tradnl"/>
              </w:rPr>
              <w:t xml:space="preserve">01 </w:t>
            </w:r>
            <w:proofErr w:type="spellStart"/>
            <w:r w:rsidRPr="00AE264A">
              <w:rPr>
                <w:strike/>
                <w:sz w:val="24"/>
                <w:szCs w:val="24"/>
                <w:lang w:val="es-ES_tradnl"/>
              </w:rPr>
              <w:t>um</w:t>
            </w:r>
            <w:proofErr w:type="spellEnd"/>
            <w:r w:rsidRPr="00AE264A">
              <w:rPr>
                <w:strike/>
                <w:sz w:val="24"/>
                <w:szCs w:val="24"/>
                <w:lang w:val="es-ES_tradnl"/>
              </w:rPr>
              <w:t xml:space="preserve"> ***</w:t>
            </w:r>
          </w:p>
        </w:tc>
      </w:tr>
      <w:tr w:rsidR="005D30CE" w:rsidRPr="00AE264A" w:rsidTr="00712D52">
        <w:tc>
          <w:tcPr>
            <w:tcW w:w="1200" w:type="pct"/>
            <w:vAlign w:val="center"/>
          </w:tcPr>
          <w:p w:rsidR="005D30CE" w:rsidRPr="00AE264A" w:rsidRDefault="005D30CE" w:rsidP="00CD5472">
            <w:pPr>
              <w:spacing w:after="200"/>
              <w:jc w:val="both"/>
              <w:rPr>
                <w:strike/>
                <w:sz w:val="24"/>
                <w:szCs w:val="24"/>
              </w:rPr>
            </w:pPr>
            <w:r w:rsidRPr="00AE264A">
              <w:rPr>
                <w:strike/>
                <w:sz w:val="24"/>
                <w:szCs w:val="24"/>
              </w:rPr>
              <w:t>Porta agulhas</w:t>
            </w:r>
          </w:p>
        </w:tc>
        <w:tc>
          <w:tcPr>
            <w:tcW w:w="900" w:type="pct"/>
            <w:vAlign w:val="center"/>
          </w:tcPr>
          <w:p w:rsidR="005D30CE" w:rsidRPr="00AE264A" w:rsidRDefault="005D30CE" w:rsidP="00CD5472">
            <w:pPr>
              <w:spacing w:after="200"/>
              <w:jc w:val="both"/>
              <w:rPr>
                <w:strike/>
                <w:sz w:val="24"/>
                <w:szCs w:val="24"/>
              </w:rPr>
            </w:pPr>
            <w:r w:rsidRPr="00AE264A">
              <w:rPr>
                <w:strike/>
                <w:sz w:val="24"/>
                <w:szCs w:val="24"/>
              </w:rPr>
              <w:t>Para portar agulhas de sutura</w:t>
            </w:r>
          </w:p>
        </w:tc>
        <w:tc>
          <w:tcPr>
            <w:tcW w:w="1100" w:type="pct"/>
            <w:vAlign w:val="center"/>
          </w:tcPr>
          <w:p w:rsidR="005D30CE" w:rsidRPr="00AE264A" w:rsidRDefault="005D30CE" w:rsidP="00CD5472">
            <w:pPr>
              <w:spacing w:after="200"/>
              <w:jc w:val="both"/>
              <w:rPr>
                <w:strike/>
                <w:sz w:val="24"/>
                <w:szCs w:val="24"/>
                <w:lang w:val="es-ES_tradnl"/>
              </w:rPr>
            </w:pPr>
            <w:r w:rsidRPr="00AE264A">
              <w:rPr>
                <w:strike/>
                <w:sz w:val="24"/>
                <w:szCs w:val="24"/>
                <w:lang w:val="es-ES_tradnl"/>
              </w:rPr>
              <w:t>02 un</w:t>
            </w:r>
          </w:p>
        </w:tc>
        <w:tc>
          <w:tcPr>
            <w:tcW w:w="1000" w:type="pct"/>
            <w:vAlign w:val="center"/>
          </w:tcPr>
          <w:p w:rsidR="005D30CE" w:rsidRPr="00AE264A" w:rsidRDefault="005D30CE" w:rsidP="00CD5472">
            <w:pPr>
              <w:spacing w:after="200"/>
              <w:jc w:val="both"/>
              <w:rPr>
                <w:strike/>
                <w:sz w:val="24"/>
                <w:szCs w:val="24"/>
                <w:lang w:val="es-ES_tradnl"/>
              </w:rPr>
            </w:pPr>
            <w:r w:rsidRPr="00AE264A">
              <w:rPr>
                <w:strike/>
                <w:sz w:val="24"/>
                <w:szCs w:val="24"/>
                <w:lang w:val="es-ES_tradnl"/>
              </w:rPr>
              <w:t>01 un</w:t>
            </w:r>
          </w:p>
        </w:tc>
        <w:tc>
          <w:tcPr>
            <w:tcW w:w="800" w:type="pct"/>
            <w:vAlign w:val="center"/>
          </w:tcPr>
          <w:p w:rsidR="005D30CE" w:rsidRPr="00AE264A" w:rsidRDefault="005D30CE" w:rsidP="00CD5472">
            <w:pPr>
              <w:spacing w:after="200"/>
              <w:jc w:val="both"/>
              <w:rPr>
                <w:strike/>
                <w:sz w:val="24"/>
                <w:szCs w:val="24"/>
                <w:lang w:val="es-ES_tradnl"/>
              </w:rPr>
            </w:pPr>
            <w:r w:rsidRPr="00AE264A">
              <w:rPr>
                <w:strike/>
                <w:sz w:val="24"/>
                <w:szCs w:val="24"/>
                <w:lang w:val="es-ES_tradnl"/>
              </w:rPr>
              <w:t>-</w:t>
            </w:r>
          </w:p>
        </w:tc>
      </w:tr>
      <w:tr w:rsidR="005D30CE" w:rsidRPr="00AE264A" w:rsidTr="00712D52">
        <w:tc>
          <w:tcPr>
            <w:tcW w:w="1200" w:type="pct"/>
            <w:vAlign w:val="center"/>
          </w:tcPr>
          <w:p w:rsidR="005D30CE" w:rsidRPr="00AE264A" w:rsidRDefault="005D30CE" w:rsidP="00CD5472">
            <w:pPr>
              <w:spacing w:after="200"/>
              <w:jc w:val="both"/>
              <w:rPr>
                <w:strike/>
                <w:sz w:val="24"/>
                <w:szCs w:val="24"/>
                <w:lang w:val="es-ES_tradnl"/>
              </w:rPr>
            </w:pPr>
            <w:proofErr w:type="spellStart"/>
            <w:r w:rsidRPr="00AE264A">
              <w:rPr>
                <w:strike/>
                <w:sz w:val="24"/>
                <w:szCs w:val="24"/>
                <w:lang w:val="es-ES_tradnl"/>
              </w:rPr>
              <w:t>Sertix</w:t>
            </w:r>
            <w:proofErr w:type="spellEnd"/>
            <w:r w:rsidRPr="00AE264A">
              <w:rPr>
                <w:strike/>
                <w:sz w:val="24"/>
                <w:szCs w:val="24"/>
                <w:lang w:val="es-ES_tradnl"/>
              </w:rPr>
              <w:t xml:space="preserve"> simples</w:t>
            </w:r>
          </w:p>
        </w:tc>
        <w:tc>
          <w:tcPr>
            <w:tcW w:w="900" w:type="pct"/>
            <w:vAlign w:val="center"/>
          </w:tcPr>
          <w:p w:rsidR="005D30CE" w:rsidRPr="00AE264A" w:rsidRDefault="005D30CE" w:rsidP="00CD5472">
            <w:pPr>
              <w:spacing w:after="200"/>
              <w:jc w:val="both"/>
              <w:rPr>
                <w:strike/>
                <w:sz w:val="24"/>
                <w:szCs w:val="24"/>
              </w:rPr>
            </w:pPr>
            <w:r w:rsidRPr="00AE264A">
              <w:rPr>
                <w:strike/>
                <w:sz w:val="24"/>
                <w:szCs w:val="24"/>
              </w:rPr>
              <w:t>Fio agulhado para sutura</w:t>
            </w:r>
          </w:p>
        </w:tc>
        <w:tc>
          <w:tcPr>
            <w:tcW w:w="1100" w:type="pct"/>
            <w:vAlign w:val="center"/>
          </w:tcPr>
          <w:p w:rsidR="005D30CE" w:rsidRPr="00AE264A" w:rsidRDefault="005D30CE" w:rsidP="00CD5472">
            <w:pPr>
              <w:spacing w:after="200"/>
              <w:jc w:val="both"/>
              <w:rPr>
                <w:strike/>
                <w:sz w:val="24"/>
                <w:szCs w:val="24"/>
              </w:rPr>
            </w:pPr>
            <w:r w:rsidRPr="00AE264A">
              <w:rPr>
                <w:strike/>
                <w:sz w:val="24"/>
                <w:szCs w:val="24"/>
              </w:rPr>
              <w:t xml:space="preserve">15 </w:t>
            </w:r>
            <w:proofErr w:type="spellStart"/>
            <w:r w:rsidRPr="00AE264A">
              <w:rPr>
                <w:strike/>
                <w:sz w:val="24"/>
                <w:szCs w:val="24"/>
              </w:rPr>
              <w:t>un</w:t>
            </w:r>
            <w:proofErr w:type="spellEnd"/>
          </w:p>
        </w:tc>
        <w:tc>
          <w:tcPr>
            <w:tcW w:w="1000" w:type="pct"/>
            <w:vAlign w:val="center"/>
          </w:tcPr>
          <w:p w:rsidR="005D30CE" w:rsidRPr="00AE264A" w:rsidRDefault="005D30CE" w:rsidP="00CD5472">
            <w:pPr>
              <w:spacing w:after="200"/>
              <w:jc w:val="both"/>
              <w:rPr>
                <w:strike/>
                <w:sz w:val="24"/>
                <w:szCs w:val="24"/>
              </w:rPr>
            </w:pPr>
            <w:r w:rsidRPr="00AE264A">
              <w:rPr>
                <w:strike/>
                <w:sz w:val="24"/>
                <w:szCs w:val="24"/>
              </w:rPr>
              <w:t xml:space="preserve">10 </w:t>
            </w:r>
            <w:proofErr w:type="spellStart"/>
            <w:r w:rsidRPr="00AE264A">
              <w:rPr>
                <w:strike/>
                <w:sz w:val="24"/>
                <w:szCs w:val="24"/>
              </w:rPr>
              <w:t>un</w:t>
            </w:r>
            <w:proofErr w:type="spellEnd"/>
          </w:p>
        </w:tc>
        <w:tc>
          <w:tcPr>
            <w:tcW w:w="800" w:type="pct"/>
            <w:vAlign w:val="center"/>
          </w:tcPr>
          <w:p w:rsidR="005D30CE" w:rsidRPr="00AE264A" w:rsidRDefault="005D30CE" w:rsidP="00CD5472">
            <w:pPr>
              <w:spacing w:after="200"/>
              <w:jc w:val="both"/>
              <w:rPr>
                <w:strike/>
                <w:sz w:val="24"/>
                <w:szCs w:val="24"/>
              </w:rPr>
            </w:pPr>
            <w:r w:rsidRPr="00AE264A">
              <w:rPr>
                <w:strike/>
                <w:sz w:val="24"/>
                <w:szCs w:val="24"/>
              </w:rPr>
              <w:t>-</w:t>
            </w:r>
          </w:p>
        </w:tc>
      </w:tr>
      <w:tr w:rsidR="005D30CE" w:rsidRPr="00AE264A" w:rsidTr="00712D52">
        <w:tc>
          <w:tcPr>
            <w:tcW w:w="1200" w:type="pct"/>
            <w:vAlign w:val="center"/>
          </w:tcPr>
          <w:p w:rsidR="005D30CE" w:rsidRPr="00AE264A" w:rsidRDefault="005D30CE" w:rsidP="00CD5472">
            <w:pPr>
              <w:spacing w:after="200"/>
              <w:jc w:val="both"/>
              <w:rPr>
                <w:strike/>
                <w:sz w:val="24"/>
                <w:szCs w:val="24"/>
              </w:rPr>
            </w:pPr>
            <w:r w:rsidRPr="00AE264A">
              <w:rPr>
                <w:strike/>
                <w:sz w:val="24"/>
                <w:szCs w:val="24"/>
              </w:rPr>
              <w:t>Caixa de Primeiros Socorros</w:t>
            </w:r>
          </w:p>
        </w:tc>
        <w:tc>
          <w:tcPr>
            <w:tcW w:w="900" w:type="pct"/>
            <w:vAlign w:val="center"/>
          </w:tcPr>
          <w:p w:rsidR="005D30CE" w:rsidRPr="00AE264A" w:rsidRDefault="005D30CE" w:rsidP="00CD5472">
            <w:pPr>
              <w:spacing w:after="200"/>
              <w:jc w:val="both"/>
              <w:rPr>
                <w:strike/>
                <w:sz w:val="24"/>
                <w:szCs w:val="24"/>
              </w:rPr>
            </w:pPr>
            <w:r w:rsidRPr="00AE264A">
              <w:rPr>
                <w:strike/>
                <w:sz w:val="24"/>
                <w:szCs w:val="24"/>
              </w:rPr>
              <w:t xml:space="preserve">Conteúdo: bolsa de lona ou material plástico resistente com alça para transporte, contendo: 02 bandagens elásticas e triangulares, curativos de 1ºs socorros, </w:t>
            </w:r>
            <w:proofErr w:type="gramStart"/>
            <w:r w:rsidRPr="00AE264A">
              <w:rPr>
                <w:strike/>
                <w:sz w:val="24"/>
                <w:szCs w:val="24"/>
              </w:rPr>
              <w:t>01 rolo</w:t>
            </w:r>
            <w:proofErr w:type="gramEnd"/>
            <w:r w:rsidRPr="00AE264A">
              <w:rPr>
                <w:strike/>
                <w:sz w:val="24"/>
                <w:szCs w:val="24"/>
              </w:rPr>
              <w:t xml:space="preserve"> de algodão, 01 cânula para respiração artificial tipo </w:t>
            </w:r>
            <w:proofErr w:type="spellStart"/>
            <w:r w:rsidRPr="00AE264A">
              <w:rPr>
                <w:strike/>
                <w:sz w:val="24"/>
                <w:szCs w:val="24"/>
              </w:rPr>
              <w:t>Guedel</w:t>
            </w:r>
            <w:proofErr w:type="spellEnd"/>
            <w:r w:rsidRPr="00AE264A">
              <w:rPr>
                <w:strike/>
                <w:sz w:val="24"/>
                <w:szCs w:val="24"/>
              </w:rPr>
              <w:t xml:space="preserve">, 01 torniquete, </w:t>
            </w:r>
            <w:proofErr w:type="spellStart"/>
            <w:r w:rsidRPr="00AE264A">
              <w:rPr>
                <w:strike/>
                <w:sz w:val="24"/>
                <w:szCs w:val="24"/>
              </w:rPr>
              <w:t>env</w:t>
            </w:r>
            <w:proofErr w:type="spellEnd"/>
            <w:r w:rsidRPr="00AE264A">
              <w:rPr>
                <w:strike/>
                <w:sz w:val="24"/>
                <w:szCs w:val="24"/>
              </w:rPr>
              <w:t xml:space="preserve">. </w:t>
            </w:r>
            <w:proofErr w:type="gramStart"/>
            <w:r w:rsidRPr="00AE264A">
              <w:rPr>
                <w:strike/>
                <w:sz w:val="24"/>
                <w:szCs w:val="24"/>
              </w:rPr>
              <w:t>com</w:t>
            </w:r>
            <w:proofErr w:type="gramEnd"/>
            <w:r w:rsidRPr="00AE264A">
              <w:rPr>
                <w:strike/>
                <w:sz w:val="24"/>
                <w:szCs w:val="24"/>
              </w:rPr>
              <w:t xml:space="preserve"> 10 comprimidos de Paracetamol, </w:t>
            </w:r>
            <w:proofErr w:type="spellStart"/>
            <w:r w:rsidRPr="00AE264A">
              <w:rPr>
                <w:strike/>
                <w:sz w:val="24"/>
                <w:szCs w:val="24"/>
              </w:rPr>
              <w:t>env</w:t>
            </w:r>
            <w:proofErr w:type="spellEnd"/>
            <w:r w:rsidRPr="00AE264A">
              <w:rPr>
                <w:strike/>
                <w:sz w:val="24"/>
                <w:szCs w:val="24"/>
              </w:rPr>
              <w:t xml:space="preserve">. </w:t>
            </w:r>
            <w:proofErr w:type="gramStart"/>
            <w:r w:rsidRPr="00AE264A">
              <w:rPr>
                <w:strike/>
                <w:sz w:val="24"/>
                <w:szCs w:val="24"/>
              </w:rPr>
              <w:t>com</w:t>
            </w:r>
            <w:proofErr w:type="gramEnd"/>
            <w:r w:rsidRPr="00AE264A">
              <w:rPr>
                <w:strike/>
                <w:sz w:val="24"/>
                <w:szCs w:val="24"/>
              </w:rPr>
              <w:t xml:space="preserve"> 10 comprimidos de </w:t>
            </w:r>
            <w:proofErr w:type="spellStart"/>
            <w:r w:rsidRPr="00AE264A">
              <w:rPr>
                <w:strike/>
                <w:sz w:val="24"/>
                <w:szCs w:val="24"/>
              </w:rPr>
              <w:t>metocloropramida</w:t>
            </w:r>
            <w:proofErr w:type="spellEnd"/>
            <w:r w:rsidRPr="00AE264A">
              <w:rPr>
                <w:strike/>
                <w:sz w:val="24"/>
                <w:szCs w:val="24"/>
              </w:rPr>
              <w:t xml:space="preserve"> de 10 mg e 1 bisnaga de pasta de óxido de zinco.</w:t>
            </w:r>
          </w:p>
        </w:tc>
        <w:tc>
          <w:tcPr>
            <w:tcW w:w="1100" w:type="pct"/>
            <w:vAlign w:val="center"/>
          </w:tcPr>
          <w:p w:rsidR="005D30CE" w:rsidRPr="00AE264A" w:rsidRDefault="005D30CE" w:rsidP="00CD5472">
            <w:pPr>
              <w:spacing w:after="200"/>
              <w:jc w:val="both"/>
              <w:rPr>
                <w:strike/>
                <w:sz w:val="24"/>
                <w:szCs w:val="24"/>
                <w:lang w:val="es-ES_tradnl"/>
              </w:rPr>
            </w:pPr>
            <w:r w:rsidRPr="00AE264A">
              <w:rPr>
                <w:strike/>
                <w:sz w:val="24"/>
                <w:szCs w:val="24"/>
                <w:lang w:val="es-ES_tradnl"/>
              </w:rPr>
              <w:t>04 un</w:t>
            </w:r>
          </w:p>
        </w:tc>
        <w:tc>
          <w:tcPr>
            <w:tcW w:w="1000" w:type="pct"/>
            <w:vAlign w:val="center"/>
          </w:tcPr>
          <w:p w:rsidR="005D30CE" w:rsidRPr="00AE264A" w:rsidRDefault="005D30CE" w:rsidP="00CD5472">
            <w:pPr>
              <w:spacing w:after="200"/>
              <w:jc w:val="both"/>
              <w:rPr>
                <w:strike/>
                <w:sz w:val="24"/>
                <w:szCs w:val="24"/>
                <w:lang w:val="es-ES_tradnl"/>
              </w:rPr>
            </w:pPr>
            <w:r w:rsidRPr="00AE264A">
              <w:rPr>
                <w:strike/>
                <w:sz w:val="24"/>
                <w:szCs w:val="24"/>
                <w:lang w:val="es-ES_tradnl"/>
              </w:rPr>
              <w:t>02 un</w:t>
            </w:r>
          </w:p>
        </w:tc>
        <w:tc>
          <w:tcPr>
            <w:tcW w:w="800" w:type="pct"/>
            <w:vAlign w:val="center"/>
          </w:tcPr>
          <w:p w:rsidR="005D30CE" w:rsidRPr="00AE264A" w:rsidRDefault="005D30CE" w:rsidP="00CD5472">
            <w:pPr>
              <w:spacing w:after="200"/>
              <w:jc w:val="both"/>
              <w:rPr>
                <w:strike/>
                <w:sz w:val="24"/>
                <w:szCs w:val="24"/>
                <w:lang w:val="es-ES_tradnl"/>
              </w:rPr>
            </w:pPr>
            <w:r w:rsidRPr="00AE264A">
              <w:rPr>
                <w:strike/>
                <w:sz w:val="24"/>
                <w:szCs w:val="24"/>
                <w:lang w:val="es-ES_tradnl"/>
              </w:rPr>
              <w:t>-</w:t>
            </w:r>
          </w:p>
        </w:tc>
      </w:tr>
      <w:tr w:rsidR="005D30CE" w:rsidRPr="00AE264A" w:rsidTr="00712D52">
        <w:tc>
          <w:tcPr>
            <w:tcW w:w="1200" w:type="pct"/>
            <w:vAlign w:val="center"/>
          </w:tcPr>
          <w:p w:rsidR="005D30CE" w:rsidRPr="00AE264A" w:rsidRDefault="005D30CE" w:rsidP="00CD5472">
            <w:pPr>
              <w:spacing w:after="200"/>
              <w:jc w:val="both"/>
              <w:rPr>
                <w:strike/>
                <w:sz w:val="24"/>
                <w:szCs w:val="24"/>
                <w:lang w:val="es-ES_tradnl"/>
              </w:rPr>
            </w:pPr>
            <w:r w:rsidRPr="00AE264A">
              <w:rPr>
                <w:strike/>
                <w:sz w:val="24"/>
                <w:szCs w:val="24"/>
                <w:lang w:val="es-ES_tradnl"/>
              </w:rPr>
              <w:t xml:space="preserve">Papel </w:t>
            </w:r>
            <w:proofErr w:type="spellStart"/>
            <w:r w:rsidRPr="00AE264A">
              <w:rPr>
                <w:strike/>
                <w:sz w:val="24"/>
                <w:szCs w:val="24"/>
                <w:lang w:val="es-ES_tradnl"/>
              </w:rPr>
              <w:t>alumínio</w:t>
            </w:r>
            <w:proofErr w:type="spellEnd"/>
            <w:r w:rsidRPr="00AE264A">
              <w:rPr>
                <w:strike/>
                <w:sz w:val="24"/>
                <w:szCs w:val="24"/>
                <w:lang w:val="es-ES_tradnl"/>
              </w:rPr>
              <w:t xml:space="preserve"> </w:t>
            </w:r>
          </w:p>
        </w:tc>
        <w:tc>
          <w:tcPr>
            <w:tcW w:w="900" w:type="pct"/>
            <w:vAlign w:val="center"/>
          </w:tcPr>
          <w:p w:rsidR="005D30CE" w:rsidRPr="00AE264A" w:rsidRDefault="005D30CE" w:rsidP="00CD5472">
            <w:pPr>
              <w:spacing w:after="200"/>
              <w:jc w:val="both"/>
              <w:rPr>
                <w:strike/>
                <w:sz w:val="24"/>
                <w:szCs w:val="24"/>
              </w:rPr>
            </w:pPr>
            <w:r w:rsidRPr="00AE264A">
              <w:rPr>
                <w:strike/>
                <w:sz w:val="24"/>
                <w:szCs w:val="24"/>
              </w:rPr>
              <w:t xml:space="preserve">Rolo de 30 cm </w:t>
            </w:r>
            <w:proofErr w:type="gramStart"/>
            <w:r w:rsidRPr="00AE264A">
              <w:rPr>
                <w:strike/>
                <w:sz w:val="24"/>
                <w:szCs w:val="24"/>
              </w:rPr>
              <w:t>x</w:t>
            </w:r>
            <w:proofErr w:type="gramEnd"/>
            <w:r w:rsidRPr="00AE264A">
              <w:rPr>
                <w:strike/>
                <w:sz w:val="24"/>
                <w:szCs w:val="24"/>
              </w:rPr>
              <w:t xml:space="preserve"> 7,5 m.</w:t>
            </w:r>
          </w:p>
        </w:tc>
        <w:tc>
          <w:tcPr>
            <w:tcW w:w="1100" w:type="pct"/>
            <w:vAlign w:val="center"/>
          </w:tcPr>
          <w:p w:rsidR="005D30CE" w:rsidRPr="00AE264A" w:rsidRDefault="005D30CE" w:rsidP="00CD5472">
            <w:pPr>
              <w:spacing w:after="200"/>
              <w:jc w:val="both"/>
              <w:rPr>
                <w:strike/>
                <w:sz w:val="24"/>
                <w:szCs w:val="24"/>
              </w:rPr>
            </w:pPr>
          </w:p>
        </w:tc>
        <w:tc>
          <w:tcPr>
            <w:tcW w:w="1000" w:type="pct"/>
            <w:vAlign w:val="center"/>
          </w:tcPr>
          <w:p w:rsidR="005D30CE" w:rsidRPr="00AE264A" w:rsidRDefault="005D30CE" w:rsidP="00CD5472">
            <w:pPr>
              <w:spacing w:after="200"/>
              <w:jc w:val="both"/>
              <w:rPr>
                <w:strike/>
                <w:sz w:val="24"/>
                <w:szCs w:val="24"/>
              </w:rPr>
            </w:pPr>
          </w:p>
        </w:tc>
        <w:tc>
          <w:tcPr>
            <w:tcW w:w="800" w:type="pct"/>
            <w:vAlign w:val="center"/>
          </w:tcPr>
          <w:p w:rsidR="005D30CE" w:rsidRPr="00AE264A" w:rsidRDefault="005D30CE" w:rsidP="00CD5472">
            <w:pPr>
              <w:spacing w:after="200"/>
              <w:jc w:val="both"/>
              <w:rPr>
                <w:strike/>
                <w:sz w:val="24"/>
                <w:szCs w:val="24"/>
              </w:rPr>
            </w:pPr>
            <w:r w:rsidRPr="00AE264A">
              <w:rPr>
                <w:strike/>
                <w:sz w:val="24"/>
                <w:szCs w:val="24"/>
              </w:rPr>
              <w:t>-</w:t>
            </w:r>
          </w:p>
        </w:tc>
      </w:tr>
      <w:tr w:rsidR="005D30CE" w:rsidRPr="00AE264A" w:rsidTr="00712D52">
        <w:tc>
          <w:tcPr>
            <w:tcW w:w="1200" w:type="pct"/>
            <w:vAlign w:val="center"/>
          </w:tcPr>
          <w:p w:rsidR="005D30CE" w:rsidRPr="00AE264A" w:rsidRDefault="005D30CE" w:rsidP="00CD5472">
            <w:pPr>
              <w:spacing w:after="200"/>
              <w:jc w:val="both"/>
              <w:rPr>
                <w:strike/>
                <w:sz w:val="24"/>
                <w:szCs w:val="24"/>
              </w:rPr>
            </w:pPr>
            <w:r w:rsidRPr="00AE264A">
              <w:rPr>
                <w:strike/>
                <w:sz w:val="24"/>
                <w:szCs w:val="24"/>
              </w:rPr>
              <w:t xml:space="preserve">Papéis para análise de urina </w:t>
            </w:r>
          </w:p>
        </w:tc>
        <w:tc>
          <w:tcPr>
            <w:tcW w:w="900" w:type="pct"/>
            <w:vAlign w:val="center"/>
          </w:tcPr>
          <w:p w:rsidR="005D30CE" w:rsidRPr="00AE264A" w:rsidRDefault="005D30CE" w:rsidP="00CD5472">
            <w:pPr>
              <w:spacing w:after="200"/>
              <w:jc w:val="both"/>
              <w:rPr>
                <w:strike/>
                <w:sz w:val="24"/>
                <w:szCs w:val="24"/>
              </w:rPr>
            </w:pPr>
            <w:r w:rsidRPr="00AE264A">
              <w:rPr>
                <w:strike/>
                <w:sz w:val="24"/>
                <w:szCs w:val="24"/>
              </w:rPr>
              <w:t>Caixas contendo tiras combinadas para determinação de albumina e açúcar</w:t>
            </w:r>
          </w:p>
        </w:tc>
        <w:tc>
          <w:tcPr>
            <w:tcW w:w="1100" w:type="pct"/>
            <w:vAlign w:val="center"/>
          </w:tcPr>
          <w:p w:rsidR="005D30CE" w:rsidRPr="00AE264A" w:rsidRDefault="005D30CE" w:rsidP="00CD5472">
            <w:pPr>
              <w:spacing w:after="200"/>
              <w:jc w:val="both"/>
              <w:rPr>
                <w:strike/>
                <w:sz w:val="24"/>
                <w:szCs w:val="24"/>
                <w:lang w:val="es-ES_tradnl"/>
              </w:rPr>
            </w:pPr>
            <w:r w:rsidRPr="00AE264A">
              <w:rPr>
                <w:strike/>
                <w:sz w:val="24"/>
                <w:szCs w:val="24"/>
                <w:lang w:val="es-ES_tradnl"/>
              </w:rPr>
              <w:t>04 un</w:t>
            </w:r>
          </w:p>
        </w:tc>
        <w:tc>
          <w:tcPr>
            <w:tcW w:w="1000" w:type="pct"/>
            <w:vAlign w:val="center"/>
          </w:tcPr>
          <w:p w:rsidR="005D30CE" w:rsidRPr="00AE264A" w:rsidRDefault="005D30CE" w:rsidP="00CD5472">
            <w:pPr>
              <w:spacing w:after="200"/>
              <w:jc w:val="both"/>
              <w:rPr>
                <w:strike/>
                <w:sz w:val="24"/>
                <w:szCs w:val="24"/>
                <w:lang w:val="es-ES_tradnl"/>
              </w:rPr>
            </w:pPr>
            <w:r w:rsidRPr="00AE264A">
              <w:rPr>
                <w:strike/>
                <w:sz w:val="24"/>
                <w:szCs w:val="24"/>
                <w:lang w:val="es-ES_tradnl"/>
              </w:rPr>
              <w:t>02 un</w:t>
            </w:r>
          </w:p>
        </w:tc>
        <w:tc>
          <w:tcPr>
            <w:tcW w:w="800" w:type="pct"/>
            <w:vAlign w:val="center"/>
          </w:tcPr>
          <w:p w:rsidR="005D30CE" w:rsidRPr="00AE264A" w:rsidRDefault="005D30CE" w:rsidP="00CD5472">
            <w:pPr>
              <w:spacing w:after="200"/>
              <w:jc w:val="both"/>
              <w:rPr>
                <w:strike/>
                <w:sz w:val="24"/>
                <w:szCs w:val="24"/>
                <w:lang w:val="es-ES_tradnl"/>
              </w:rPr>
            </w:pPr>
            <w:r w:rsidRPr="00AE264A">
              <w:rPr>
                <w:strike/>
                <w:sz w:val="24"/>
                <w:szCs w:val="24"/>
                <w:lang w:val="es-ES_tradnl"/>
              </w:rPr>
              <w:t>-</w:t>
            </w:r>
          </w:p>
        </w:tc>
      </w:tr>
      <w:tr w:rsidR="005D30CE" w:rsidRPr="00AE264A" w:rsidTr="00712D52">
        <w:tc>
          <w:tcPr>
            <w:tcW w:w="1200" w:type="pct"/>
            <w:vAlign w:val="center"/>
          </w:tcPr>
          <w:p w:rsidR="005D30CE" w:rsidRPr="00AE264A" w:rsidRDefault="005D30CE" w:rsidP="00CD5472">
            <w:pPr>
              <w:spacing w:after="200"/>
              <w:jc w:val="both"/>
              <w:rPr>
                <w:strike/>
                <w:sz w:val="24"/>
                <w:szCs w:val="24"/>
                <w:lang w:val="es-ES_tradnl"/>
              </w:rPr>
            </w:pPr>
            <w:proofErr w:type="spellStart"/>
            <w:r w:rsidRPr="00AE264A">
              <w:rPr>
                <w:strike/>
                <w:sz w:val="24"/>
                <w:szCs w:val="24"/>
                <w:lang w:val="es-ES_tradnl"/>
              </w:rPr>
              <w:t>Pinça</w:t>
            </w:r>
            <w:proofErr w:type="spellEnd"/>
            <w:r w:rsidRPr="00AE264A">
              <w:rPr>
                <w:strike/>
                <w:sz w:val="24"/>
                <w:szCs w:val="24"/>
                <w:lang w:val="es-ES_tradnl"/>
              </w:rPr>
              <w:t xml:space="preserve"> dente de rato </w:t>
            </w:r>
          </w:p>
          <w:p w:rsidR="005D30CE" w:rsidRPr="00AE264A" w:rsidRDefault="00C05F3D" w:rsidP="00CD5472">
            <w:pPr>
              <w:spacing w:after="200"/>
              <w:jc w:val="both"/>
              <w:rPr>
                <w:strike/>
                <w:sz w:val="24"/>
                <w:szCs w:val="24"/>
              </w:rPr>
            </w:pPr>
            <w:r>
              <w:rPr>
                <w:strike/>
                <w:sz w:val="24"/>
                <w:szCs w:val="24"/>
              </w:rPr>
              <w:t>(</w:t>
            </w:r>
            <w:proofErr w:type="gramStart"/>
            <w:r w:rsidR="005D30CE" w:rsidRPr="00AE264A">
              <w:rPr>
                <w:strike/>
                <w:sz w:val="24"/>
                <w:szCs w:val="24"/>
              </w:rPr>
              <w:t>armazenagem</w:t>
            </w:r>
            <w:proofErr w:type="gramEnd"/>
            <w:r w:rsidR="005D30CE" w:rsidRPr="00AE264A">
              <w:rPr>
                <w:strike/>
                <w:sz w:val="24"/>
                <w:szCs w:val="24"/>
              </w:rPr>
              <w:t xml:space="preserve"> na cx. De material </w:t>
            </w:r>
            <w:proofErr w:type="gramStart"/>
            <w:r w:rsidR="005D30CE" w:rsidRPr="00AE264A">
              <w:rPr>
                <w:strike/>
                <w:sz w:val="24"/>
                <w:szCs w:val="24"/>
              </w:rPr>
              <w:t xml:space="preserve">cirúrgico </w:t>
            </w:r>
            <w:r w:rsidR="005D30CE" w:rsidRPr="00AE264A">
              <w:rPr>
                <w:strike/>
                <w:sz w:val="24"/>
                <w:szCs w:val="24"/>
              </w:rPr>
              <w:lastRenderedPageBreak/>
              <w:t>)</w:t>
            </w:r>
            <w:proofErr w:type="gramEnd"/>
          </w:p>
        </w:tc>
        <w:tc>
          <w:tcPr>
            <w:tcW w:w="900" w:type="pct"/>
            <w:vAlign w:val="center"/>
          </w:tcPr>
          <w:p w:rsidR="005D30CE" w:rsidRPr="00AE264A" w:rsidRDefault="005D30CE" w:rsidP="00CD5472">
            <w:pPr>
              <w:spacing w:after="200"/>
              <w:jc w:val="both"/>
              <w:rPr>
                <w:strike/>
                <w:sz w:val="24"/>
                <w:szCs w:val="24"/>
              </w:rPr>
            </w:pPr>
            <w:r w:rsidRPr="00AE264A">
              <w:rPr>
                <w:strike/>
                <w:sz w:val="24"/>
                <w:szCs w:val="24"/>
              </w:rPr>
              <w:lastRenderedPageBreak/>
              <w:t>Aço inox.</w:t>
            </w:r>
          </w:p>
        </w:tc>
        <w:tc>
          <w:tcPr>
            <w:tcW w:w="1100" w:type="pct"/>
            <w:vAlign w:val="center"/>
          </w:tcPr>
          <w:p w:rsidR="005D30CE" w:rsidRPr="00AE264A" w:rsidRDefault="005D30CE" w:rsidP="00CD5472">
            <w:pPr>
              <w:spacing w:after="200"/>
              <w:jc w:val="both"/>
              <w:rPr>
                <w:strike/>
                <w:sz w:val="24"/>
                <w:szCs w:val="24"/>
              </w:rPr>
            </w:pPr>
            <w:r w:rsidRPr="00AE264A">
              <w:rPr>
                <w:strike/>
                <w:sz w:val="24"/>
                <w:szCs w:val="24"/>
              </w:rPr>
              <w:t xml:space="preserve">02 </w:t>
            </w:r>
            <w:proofErr w:type="spellStart"/>
            <w:r w:rsidRPr="00AE264A">
              <w:rPr>
                <w:strike/>
                <w:sz w:val="24"/>
                <w:szCs w:val="24"/>
              </w:rPr>
              <w:t>un</w:t>
            </w:r>
            <w:proofErr w:type="spellEnd"/>
          </w:p>
        </w:tc>
        <w:tc>
          <w:tcPr>
            <w:tcW w:w="1000" w:type="pct"/>
            <w:vAlign w:val="center"/>
          </w:tcPr>
          <w:p w:rsidR="005D30CE" w:rsidRPr="00AE264A" w:rsidRDefault="005D30CE" w:rsidP="00CD5472">
            <w:pPr>
              <w:spacing w:after="200"/>
              <w:jc w:val="both"/>
              <w:rPr>
                <w:strike/>
                <w:sz w:val="24"/>
                <w:szCs w:val="24"/>
              </w:rPr>
            </w:pPr>
            <w:r w:rsidRPr="00AE264A">
              <w:rPr>
                <w:strike/>
                <w:sz w:val="24"/>
                <w:szCs w:val="24"/>
              </w:rPr>
              <w:t xml:space="preserve">02 </w:t>
            </w:r>
            <w:proofErr w:type="spellStart"/>
            <w:r w:rsidRPr="00AE264A">
              <w:rPr>
                <w:strike/>
                <w:sz w:val="24"/>
                <w:szCs w:val="24"/>
              </w:rPr>
              <w:t>un</w:t>
            </w:r>
            <w:proofErr w:type="spellEnd"/>
          </w:p>
        </w:tc>
        <w:tc>
          <w:tcPr>
            <w:tcW w:w="800" w:type="pct"/>
            <w:vAlign w:val="center"/>
          </w:tcPr>
          <w:p w:rsidR="005D30CE" w:rsidRPr="00AE264A" w:rsidRDefault="005D30CE" w:rsidP="00CD5472">
            <w:pPr>
              <w:spacing w:after="200"/>
              <w:jc w:val="both"/>
              <w:rPr>
                <w:strike/>
                <w:sz w:val="24"/>
                <w:szCs w:val="24"/>
              </w:rPr>
            </w:pPr>
            <w:r w:rsidRPr="00AE264A">
              <w:rPr>
                <w:strike/>
                <w:sz w:val="24"/>
                <w:szCs w:val="24"/>
              </w:rPr>
              <w:t>-</w:t>
            </w:r>
          </w:p>
        </w:tc>
      </w:tr>
      <w:tr w:rsidR="005D30CE" w:rsidRPr="00AE264A" w:rsidTr="00712D52">
        <w:tc>
          <w:tcPr>
            <w:tcW w:w="1200" w:type="pct"/>
            <w:vAlign w:val="center"/>
          </w:tcPr>
          <w:p w:rsidR="005D30CE" w:rsidRPr="00AE264A" w:rsidRDefault="005D30CE" w:rsidP="00CD5472">
            <w:pPr>
              <w:spacing w:after="200"/>
              <w:jc w:val="both"/>
              <w:rPr>
                <w:strike/>
                <w:sz w:val="24"/>
                <w:szCs w:val="24"/>
              </w:rPr>
            </w:pPr>
            <w:r w:rsidRPr="00AE264A">
              <w:rPr>
                <w:strike/>
                <w:sz w:val="24"/>
                <w:szCs w:val="24"/>
              </w:rPr>
              <w:t>Pinça de dissecação</w:t>
            </w:r>
          </w:p>
          <w:p w:rsidR="005D30CE" w:rsidRPr="00AE264A" w:rsidRDefault="005D30CE" w:rsidP="00C05F3D">
            <w:pPr>
              <w:spacing w:after="200"/>
              <w:jc w:val="both"/>
              <w:rPr>
                <w:strike/>
                <w:sz w:val="24"/>
                <w:szCs w:val="24"/>
              </w:rPr>
            </w:pPr>
            <w:r w:rsidRPr="00AE264A">
              <w:rPr>
                <w:strike/>
                <w:sz w:val="24"/>
                <w:szCs w:val="24"/>
              </w:rPr>
              <w:t xml:space="preserve"> </w:t>
            </w:r>
            <w:proofErr w:type="gramStart"/>
            <w:r w:rsidRPr="00AE264A">
              <w:rPr>
                <w:strike/>
                <w:sz w:val="24"/>
                <w:szCs w:val="24"/>
              </w:rPr>
              <w:t>( armazenagem</w:t>
            </w:r>
            <w:proofErr w:type="gramEnd"/>
            <w:r w:rsidRPr="00AE264A">
              <w:rPr>
                <w:strike/>
                <w:sz w:val="24"/>
                <w:szCs w:val="24"/>
              </w:rPr>
              <w:t xml:space="preserve"> na cx. De material cirúrgico)</w:t>
            </w:r>
          </w:p>
        </w:tc>
        <w:tc>
          <w:tcPr>
            <w:tcW w:w="900" w:type="pct"/>
            <w:vAlign w:val="center"/>
          </w:tcPr>
          <w:p w:rsidR="005D30CE" w:rsidRPr="00AE264A" w:rsidRDefault="005D30CE" w:rsidP="00CD5472">
            <w:pPr>
              <w:spacing w:after="200"/>
              <w:jc w:val="both"/>
              <w:rPr>
                <w:strike/>
                <w:sz w:val="24"/>
                <w:szCs w:val="24"/>
              </w:rPr>
            </w:pPr>
            <w:r w:rsidRPr="00AE264A">
              <w:rPr>
                <w:strike/>
                <w:sz w:val="24"/>
                <w:szCs w:val="24"/>
              </w:rPr>
              <w:t>Aço inox.</w:t>
            </w:r>
          </w:p>
        </w:tc>
        <w:tc>
          <w:tcPr>
            <w:tcW w:w="1100" w:type="pct"/>
            <w:vAlign w:val="center"/>
          </w:tcPr>
          <w:p w:rsidR="005D30CE" w:rsidRPr="00AE264A" w:rsidRDefault="005D30CE" w:rsidP="00CD5472">
            <w:pPr>
              <w:spacing w:after="200"/>
              <w:jc w:val="both"/>
              <w:rPr>
                <w:strike/>
                <w:sz w:val="24"/>
                <w:szCs w:val="24"/>
                <w:lang w:val="es-ES_tradnl"/>
              </w:rPr>
            </w:pPr>
            <w:r w:rsidRPr="00AE264A">
              <w:rPr>
                <w:strike/>
                <w:sz w:val="24"/>
                <w:szCs w:val="24"/>
                <w:lang w:val="es-ES_tradnl"/>
              </w:rPr>
              <w:t>01 un</w:t>
            </w:r>
          </w:p>
        </w:tc>
        <w:tc>
          <w:tcPr>
            <w:tcW w:w="1000" w:type="pct"/>
            <w:vAlign w:val="center"/>
          </w:tcPr>
          <w:p w:rsidR="005D30CE" w:rsidRPr="00AE264A" w:rsidRDefault="005D30CE" w:rsidP="00CD5472">
            <w:pPr>
              <w:spacing w:after="200"/>
              <w:jc w:val="both"/>
              <w:rPr>
                <w:strike/>
                <w:sz w:val="24"/>
                <w:szCs w:val="24"/>
                <w:lang w:val="es-ES_tradnl"/>
              </w:rPr>
            </w:pPr>
            <w:r w:rsidRPr="00AE264A">
              <w:rPr>
                <w:strike/>
                <w:sz w:val="24"/>
                <w:szCs w:val="24"/>
                <w:lang w:val="es-ES_tradnl"/>
              </w:rPr>
              <w:t>01 un</w:t>
            </w:r>
          </w:p>
        </w:tc>
        <w:tc>
          <w:tcPr>
            <w:tcW w:w="800" w:type="pct"/>
            <w:vAlign w:val="center"/>
          </w:tcPr>
          <w:p w:rsidR="005D30CE" w:rsidRPr="00AE264A" w:rsidRDefault="005D30CE" w:rsidP="00CD5472">
            <w:pPr>
              <w:spacing w:after="200"/>
              <w:jc w:val="both"/>
              <w:rPr>
                <w:strike/>
                <w:sz w:val="24"/>
                <w:szCs w:val="24"/>
                <w:lang w:val="es-ES_tradnl"/>
              </w:rPr>
            </w:pPr>
            <w:r w:rsidRPr="00AE264A">
              <w:rPr>
                <w:strike/>
                <w:sz w:val="24"/>
                <w:szCs w:val="24"/>
                <w:lang w:val="es-ES_tradnl"/>
              </w:rPr>
              <w:t>-</w:t>
            </w:r>
          </w:p>
        </w:tc>
      </w:tr>
      <w:tr w:rsidR="005D30CE" w:rsidRPr="00AE264A" w:rsidTr="00712D52">
        <w:tc>
          <w:tcPr>
            <w:tcW w:w="1200" w:type="pct"/>
            <w:vAlign w:val="center"/>
          </w:tcPr>
          <w:p w:rsidR="005D30CE" w:rsidRPr="00AE264A" w:rsidRDefault="005D30CE" w:rsidP="00CD5472">
            <w:pPr>
              <w:spacing w:after="200"/>
              <w:jc w:val="both"/>
              <w:rPr>
                <w:strike/>
                <w:sz w:val="24"/>
                <w:szCs w:val="24"/>
                <w:lang w:val="es-ES_tradnl"/>
              </w:rPr>
            </w:pPr>
            <w:proofErr w:type="spellStart"/>
            <w:r w:rsidRPr="00AE264A">
              <w:rPr>
                <w:strike/>
                <w:sz w:val="24"/>
                <w:szCs w:val="24"/>
                <w:lang w:val="es-ES_tradnl"/>
              </w:rPr>
              <w:t>Pinça</w:t>
            </w:r>
            <w:proofErr w:type="spellEnd"/>
            <w:r w:rsidRPr="00AE264A">
              <w:rPr>
                <w:strike/>
                <w:sz w:val="24"/>
                <w:szCs w:val="24"/>
                <w:lang w:val="es-ES_tradnl"/>
              </w:rPr>
              <w:t xml:space="preserve"> Kelly, curva </w:t>
            </w:r>
          </w:p>
          <w:p w:rsidR="005D30CE" w:rsidRPr="00AE264A" w:rsidRDefault="00C05F3D" w:rsidP="00CD5472">
            <w:pPr>
              <w:spacing w:after="200"/>
              <w:jc w:val="both"/>
              <w:rPr>
                <w:strike/>
                <w:sz w:val="24"/>
                <w:szCs w:val="24"/>
              </w:rPr>
            </w:pPr>
            <w:r>
              <w:rPr>
                <w:strike/>
                <w:sz w:val="24"/>
                <w:szCs w:val="24"/>
              </w:rPr>
              <w:t>(</w:t>
            </w:r>
            <w:proofErr w:type="gramStart"/>
            <w:r w:rsidR="005D30CE" w:rsidRPr="00AE264A">
              <w:rPr>
                <w:strike/>
                <w:sz w:val="24"/>
                <w:szCs w:val="24"/>
              </w:rPr>
              <w:t>armazenag</w:t>
            </w:r>
            <w:r>
              <w:rPr>
                <w:strike/>
                <w:sz w:val="24"/>
                <w:szCs w:val="24"/>
              </w:rPr>
              <w:t>em</w:t>
            </w:r>
            <w:proofErr w:type="gramEnd"/>
            <w:r>
              <w:rPr>
                <w:strike/>
                <w:sz w:val="24"/>
                <w:szCs w:val="24"/>
              </w:rPr>
              <w:t xml:space="preserve"> na cx. De material cirúrgico</w:t>
            </w:r>
            <w:r w:rsidR="005D30CE" w:rsidRPr="00AE264A">
              <w:rPr>
                <w:strike/>
                <w:sz w:val="24"/>
                <w:szCs w:val="24"/>
              </w:rPr>
              <w:t>)</w:t>
            </w:r>
          </w:p>
        </w:tc>
        <w:tc>
          <w:tcPr>
            <w:tcW w:w="900" w:type="pct"/>
            <w:vAlign w:val="center"/>
          </w:tcPr>
          <w:p w:rsidR="005D30CE" w:rsidRPr="00AE264A" w:rsidRDefault="005D30CE" w:rsidP="00CD5472">
            <w:pPr>
              <w:spacing w:after="200"/>
              <w:jc w:val="both"/>
              <w:rPr>
                <w:strike/>
                <w:sz w:val="24"/>
                <w:szCs w:val="24"/>
              </w:rPr>
            </w:pPr>
            <w:r w:rsidRPr="00AE264A">
              <w:rPr>
                <w:strike/>
                <w:sz w:val="24"/>
                <w:szCs w:val="24"/>
              </w:rPr>
              <w:t>Aço inox.</w:t>
            </w:r>
          </w:p>
        </w:tc>
        <w:tc>
          <w:tcPr>
            <w:tcW w:w="1100" w:type="pct"/>
            <w:vAlign w:val="center"/>
          </w:tcPr>
          <w:p w:rsidR="005D30CE" w:rsidRPr="00AE264A" w:rsidRDefault="005D30CE" w:rsidP="00CD5472">
            <w:pPr>
              <w:spacing w:after="200"/>
              <w:jc w:val="both"/>
              <w:rPr>
                <w:strike/>
                <w:sz w:val="24"/>
                <w:szCs w:val="24"/>
                <w:lang w:val="es-ES_tradnl"/>
              </w:rPr>
            </w:pPr>
            <w:r w:rsidRPr="00AE264A">
              <w:rPr>
                <w:strike/>
                <w:sz w:val="24"/>
                <w:szCs w:val="24"/>
                <w:lang w:val="es-ES_tradnl"/>
              </w:rPr>
              <w:t>02 un</w:t>
            </w:r>
          </w:p>
        </w:tc>
        <w:tc>
          <w:tcPr>
            <w:tcW w:w="1000" w:type="pct"/>
            <w:vAlign w:val="center"/>
          </w:tcPr>
          <w:p w:rsidR="005D30CE" w:rsidRPr="00AE264A" w:rsidRDefault="005D30CE" w:rsidP="00CD5472">
            <w:pPr>
              <w:spacing w:after="200"/>
              <w:jc w:val="both"/>
              <w:rPr>
                <w:strike/>
                <w:sz w:val="24"/>
                <w:szCs w:val="24"/>
                <w:lang w:val="es-ES_tradnl"/>
              </w:rPr>
            </w:pPr>
            <w:r w:rsidRPr="00AE264A">
              <w:rPr>
                <w:strike/>
                <w:sz w:val="24"/>
                <w:szCs w:val="24"/>
                <w:lang w:val="es-ES_tradnl"/>
              </w:rPr>
              <w:t>02 un</w:t>
            </w:r>
          </w:p>
        </w:tc>
        <w:tc>
          <w:tcPr>
            <w:tcW w:w="800" w:type="pct"/>
            <w:vAlign w:val="center"/>
          </w:tcPr>
          <w:p w:rsidR="005D30CE" w:rsidRPr="00AE264A" w:rsidRDefault="005D30CE" w:rsidP="00CD5472">
            <w:pPr>
              <w:spacing w:after="200"/>
              <w:jc w:val="both"/>
              <w:rPr>
                <w:strike/>
                <w:sz w:val="24"/>
                <w:szCs w:val="24"/>
                <w:lang w:val="es-ES_tradnl"/>
              </w:rPr>
            </w:pPr>
            <w:r w:rsidRPr="00AE264A">
              <w:rPr>
                <w:strike/>
                <w:sz w:val="24"/>
                <w:szCs w:val="24"/>
                <w:lang w:val="es-ES_tradnl"/>
              </w:rPr>
              <w:t>-</w:t>
            </w:r>
          </w:p>
        </w:tc>
      </w:tr>
      <w:tr w:rsidR="005D30CE" w:rsidRPr="00AE264A" w:rsidTr="00712D52">
        <w:tc>
          <w:tcPr>
            <w:tcW w:w="1200" w:type="pct"/>
            <w:vAlign w:val="center"/>
          </w:tcPr>
          <w:p w:rsidR="005D30CE" w:rsidRPr="00AE264A" w:rsidRDefault="005D30CE" w:rsidP="00CD5472">
            <w:pPr>
              <w:spacing w:after="200"/>
              <w:jc w:val="both"/>
              <w:rPr>
                <w:strike/>
                <w:sz w:val="24"/>
                <w:szCs w:val="24"/>
                <w:lang w:val="es-ES_tradnl"/>
              </w:rPr>
            </w:pPr>
            <w:proofErr w:type="spellStart"/>
            <w:r w:rsidRPr="00AE264A">
              <w:rPr>
                <w:strike/>
                <w:sz w:val="24"/>
                <w:szCs w:val="24"/>
                <w:lang w:val="es-ES_tradnl"/>
              </w:rPr>
              <w:t>Pinça</w:t>
            </w:r>
            <w:proofErr w:type="spellEnd"/>
            <w:r w:rsidRPr="00AE264A">
              <w:rPr>
                <w:strike/>
                <w:sz w:val="24"/>
                <w:szCs w:val="24"/>
                <w:lang w:val="es-ES_tradnl"/>
              </w:rPr>
              <w:t xml:space="preserve"> Kelly,</w:t>
            </w:r>
            <w:r w:rsidR="00CD5472">
              <w:rPr>
                <w:strike/>
                <w:sz w:val="24"/>
                <w:szCs w:val="24"/>
                <w:lang w:val="es-ES_tradnl"/>
              </w:rPr>
              <w:t xml:space="preserve"> </w:t>
            </w:r>
            <w:r w:rsidRPr="00AE264A">
              <w:rPr>
                <w:strike/>
                <w:sz w:val="24"/>
                <w:szCs w:val="24"/>
                <w:lang w:val="es-ES_tradnl"/>
              </w:rPr>
              <w:t>reta</w:t>
            </w:r>
          </w:p>
          <w:p w:rsidR="005D30CE" w:rsidRPr="00AE264A" w:rsidRDefault="00C05F3D" w:rsidP="00C05F3D">
            <w:pPr>
              <w:spacing w:after="200"/>
              <w:jc w:val="both"/>
              <w:rPr>
                <w:strike/>
                <w:sz w:val="24"/>
                <w:szCs w:val="24"/>
              </w:rPr>
            </w:pPr>
            <w:r>
              <w:rPr>
                <w:strike/>
                <w:sz w:val="24"/>
                <w:szCs w:val="24"/>
              </w:rPr>
              <w:t>(</w:t>
            </w:r>
            <w:proofErr w:type="gramStart"/>
            <w:r w:rsidR="005D30CE" w:rsidRPr="00AE264A">
              <w:rPr>
                <w:strike/>
                <w:sz w:val="24"/>
                <w:szCs w:val="24"/>
              </w:rPr>
              <w:t>armazenagem</w:t>
            </w:r>
            <w:proofErr w:type="gramEnd"/>
            <w:r w:rsidR="005D30CE" w:rsidRPr="00AE264A">
              <w:rPr>
                <w:strike/>
                <w:sz w:val="24"/>
                <w:szCs w:val="24"/>
              </w:rPr>
              <w:t xml:space="preserve"> na cx. De material cirúrgico)</w:t>
            </w:r>
          </w:p>
        </w:tc>
        <w:tc>
          <w:tcPr>
            <w:tcW w:w="900" w:type="pct"/>
            <w:vAlign w:val="center"/>
          </w:tcPr>
          <w:p w:rsidR="00CD5472" w:rsidRDefault="005D30CE" w:rsidP="00CD5472">
            <w:pPr>
              <w:spacing w:after="200"/>
              <w:jc w:val="both"/>
              <w:rPr>
                <w:strike/>
                <w:sz w:val="24"/>
                <w:szCs w:val="24"/>
              </w:rPr>
            </w:pPr>
            <w:r w:rsidRPr="00AE264A">
              <w:rPr>
                <w:strike/>
                <w:sz w:val="24"/>
                <w:szCs w:val="24"/>
              </w:rPr>
              <w:t>Aço inox.</w:t>
            </w:r>
          </w:p>
          <w:p w:rsidR="005D30CE" w:rsidRPr="00AE264A" w:rsidRDefault="005D30CE" w:rsidP="00CD5472">
            <w:pPr>
              <w:spacing w:after="200"/>
              <w:jc w:val="both"/>
              <w:rPr>
                <w:strike/>
                <w:sz w:val="24"/>
                <w:szCs w:val="24"/>
                <w:lang w:val="es-ES_tradnl"/>
              </w:rPr>
            </w:pPr>
            <w:r w:rsidRPr="00AE264A">
              <w:rPr>
                <w:strike/>
                <w:sz w:val="24"/>
                <w:szCs w:val="24"/>
                <w:lang w:val="es-ES_tradnl"/>
              </w:rPr>
              <w:t>-</w:t>
            </w:r>
          </w:p>
        </w:tc>
        <w:tc>
          <w:tcPr>
            <w:tcW w:w="1100" w:type="pct"/>
            <w:vAlign w:val="center"/>
          </w:tcPr>
          <w:p w:rsidR="00CD5472" w:rsidRDefault="005D30CE" w:rsidP="00CD5472">
            <w:pPr>
              <w:spacing w:after="200"/>
              <w:jc w:val="both"/>
              <w:rPr>
                <w:strike/>
                <w:sz w:val="24"/>
                <w:szCs w:val="24"/>
                <w:lang w:val="es-ES_tradnl"/>
              </w:rPr>
            </w:pPr>
            <w:r w:rsidRPr="00AE264A">
              <w:rPr>
                <w:strike/>
                <w:sz w:val="24"/>
                <w:szCs w:val="24"/>
                <w:lang w:val="es-ES_tradnl"/>
              </w:rPr>
              <w:t>02 un</w:t>
            </w:r>
          </w:p>
          <w:p w:rsidR="005D30CE" w:rsidRPr="00AE264A" w:rsidRDefault="005D30CE" w:rsidP="00CD5472">
            <w:pPr>
              <w:spacing w:after="200"/>
              <w:jc w:val="both"/>
              <w:rPr>
                <w:strike/>
                <w:sz w:val="24"/>
                <w:szCs w:val="24"/>
                <w:lang w:val="es-ES_tradnl"/>
              </w:rPr>
            </w:pPr>
            <w:r w:rsidRPr="00AE264A">
              <w:rPr>
                <w:strike/>
                <w:sz w:val="24"/>
                <w:szCs w:val="24"/>
                <w:lang w:val="es-ES_tradnl"/>
              </w:rPr>
              <w:t>-</w:t>
            </w:r>
          </w:p>
        </w:tc>
        <w:tc>
          <w:tcPr>
            <w:tcW w:w="1000" w:type="pct"/>
            <w:vAlign w:val="center"/>
          </w:tcPr>
          <w:p w:rsidR="00CD5472" w:rsidRDefault="005D30CE" w:rsidP="00CD5472">
            <w:pPr>
              <w:spacing w:after="200"/>
              <w:jc w:val="both"/>
              <w:rPr>
                <w:strike/>
                <w:sz w:val="24"/>
                <w:szCs w:val="24"/>
                <w:lang w:val="es-ES_tradnl"/>
              </w:rPr>
            </w:pPr>
            <w:r w:rsidRPr="00AE264A">
              <w:rPr>
                <w:strike/>
                <w:sz w:val="24"/>
                <w:szCs w:val="24"/>
                <w:lang w:val="es-ES_tradnl"/>
              </w:rPr>
              <w:t>02 un</w:t>
            </w:r>
          </w:p>
          <w:p w:rsidR="005D30CE" w:rsidRPr="00AE264A" w:rsidRDefault="005D30CE" w:rsidP="00CD5472">
            <w:pPr>
              <w:spacing w:after="200"/>
              <w:jc w:val="both"/>
              <w:rPr>
                <w:strike/>
                <w:sz w:val="24"/>
                <w:szCs w:val="24"/>
                <w:lang w:val="es-ES_tradnl"/>
              </w:rPr>
            </w:pPr>
            <w:r w:rsidRPr="00AE264A">
              <w:rPr>
                <w:strike/>
                <w:sz w:val="24"/>
                <w:szCs w:val="24"/>
                <w:lang w:val="es-ES_tradnl"/>
              </w:rPr>
              <w:t>-</w:t>
            </w:r>
          </w:p>
        </w:tc>
        <w:tc>
          <w:tcPr>
            <w:tcW w:w="800" w:type="pct"/>
            <w:vAlign w:val="center"/>
          </w:tcPr>
          <w:p w:rsidR="00CD5472" w:rsidRDefault="005D30CE" w:rsidP="00CD5472">
            <w:pPr>
              <w:spacing w:after="200"/>
              <w:jc w:val="both"/>
              <w:rPr>
                <w:strike/>
                <w:sz w:val="24"/>
                <w:szCs w:val="24"/>
                <w:lang w:val="es-ES_tradnl"/>
              </w:rPr>
            </w:pPr>
            <w:r w:rsidRPr="00AE264A">
              <w:rPr>
                <w:strike/>
                <w:sz w:val="24"/>
                <w:szCs w:val="24"/>
                <w:lang w:val="es-ES_tradnl"/>
              </w:rPr>
              <w:t>-</w:t>
            </w:r>
          </w:p>
          <w:p w:rsidR="005D30CE" w:rsidRPr="00AE264A" w:rsidRDefault="005D30CE" w:rsidP="00CD5472">
            <w:pPr>
              <w:spacing w:after="200"/>
              <w:jc w:val="both"/>
              <w:rPr>
                <w:strike/>
                <w:sz w:val="24"/>
                <w:szCs w:val="24"/>
                <w:lang w:val="es-ES_tradnl"/>
              </w:rPr>
            </w:pPr>
            <w:r w:rsidRPr="00AE264A">
              <w:rPr>
                <w:strike/>
                <w:sz w:val="24"/>
                <w:szCs w:val="24"/>
                <w:lang w:val="es-ES_tradnl"/>
              </w:rPr>
              <w:t>-</w:t>
            </w:r>
          </w:p>
        </w:tc>
      </w:tr>
      <w:tr w:rsidR="005D30CE" w:rsidRPr="00AE264A" w:rsidTr="00712D52">
        <w:tc>
          <w:tcPr>
            <w:tcW w:w="1200" w:type="pct"/>
            <w:vAlign w:val="center"/>
          </w:tcPr>
          <w:p w:rsidR="005D30CE" w:rsidRPr="00AE264A" w:rsidRDefault="005D30CE" w:rsidP="00CD5472">
            <w:pPr>
              <w:spacing w:after="200"/>
              <w:jc w:val="both"/>
              <w:rPr>
                <w:strike/>
                <w:sz w:val="24"/>
                <w:szCs w:val="24"/>
                <w:lang w:val="es-ES_tradnl"/>
              </w:rPr>
            </w:pPr>
            <w:proofErr w:type="spellStart"/>
            <w:r w:rsidRPr="00AE264A">
              <w:rPr>
                <w:strike/>
                <w:sz w:val="24"/>
                <w:szCs w:val="24"/>
                <w:lang w:val="es-ES_tradnl"/>
              </w:rPr>
              <w:t>Pinça</w:t>
            </w:r>
            <w:proofErr w:type="spellEnd"/>
            <w:r w:rsidRPr="00AE264A">
              <w:rPr>
                <w:strike/>
                <w:sz w:val="24"/>
                <w:szCs w:val="24"/>
                <w:lang w:val="es-ES_tradnl"/>
              </w:rPr>
              <w:t xml:space="preserve"> de </w:t>
            </w:r>
            <w:proofErr w:type="spellStart"/>
            <w:r w:rsidRPr="00AE264A">
              <w:rPr>
                <w:strike/>
                <w:sz w:val="24"/>
                <w:szCs w:val="24"/>
                <w:lang w:val="es-ES_tradnl"/>
              </w:rPr>
              <w:t>tamponamento</w:t>
            </w:r>
            <w:proofErr w:type="spellEnd"/>
            <w:r w:rsidRPr="00AE264A">
              <w:rPr>
                <w:strike/>
                <w:sz w:val="24"/>
                <w:szCs w:val="24"/>
                <w:lang w:val="es-ES_tradnl"/>
              </w:rPr>
              <w:t xml:space="preserve"> </w:t>
            </w:r>
          </w:p>
          <w:p w:rsidR="005D30CE" w:rsidRPr="00AE264A" w:rsidRDefault="00C05F3D" w:rsidP="00CD5472">
            <w:pPr>
              <w:spacing w:after="200"/>
              <w:jc w:val="both"/>
              <w:rPr>
                <w:strike/>
                <w:sz w:val="24"/>
                <w:szCs w:val="24"/>
              </w:rPr>
            </w:pPr>
            <w:r>
              <w:rPr>
                <w:strike/>
                <w:sz w:val="24"/>
                <w:szCs w:val="24"/>
              </w:rPr>
              <w:t>(</w:t>
            </w:r>
            <w:proofErr w:type="gramStart"/>
            <w:r w:rsidR="005D30CE" w:rsidRPr="00AE264A">
              <w:rPr>
                <w:strike/>
                <w:sz w:val="24"/>
                <w:szCs w:val="24"/>
              </w:rPr>
              <w:t>armazenagem</w:t>
            </w:r>
            <w:proofErr w:type="gramEnd"/>
            <w:r w:rsidR="005D30CE" w:rsidRPr="00AE264A">
              <w:rPr>
                <w:strike/>
                <w:sz w:val="24"/>
                <w:szCs w:val="24"/>
              </w:rPr>
              <w:t xml:space="preserve"> na </w:t>
            </w:r>
            <w:r>
              <w:rPr>
                <w:strike/>
                <w:sz w:val="24"/>
                <w:szCs w:val="24"/>
              </w:rPr>
              <w:t>cx. De material cirúrgico</w:t>
            </w:r>
            <w:r w:rsidR="005D30CE" w:rsidRPr="00AE264A">
              <w:rPr>
                <w:strike/>
                <w:sz w:val="24"/>
                <w:szCs w:val="24"/>
              </w:rPr>
              <w:t>)</w:t>
            </w:r>
          </w:p>
        </w:tc>
        <w:tc>
          <w:tcPr>
            <w:tcW w:w="900" w:type="pct"/>
            <w:vAlign w:val="center"/>
          </w:tcPr>
          <w:p w:rsidR="005D30CE" w:rsidRPr="00AE264A" w:rsidRDefault="005D30CE" w:rsidP="00CD5472">
            <w:pPr>
              <w:spacing w:after="200"/>
              <w:jc w:val="both"/>
              <w:rPr>
                <w:strike/>
                <w:sz w:val="24"/>
                <w:szCs w:val="24"/>
              </w:rPr>
            </w:pPr>
            <w:r w:rsidRPr="00AE264A">
              <w:rPr>
                <w:strike/>
                <w:sz w:val="24"/>
                <w:szCs w:val="24"/>
              </w:rPr>
              <w:t>Aço inox.</w:t>
            </w:r>
          </w:p>
        </w:tc>
        <w:tc>
          <w:tcPr>
            <w:tcW w:w="1100" w:type="pct"/>
            <w:vAlign w:val="center"/>
          </w:tcPr>
          <w:p w:rsidR="005D30CE" w:rsidRPr="00AE264A" w:rsidRDefault="005D30CE" w:rsidP="00CD5472">
            <w:pPr>
              <w:spacing w:after="200"/>
              <w:jc w:val="both"/>
              <w:rPr>
                <w:strike/>
                <w:sz w:val="24"/>
                <w:szCs w:val="24"/>
                <w:lang w:val="es-ES_tradnl"/>
              </w:rPr>
            </w:pPr>
            <w:r w:rsidRPr="00AE264A">
              <w:rPr>
                <w:strike/>
                <w:sz w:val="24"/>
                <w:szCs w:val="24"/>
                <w:lang w:val="es-ES_tradnl"/>
              </w:rPr>
              <w:t>02 un</w:t>
            </w:r>
          </w:p>
        </w:tc>
        <w:tc>
          <w:tcPr>
            <w:tcW w:w="1000" w:type="pct"/>
            <w:vAlign w:val="center"/>
          </w:tcPr>
          <w:p w:rsidR="005D30CE" w:rsidRPr="00AE264A" w:rsidRDefault="005D30CE" w:rsidP="00CD5472">
            <w:pPr>
              <w:spacing w:after="200"/>
              <w:jc w:val="both"/>
              <w:rPr>
                <w:strike/>
                <w:sz w:val="24"/>
                <w:szCs w:val="24"/>
                <w:lang w:val="es-ES_tradnl"/>
              </w:rPr>
            </w:pPr>
            <w:r w:rsidRPr="00AE264A">
              <w:rPr>
                <w:strike/>
                <w:sz w:val="24"/>
                <w:szCs w:val="24"/>
                <w:lang w:val="es-ES_tradnl"/>
              </w:rPr>
              <w:t>02 un</w:t>
            </w:r>
          </w:p>
        </w:tc>
        <w:tc>
          <w:tcPr>
            <w:tcW w:w="800" w:type="pct"/>
            <w:vAlign w:val="center"/>
          </w:tcPr>
          <w:p w:rsidR="005D30CE" w:rsidRPr="00AE264A" w:rsidRDefault="005D30CE" w:rsidP="00CD5472">
            <w:pPr>
              <w:spacing w:after="200"/>
              <w:jc w:val="both"/>
              <w:rPr>
                <w:strike/>
                <w:sz w:val="24"/>
                <w:szCs w:val="24"/>
                <w:lang w:val="es-ES_tradnl"/>
              </w:rPr>
            </w:pPr>
            <w:r w:rsidRPr="00AE264A">
              <w:rPr>
                <w:strike/>
                <w:sz w:val="24"/>
                <w:szCs w:val="24"/>
                <w:lang w:val="es-ES_tradnl"/>
              </w:rPr>
              <w:t>-</w:t>
            </w:r>
          </w:p>
        </w:tc>
      </w:tr>
      <w:tr w:rsidR="005D30CE" w:rsidRPr="00AE264A" w:rsidTr="00712D52">
        <w:tc>
          <w:tcPr>
            <w:tcW w:w="1200" w:type="pct"/>
            <w:vAlign w:val="center"/>
          </w:tcPr>
          <w:p w:rsidR="005D30CE" w:rsidRPr="00AE264A" w:rsidRDefault="005D30CE" w:rsidP="00C05F3D">
            <w:pPr>
              <w:spacing w:after="200"/>
              <w:jc w:val="both"/>
              <w:rPr>
                <w:strike/>
                <w:sz w:val="24"/>
                <w:szCs w:val="24"/>
                <w:lang w:val="es-ES_tradnl"/>
              </w:rPr>
            </w:pPr>
            <w:r w:rsidRPr="00AE264A">
              <w:rPr>
                <w:strike/>
                <w:sz w:val="24"/>
                <w:szCs w:val="24"/>
                <w:lang w:val="es-ES_tradnl"/>
              </w:rPr>
              <w:t xml:space="preserve">Copos </w:t>
            </w:r>
            <w:proofErr w:type="spellStart"/>
            <w:r w:rsidRPr="00AE264A">
              <w:rPr>
                <w:strike/>
                <w:sz w:val="24"/>
                <w:szCs w:val="24"/>
                <w:lang w:val="es-ES_tradnl"/>
              </w:rPr>
              <w:t>descartáveis</w:t>
            </w:r>
            <w:proofErr w:type="spellEnd"/>
          </w:p>
        </w:tc>
        <w:tc>
          <w:tcPr>
            <w:tcW w:w="900" w:type="pct"/>
            <w:vAlign w:val="center"/>
          </w:tcPr>
          <w:p w:rsidR="005D30CE" w:rsidRPr="00AE264A" w:rsidRDefault="005D30CE" w:rsidP="00CD5472">
            <w:pPr>
              <w:spacing w:after="200"/>
              <w:jc w:val="both"/>
              <w:rPr>
                <w:strike/>
                <w:sz w:val="24"/>
                <w:szCs w:val="24"/>
                <w:lang w:val="es-ES_tradnl"/>
              </w:rPr>
            </w:pPr>
            <w:r w:rsidRPr="00AE264A">
              <w:rPr>
                <w:strike/>
                <w:sz w:val="24"/>
                <w:szCs w:val="24"/>
                <w:lang w:val="es-ES_tradnl"/>
              </w:rPr>
              <w:t>-</w:t>
            </w:r>
          </w:p>
        </w:tc>
        <w:tc>
          <w:tcPr>
            <w:tcW w:w="1100" w:type="pct"/>
            <w:vAlign w:val="center"/>
          </w:tcPr>
          <w:p w:rsidR="005D30CE" w:rsidRPr="00AE264A" w:rsidRDefault="005D30CE" w:rsidP="00CD5472">
            <w:pPr>
              <w:spacing w:after="200"/>
              <w:jc w:val="both"/>
              <w:rPr>
                <w:strike/>
                <w:sz w:val="24"/>
                <w:szCs w:val="24"/>
                <w:lang w:val="es-ES_tradnl"/>
              </w:rPr>
            </w:pPr>
            <w:r w:rsidRPr="00AE264A">
              <w:rPr>
                <w:strike/>
                <w:sz w:val="24"/>
                <w:szCs w:val="24"/>
                <w:lang w:val="es-ES_tradnl"/>
              </w:rPr>
              <w:t>80 un</w:t>
            </w:r>
          </w:p>
        </w:tc>
        <w:tc>
          <w:tcPr>
            <w:tcW w:w="1000" w:type="pct"/>
            <w:vAlign w:val="center"/>
          </w:tcPr>
          <w:p w:rsidR="005D30CE" w:rsidRPr="00AE264A" w:rsidRDefault="005D30CE" w:rsidP="00CD5472">
            <w:pPr>
              <w:spacing w:after="200"/>
              <w:jc w:val="both"/>
              <w:rPr>
                <w:strike/>
                <w:sz w:val="24"/>
                <w:szCs w:val="24"/>
                <w:lang w:val="es-ES_tradnl"/>
              </w:rPr>
            </w:pPr>
            <w:r w:rsidRPr="00AE264A">
              <w:rPr>
                <w:strike/>
                <w:sz w:val="24"/>
                <w:szCs w:val="24"/>
                <w:lang w:val="es-ES_tradnl"/>
              </w:rPr>
              <w:t>50 un</w:t>
            </w:r>
          </w:p>
        </w:tc>
        <w:tc>
          <w:tcPr>
            <w:tcW w:w="800" w:type="pct"/>
            <w:vAlign w:val="center"/>
          </w:tcPr>
          <w:p w:rsidR="005D30CE" w:rsidRPr="00AE264A" w:rsidRDefault="005D30CE" w:rsidP="00CD5472">
            <w:pPr>
              <w:spacing w:after="200"/>
              <w:jc w:val="both"/>
              <w:rPr>
                <w:strike/>
                <w:sz w:val="24"/>
                <w:szCs w:val="24"/>
                <w:lang w:val="es-ES_tradnl"/>
              </w:rPr>
            </w:pPr>
            <w:r w:rsidRPr="00AE264A">
              <w:rPr>
                <w:strike/>
                <w:sz w:val="24"/>
                <w:szCs w:val="24"/>
                <w:lang w:val="es-ES_tradnl"/>
              </w:rPr>
              <w:t>20 un</w:t>
            </w:r>
          </w:p>
        </w:tc>
      </w:tr>
      <w:tr w:rsidR="005D30CE" w:rsidRPr="00AE264A" w:rsidTr="00712D52">
        <w:tc>
          <w:tcPr>
            <w:tcW w:w="1200" w:type="pct"/>
            <w:vAlign w:val="center"/>
          </w:tcPr>
          <w:p w:rsidR="005D30CE" w:rsidRPr="00AE264A" w:rsidRDefault="005D30CE" w:rsidP="00CD5472">
            <w:pPr>
              <w:spacing w:after="200"/>
              <w:jc w:val="both"/>
              <w:rPr>
                <w:strike/>
                <w:sz w:val="24"/>
                <w:szCs w:val="24"/>
              </w:rPr>
            </w:pPr>
            <w:r w:rsidRPr="00AE264A">
              <w:rPr>
                <w:strike/>
                <w:sz w:val="24"/>
                <w:szCs w:val="24"/>
              </w:rPr>
              <w:t>Bolsa para água quente/gelo</w:t>
            </w:r>
          </w:p>
        </w:tc>
        <w:tc>
          <w:tcPr>
            <w:tcW w:w="900" w:type="pct"/>
            <w:vAlign w:val="center"/>
          </w:tcPr>
          <w:p w:rsidR="005D30CE" w:rsidRPr="00AE264A" w:rsidRDefault="005D30CE" w:rsidP="00CD5472">
            <w:pPr>
              <w:spacing w:after="200"/>
              <w:jc w:val="both"/>
              <w:rPr>
                <w:strike/>
                <w:sz w:val="24"/>
                <w:szCs w:val="24"/>
              </w:rPr>
            </w:pPr>
            <w:r w:rsidRPr="00AE264A">
              <w:rPr>
                <w:strike/>
                <w:sz w:val="24"/>
                <w:szCs w:val="24"/>
              </w:rPr>
              <w:t>De borracha com invólucro</w:t>
            </w:r>
          </w:p>
        </w:tc>
        <w:tc>
          <w:tcPr>
            <w:tcW w:w="1100" w:type="pct"/>
            <w:vAlign w:val="center"/>
          </w:tcPr>
          <w:p w:rsidR="005D30CE" w:rsidRPr="00AE264A" w:rsidRDefault="005D30CE" w:rsidP="00CD5472">
            <w:pPr>
              <w:spacing w:after="200"/>
              <w:jc w:val="both"/>
              <w:rPr>
                <w:strike/>
                <w:sz w:val="24"/>
                <w:szCs w:val="24"/>
                <w:lang w:val="es-ES_tradnl"/>
              </w:rPr>
            </w:pPr>
            <w:r w:rsidRPr="00AE264A">
              <w:rPr>
                <w:strike/>
                <w:sz w:val="24"/>
                <w:szCs w:val="24"/>
                <w:lang w:val="es-ES_tradnl"/>
              </w:rPr>
              <w:t>2</w:t>
            </w:r>
          </w:p>
          <w:p w:rsidR="005D30CE" w:rsidRPr="00AE264A" w:rsidRDefault="005D30CE" w:rsidP="00CD5472">
            <w:pPr>
              <w:spacing w:after="200"/>
              <w:jc w:val="both"/>
              <w:rPr>
                <w:strike/>
                <w:sz w:val="24"/>
                <w:szCs w:val="24"/>
                <w:lang w:val="es-ES_tradnl"/>
              </w:rPr>
            </w:pPr>
            <w:r w:rsidRPr="00AE264A">
              <w:rPr>
                <w:strike/>
                <w:sz w:val="24"/>
                <w:szCs w:val="24"/>
                <w:lang w:val="es-ES_tradnl"/>
              </w:rPr>
              <w:t>un</w:t>
            </w:r>
          </w:p>
        </w:tc>
        <w:tc>
          <w:tcPr>
            <w:tcW w:w="1000" w:type="pct"/>
            <w:vAlign w:val="center"/>
          </w:tcPr>
          <w:p w:rsidR="005D30CE" w:rsidRPr="00AE264A" w:rsidRDefault="005D30CE" w:rsidP="00CD5472">
            <w:pPr>
              <w:spacing w:after="200"/>
              <w:jc w:val="both"/>
              <w:rPr>
                <w:strike/>
                <w:sz w:val="24"/>
                <w:szCs w:val="24"/>
                <w:lang w:val="es-ES_tradnl"/>
              </w:rPr>
            </w:pPr>
            <w:r w:rsidRPr="00AE264A">
              <w:rPr>
                <w:strike/>
                <w:sz w:val="24"/>
                <w:szCs w:val="24"/>
                <w:lang w:val="es-ES_tradnl"/>
              </w:rPr>
              <w:t>2</w:t>
            </w:r>
          </w:p>
          <w:p w:rsidR="005D30CE" w:rsidRPr="00AE264A" w:rsidRDefault="005D30CE" w:rsidP="00CD5472">
            <w:pPr>
              <w:spacing w:after="200"/>
              <w:jc w:val="both"/>
              <w:rPr>
                <w:strike/>
                <w:sz w:val="24"/>
                <w:szCs w:val="24"/>
                <w:lang w:val="es-ES_tradnl"/>
              </w:rPr>
            </w:pPr>
            <w:r w:rsidRPr="00AE264A">
              <w:rPr>
                <w:strike/>
                <w:sz w:val="24"/>
                <w:szCs w:val="24"/>
                <w:lang w:val="es-ES_tradnl"/>
              </w:rPr>
              <w:t>un</w:t>
            </w:r>
          </w:p>
        </w:tc>
        <w:tc>
          <w:tcPr>
            <w:tcW w:w="800" w:type="pct"/>
            <w:vAlign w:val="center"/>
          </w:tcPr>
          <w:p w:rsidR="005D30CE" w:rsidRPr="00AE264A" w:rsidRDefault="005D30CE" w:rsidP="00CD5472">
            <w:pPr>
              <w:spacing w:after="200"/>
              <w:jc w:val="both"/>
              <w:rPr>
                <w:strike/>
                <w:sz w:val="24"/>
                <w:szCs w:val="24"/>
                <w:lang w:val="es-ES_tradnl"/>
              </w:rPr>
            </w:pPr>
            <w:r w:rsidRPr="00AE264A">
              <w:rPr>
                <w:strike/>
                <w:sz w:val="24"/>
                <w:szCs w:val="24"/>
                <w:lang w:val="es-ES_tradnl"/>
              </w:rPr>
              <w:t>01 un</w:t>
            </w:r>
          </w:p>
          <w:p w:rsidR="005D30CE" w:rsidRPr="00AE264A" w:rsidRDefault="005D30CE" w:rsidP="00CD5472">
            <w:pPr>
              <w:spacing w:after="200"/>
              <w:jc w:val="both"/>
              <w:rPr>
                <w:strike/>
                <w:sz w:val="24"/>
                <w:szCs w:val="24"/>
                <w:lang w:val="es-ES_tradnl"/>
              </w:rPr>
            </w:pPr>
          </w:p>
        </w:tc>
      </w:tr>
      <w:tr w:rsidR="005D30CE" w:rsidRPr="00AE264A" w:rsidTr="00712D52">
        <w:trPr>
          <w:cantSplit/>
        </w:trPr>
        <w:tc>
          <w:tcPr>
            <w:tcW w:w="1200" w:type="pct"/>
            <w:vMerge w:val="restart"/>
            <w:vAlign w:val="center"/>
          </w:tcPr>
          <w:p w:rsidR="005D30CE" w:rsidRPr="00AE264A" w:rsidRDefault="005D30CE" w:rsidP="00CD5472">
            <w:pPr>
              <w:spacing w:after="200"/>
              <w:jc w:val="both"/>
              <w:rPr>
                <w:strike/>
                <w:sz w:val="24"/>
                <w:szCs w:val="24"/>
                <w:lang w:val="es-ES_tradnl"/>
              </w:rPr>
            </w:pPr>
            <w:r w:rsidRPr="00AE264A">
              <w:rPr>
                <w:strike/>
                <w:sz w:val="24"/>
                <w:szCs w:val="24"/>
                <w:lang w:val="es-ES_tradnl"/>
              </w:rPr>
              <w:lastRenderedPageBreak/>
              <w:t xml:space="preserve">Seringas </w:t>
            </w:r>
            <w:proofErr w:type="spellStart"/>
            <w:r w:rsidRPr="00AE264A">
              <w:rPr>
                <w:strike/>
                <w:sz w:val="24"/>
                <w:szCs w:val="24"/>
                <w:lang w:val="es-ES_tradnl"/>
              </w:rPr>
              <w:t>descartáveis</w:t>
            </w:r>
            <w:proofErr w:type="spellEnd"/>
            <w:r w:rsidRPr="00AE264A">
              <w:rPr>
                <w:strike/>
                <w:sz w:val="24"/>
                <w:szCs w:val="24"/>
                <w:lang w:val="es-ES_tradnl"/>
              </w:rPr>
              <w:t xml:space="preserve"> **</w:t>
            </w:r>
          </w:p>
          <w:p w:rsidR="005D30CE" w:rsidRPr="00AE264A" w:rsidRDefault="005D30CE" w:rsidP="00CD5472">
            <w:pPr>
              <w:spacing w:after="200"/>
              <w:jc w:val="both"/>
              <w:rPr>
                <w:strike/>
                <w:sz w:val="24"/>
                <w:szCs w:val="24"/>
              </w:rPr>
            </w:pPr>
            <w:r w:rsidRPr="00AE264A">
              <w:rPr>
                <w:strike/>
                <w:sz w:val="24"/>
                <w:szCs w:val="24"/>
              </w:rPr>
              <w:t>(</w:t>
            </w:r>
            <w:proofErr w:type="gramStart"/>
            <w:r w:rsidRPr="00AE264A">
              <w:rPr>
                <w:strike/>
                <w:sz w:val="24"/>
                <w:szCs w:val="24"/>
              </w:rPr>
              <w:t>com</w:t>
            </w:r>
            <w:proofErr w:type="gramEnd"/>
            <w:r w:rsidRPr="00AE264A">
              <w:rPr>
                <w:strike/>
                <w:sz w:val="24"/>
                <w:szCs w:val="24"/>
              </w:rPr>
              <w:t xml:space="preserve"> agulhas; 40x08, 25x07 e 13x4,5 )</w:t>
            </w:r>
          </w:p>
        </w:tc>
        <w:tc>
          <w:tcPr>
            <w:tcW w:w="900" w:type="pct"/>
            <w:vAlign w:val="center"/>
          </w:tcPr>
          <w:p w:rsidR="005D30CE" w:rsidRPr="00AE264A" w:rsidRDefault="005D30CE" w:rsidP="00CD5472">
            <w:pPr>
              <w:spacing w:after="200"/>
              <w:jc w:val="both"/>
              <w:rPr>
                <w:strike/>
                <w:sz w:val="24"/>
                <w:szCs w:val="24"/>
                <w:lang w:val="es-ES_tradnl"/>
              </w:rPr>
            </w:pPr>
            <w:r w:rsidRPr="00AE264A">
              <w:rPr>
                <w:strike/>
                <w:sz w:val="24"/>
                <w:szCs w:val="24"/>
                <w:lang w:val="es-ES_tradnl"/>
              </w:rPr>
              <w:t>1 ml</w:t>
            </w:r>
          </w:p>
        </w:tc>
        <w:tc>
          <w:tcPr>
            <w:tcW w:w="1100" w:type="pct"/>
            <w:vAlign w:val="center"/>
          </w:tcPr>
          <w:p w:rsidR="005D30CE" w:rsidRPr="00AE264A" w:rsidRDefault="005D30CE" w:rsidP="00CD5472">
            <w:pPr>
              <w:spacing w:after="200"/>
              <w:jc w:val="both"/>
              <w:rPr>
                <w:strike/>
                <w:sz w:val="24"/>
                <w:szCs w:val="24"/>
                <w:lang w:val="es-ES_tradnl"/>
              </w:rPr>
            </w:pPr>
            <w:r w:rsidRPr="00AE264A">
              <w:rPr>
                <w:strike/>
                <w:sz w:val="24"/>
                <w:szCs w:val="24"/>
                <w:lang w:val="es-ES_tradnl"/>
              </w:rPr>
              <w:t>15 un</w:t>
            </w:r>
          </w:p>
        </w:tc>
        <w:tc>
          <w:tcPr>
            <w:tcW w:w="1000" w:type="pct"/>
            <w:vAlign w:val="center"/>
          </w:tcPr>
          <w:p w:rsidR="005D30CE" w:rsidRPr="00AE264A" w:rsidRDefault="005D30CE" w:rsidP="00CD5472">
            <w:pPr>
              <w:spacing w:after="200"/>
              <w:jc w:val="both"/>
              <w:rPr>
                <w:strike/>
                <w:sz w:val="24"/>
                <w:szCs w:val="24"/>
                <w:lang w:val="es-ES_tradnl"/>
              </w:rPr>
            </w:pPr>
            <w:r w:rsidRPr="00AE264A">
              <w:rPr>
                <w:strike/>
                <w:sz w:val="24"/>
                <w:szCs w:val="24"/>
                <w:lang w:val="es-ES_tradnl"/>
              </w:rPr>
              <w:t>10 un</w:t>
            </w:r>
          </w:p>
        </w:tc>
        <w:tc>
          <w:tcPr>
            <w:tcW w:w="800" w:type="pct"/>
            <w:vAlign w:val="center"/>
          </w:tcPr>
          <w:p w:rsidR="005D30CE" w:rsidRPr="00AE264A" w:rsidRDefault="005D30CE" w:rsidP="00CD5472">
            <w:pPr>
              <w:spacing w:after="200"/>
              <w:jc w:val="both"/>
              <w:rPr>
                <w:strike/>
                <w:sz w:val="24"/>
                <w:szCs w:val="24"/>
                <w:lang w:val="es-ES_tradnl"/>
              </w:rPr>
            </w:pPr>
            <w:r w:rsidRPr="00AE264A">
              <w:rPr>
                <w:strike/>
                <w:sz w:val="24"/>
                <w:szCs w:val="24"/>
                <w:lang w:val="es-ES_tradnl"/>
              </w:rPr>
              <w:t>-</w:t>
            </w:r>
          </w:p>
        </w:tc>
      </w:tr>
      <w:tr w:rsidR="005D30CE" w:rsidRPr="00AE264A" w:rsidTr="00712D52">
        <w:trPr>
          <w:cantSplit/>
          <w:trHeight w:val="321"/>
        </w:trPr>
        <w:tc>
          <w:tcPr>
            <w:tcW w:w="1200" w:type="pct"/>
            <w:vMerge/>
            <w:vAlign w:val="center"/>
          </w:tcPr>
          <w:p w:rsidR="005D30CE" w:rsidRPr="00AE264A" w:rsidRDefault="005D30CE" w:rsidP="00CD5472">
            <w:pPr>
              <w:spacing w:after="200"/>
              <w:jc w:val="both"/>
              <w:rPr>
                <w:strike/>
                <w:sz w:val="24"/>
                <w:szCs w:val="24"/>
                <w:lang w:val="es-ES_tradnl"/>
              </w:rPr>
            </w:pPr>
          </w:p>
        </w:tc>
        <w:tc>
          <w:tcPr>
            <w:tcW w:w="900" w:type="pct"/>
            <w:vAlign w:val="center"/>
          </w:tcPr>
          <w:p w:rsidR="005D30CE" w:rsidRPr="00AE264A" w:rsidRDefault="005D30CE" w:rsidP="00CD5472">
            <w:pPr>
              <w:spacing w:after="200"/>
              <w:jc w:val="both"/>
              <w:rPr>
                <w:strike/>
                <w:sz w:val="24"/>
                <w:szCs w:val="24"/>
                <w:lang w:val="es-ES_tradnl"/>
              </w:rPr>
            </w:pPr>
            <w:r w:rsidRPr="00AE264A">
              <w:rPr>
                <w:strike/>
                <w:sz w:val="24"/>
                <w:szCs w:val="24"/>
                <w:lang w:val="es-ES_tradnl"/>
              </w:rPr>
              <w:t>2ml</w:t>
            </w:r>
          </w:p>
        </w:tc>
        <w:tc>
          <w:tcPr>
            <w:tcW w:w="1100" w:type="pct"/>
            <w:vAlign w:val="center"/>
          </w:tcPr>
          <w:p w:rsidR="005D30CE" w:rsidRPr="00AE264A" w:rsidRDefault="005D30CE" w:rsidP="00CD5472">
            <w:pPr>
              <w:spacing w:after="200"/>
              <w:jc w:val="both"/>
              <w:rPr>
                <w:strike/>
                <w:sz w:val="24"/>
                <w:szCs w:val="24"/>
                <w:lang w:val="es-ES_tradnl"/>
              </w:rPr>
            </w:pPr>
            <w:r w:rsidRPr="00AE264A">
              <w:rPr>
                <w:strike/>
                <w:sz w:val="24"/>
                <w:szCs w:val="24"/>
                <w:lang w:val="es-ES_tradnl"/>
              </w:rPr>
              <w:t>15 un</w:t>
            </w:r>
          </w:p>
        </w:tc>
        <w:tc>
          <w:tcPr>
            <w:tcW w:w="1000" w:type="pct"/>
            <w:vAlign w:val="center"/>
          </w:tcPr>
          <w:p w:rsidR="005D30CE" w:rsidRPr="00AE264A" w:rsidRDefault="005D30CE" w:rsidP="00CD5472">
            <w:pPr>
              <w:spacing w:after="200"/>
              <w:jc w:val="both"/>
              <w:rPr>
                <w:strike/>
                <w:sz w:val="24"/>
                <w:szCs w:val="24"/>
                <w:lang w:val="es-ES_tradnl"/>
              </w:rPr>
            </w:pPr>
            <w:r w:rsidRPr="00AE264A">
              <w:rPr>
                <w:strike/>
                <w:sz w:val="24"/>
                <w:szCs w:val="24"/>
                <w:lang w:val="es-ES_tradnl"/>
              </w:rPr>
              <w:t>10 un</w:t>
            </w:r>
          </w:p>
        </w:tc>
        <w:tc>
          <w:tcPr>
            <w:tcW w:w="800" w:type="pct"/>
            <w:vAlign w:val="center"/>
          </w:tcPr>
          <w:p w:rsidR="005D30CE" w:rsidRPr="00AE264A" w:rsidRDefault="005D30CE" w:rsidP="00CD5472">
            <w:pPr>
              <w:spacing w:after="200"/>
              <w:jc w:val="both"/>
              <w:rPr>
                <w:strike/>
                <w:sz w:val="24"/>
                <w:szCs w:val="24"/>
                <w:lang w:val="es-ES_tradnl"/>
              </w:rPr>
            </w:pPr>
            <w:r w:rsidRPr="00AE264A">
              <w:rPr>
                <w:strike/>
                <w:sz w:val="24"/>
                <w:szCs w:val="24"/>
                <w:lang w:val="es-ES_tradnl"/>
              </w:rPr>
              <w:t>-</w:t>
            </w:r>
          </w:p>
        </w:tc>
      </w:tr>
      <w:tr w:rsidR="005D30CE" w:rsidRPr="00AE264A" w:rsidTr="00712D52">
        <w:trPr>
          <w:cantSplit/>
        </w:trPr>
        <w:tc>
          <w:tcPr>
            <w:tcW w:w="1200" w:type="pct"/>
            <w:vMerge/>
            <w:vAlign w:val="center"/>
          </w:tcPr>
          <w:p w:rsidR="005D30CE" w:rsidRPr="00AE264A" w:rsidRDefault="005D30CE" w:rsidP="00CD5472">
            <w:pPr>
              <w:spacing w:after="200"/>
              <w:jc w:val="both"/>
              <w:rPr>
                <w:strike/>
                <w:sz w:val="24"/>
                <w:szCs w:val="24"/>
                <w:lang w:val="es-ES_tradnl"/>
              </w:rPr>
            </w:pPr>
          </w:p>
        </w:tc>
        <w:tc>
          <w:tcPr>
            <w:tcW w:w="900" w:type="pct"/>
            <w:vAlign w:val="center"/>
          </w:tcPr>
          <w:p w:rsidR="005D30CE" w:rsidRPr="00AE264A" w:rsidRDefault="005D30CE" w:rsidP="00CD5472">
            <w:pPr>
              <w:spacing w:after="200"/>
              <w:jc w:val="both"/>
              <w:rPr>
                <w:strike/>
                <w:sz w:val="24"/>
                <w:szCs w:val="24"/>
                <w:lang w:val="es-ES_tradnl"/>
              </w:rPr>
            </w:pPr>
            <w:r w:rsidRPr="00AE264A">
              <w:rPr>
                <w:strike/>
                <w:sz w:val="24"/>
                <w:szCs w:val="24"/>
                <w:lang w:val="es-ES_tradnl"/>
              </w:rPr>
              <w:t>5ml</w:t>
            </w:r>
          </w:p>
        </w:tc>
        <w:tc>
          <w:tcPr>
            <w:tcW w:w="1100" w:type="pct"/>
            <w:vAlign w:val="center"/>
          </w:tcPr>
          <w:p w:rsidR="005D30CE" w:rsidRPr="00AE264A" w:rsidRDefault="005D30CE" w:rsidP="00CD5472">
            <w:pPr>
              <w:spacing w:after="200"/>
              <w:jc w:val="both"/>
              <w:rPr>
                <w:strike/>
                <w:sz w:val="24"/>
                <w:szCs w:val="24"/>
                <w:lang w:val="es-ES_tradnl"/>
              </w:rPr>
            </w:pPr>
            <w:r w:rsidRPr="00AE264A">
              <w:rPr>
                <w:strike/>
                <w:sz w:val="24"/>
                <w:szCs w:val="24"/>
                <w:lang w:val="es-ES_tradnl"/>
              </w:rPr>
              <w:t>20 un</w:t>
            </w:r>
          </w:p>
        </w:tc>
        <w:tc>
          <w:tcPr>
            <w:tcW w:w="1000" w:type="pct"/>
            <w:vAlign w:val="center"/>
          </w:tcPr>
          <w:p w:rsidR="005D30CE" w:rsidRPr="00AE264A" w:rsidRDefault="005D30CE" w:rsidP="00CD5472">
            <w:pPr>
              <w:spacing w:after="200"/>
              <w:jc w:val="both"/>
              <w:rPr>
                <w:strike/>
                <w:sz w:val="24"/>
                <w:szCs w:val="24"/>
                <w:lang w:val="es-ES_tradnl"/>
              </w:rPr>
            </w:pPr>
            <w:r w:rsidRPr="00AE264A">
              <w:rPr>
                <w:strike/>
                <w:sz w:val="24"/>
                <w:szCs w:val="24"/>
                <w:lang w:val="es-ES_tradnl"/>
              </w:rPr>
              <w:t>20 un</w:t>
            </w:r>
          </w:p>
        </w:tc>
        <w:tc>
          <w:tcPr>
            <w:tcW w:w="800" w:type="pct"/>
            <w:vAlign w:val="center"/>
          </w:tcPr>
          <w:p w:rsidR="005D30CE" w:rsidRPr="00AE264A" w:rsidRDefault="005D30CE" w:rsidP="00CD5472">
            <w:pPr>
              <w:spacing w:after="200"/>
              <w:jc w:val="both"/>
              <w:rPr>
                <w:strike/>
                <w:sz w:val="24"/>
                <w:szCs w:val="24"/>
                <w:lang w:val="es-ES_tradnl"/>
              </w:rPr>
            </w:pPr>
            <w:r w:rsidRPr="00AE264A">
              <w:rPr>
                <w:strike/>
                <w:sz w:val="24"/>
                <w:szCs w:val="24"/>
                <w:lang w:val="es-ES_tradnl"/>
              </w:rPr>
              <w:t>-</w:t>
            </w:r>
          </w:p>
        </w:tc>
      </w:tr>
      <w:tr w:rsidR="005D30CE" w:rsidRPr="00AE264A" w:rsidTr="00712D52">
        <w:trPr>
          <w:cantSplit/>
        </w:trPr>
        <w:tc>
          <w:tcPr>
            <w:tcW w:w="1200" w:type="pct"/>
            <w:vMerge/>
            <w:vAlign w:val="center"/>
          </w:tcPr>
          <w:p w:rsidR="005D30CE" w:rsidRPr="00AE264A" w:rsidRDefault="005D30CE" w:rsidP="00CD5472">
            <w:pPr>
              <w:spacing w:after="200"/>
              <w:jc w:val="both"/>
              <w:rPr>
                <w:strike/>
                <w:sz w:val="24"/>
                <w:szCs w:val="24"/>
                <w:lang w:val="es-ES_tradnl"/>
              </w:rPr>
            </w:pPr>
          </w:p>
        </w:tc>
        <w:tc>
          <w:tcPr>
            <w:tcW w:w="900" w:type="pct"/>
            <w:vAlign w:val="center"/>
          </w:tcPr>
          <w:p w:rsidR="005D30CE" w:rsidRPr="00AE264A" w:rsidRDefault="005D30CE" w:rsidP="00CD5472">
            <w:pPr>
              <w:spacing w:after="200"/>
              <w:jc w:val="both"/>
              <w:rPr>
                <w:strike/>
                <w:sz w:val="24"/>
                <w:szCs w:val="24"/>
                <w:lang w:val="es-ES_tradnl"/>
              </w:rPr>
            </w:pPr>
            <w:r w:rsidRPr="00AE264A">
              <w:rPr>
                <w:strike/>
                <w:sz w:val="24"/>
                <w:szCs w:val="24"/>
                <w:lang w:val="es-ES_tradnl"/>
              </w:rPr>
              <w:t>10 ml</w:t>
            </w:r>
          </w:p>
        </w:tc>
        <w:tc>
          <w:tcPr>
            <w:tcW w:w="1100" w:type="pct"/>
            <w:vAlign w:val="center"/>
          </w:tcPr>
          <w:p w:rsidR="005D30CE" w:rsidRPr="00AE264A" w:rsidRDefault="005D30CE" w:rsidP="00CD5472">
            <w:pPr>
              <w:spacing w:after="200"/>
              <w:jc w:val="both"/>
              <w:rPr>
                <w:strike/>
                <w:sz w:val="24"/>
                <w:szCs w:val="24"/>
                <w:lang w:val="es-ES_tradnl"/>
              </w:rPr>
            </w:pPr>
            <w:r w:rsidRPr="00AE264A">
              <w:rPr>
                <w:strike/>
                <w:sz w:val="24"/>
                <w:szCs w:val="24"/>
                <w:lang w:val="es-ES_tradnl"/>
              </w:rPr>
              <w:t>20 un</w:t>
            </w:r>
          </w:p>
        </w:tc>
        <w:tc>
          <w:tcPr>
            <w:tcW w:w="1000" w:type="pct"/>
            <w:vAlign w:val="center"/>
          </w:tcPr>
          <w:p w:rsidR="005D30CE" w:rsidRPr="00AE264A" w:rsidRDefault="005D30CE" w:rsidP="00CD5472">
            <w:pPr>
              <w:spacing w:after="200"/>
              <w:jc w:val="both"/>
              <w:rPr>
                <w:strike/>
                <w:sz w:val="24"/>
                <w:szCs w:val="24"/>
                <w:lang w:val="es-ES_tradnl"/>
              </w:rPr>
            </w:pPr>
            <w:r w:rsidRPr="00AE264A">
              <w:rPr>
                <w:strike/>
                <w:sz w:val="24"/>
                <w:szCs w:val="24"/>
                <w:lang w:val="es-ES_tradnl"/>
              </w:rPr>
              <w:t>20 un</w:t>
            </w:r>
          </w:p>
        </w:tc>
        <w:tc>
          <w:tcPr>
            <w:tcW w:w="800" w:type="pct"/>
            <w:vAlign w:val="center"/>
          </w:tcPr>
          <w:p w:rsidR="005D30CE" w:rsidRPr="00AE264A" w:rsidRDefault="005D30CE" w:rsidP="00CD5472">
            <w:pPr>
              <w:spacing w:after="200"/>
              <w:jc w:val="both"/>
              <w:rPr>
                <w:strike/>
                <w:sz w:val="24"/>
                <w:szCs w:val="24"/>
                <w:lang w:val="es-ES_tradnl"/>
              </w:rPr>
            </w:pPr>
            <w:r w:rsidRPr="00AE264A">
              <w:rPr>
                <w:strike/>
                <w:sz w:val="24"/>
                <w:szCs w:val="24"/>
                <w:lang w:val="es-ES_tradnl"/>
              </w:rPr>
              <w:t>-</w:t>
            </w:r>
          </w:p>
        </w:tc>
      </w:tr>
      <w:tr w:rsidR="005D30CE" w:rsidRPr="00AE264A" w:rsidTr="00712D52">
        <w:trPr>
          <w:cantSplit/>
        </w:trPr>
        <w:tc>
          <w:tcPr>
            <w:tcW w:w="1200" w:type="pct"/>
            <w:vMerge/>
            <w:vAlign w:val="center"/>
          </w:tcPr>
          <w:p w:rsidR="005D30CE" w:rsidRPr="00AE264A" w:rsidRDefault="005D30CE" w:rsidP="00CD5472">
            <w:pPr>
              <w:spacing w:after="200"/>
              <w:jc w:val="both"/>
              <w:rPr>
                <w:strike/>
                <w:sz w:val="24"/>
                <w:szCs w:val="24"/>
                <w:lang w:val="es-ES_tradnl"/>
              </w:rPr>
            </w:pPr>
          </w:p>
        </w:tc>
        <w:tc>
          <w:tcPr>
            <w:tcW w:w="900" w:type="pct"/>
            <w:vAlign w:val="center"/>
          </w:tcPr>
          <w:p w:rsidR="005D30CE" w:rsidRPr="00AE264A" w:rsidRDefault="005D30CE" w:rsidP="00CD5472">
            <w:pPr>
              <w:spacing w:after="200"/>
              <w:jc w:val="both"/>
              <w:rPr>
                <w:strike/>
                <w:sz w:val="24"/>
                <w:szCs w:val="24"/>
                <w:lang w:val="es-ES_tradnl"/>
              </w:rPr>
            </w:pPr>
            <w:r w:rsidRPr="00AE264A">
              <w:rPr>
                <w:strike/>
                <w:sz w:val="24"/>
                <w:szCs w:val="24"/>
                <w:lang w:val="es-ES_tradnl"/>
              </w:rPr>
              <w:t>20ml</w:t>
            </w:r>
          </w:p>
        </w:tc>
        <w:tc>
          <w:tcPr>
            <w:tcW w:w="1100" w:type="pct"/>
            <w:vAlign w:val="center"/>
          </w:tcPr>
          <w:p w:rsidR="005D30CE" w:rsidRPr="00AE264A" w:rsidRDefault="005D30CE" w:rsidP="00CD5472">
            <w:pPr>
              <w:spacing w:after="200"/>
              <w:jc w:val="both"/>
              <w:rPr>
                <w:strike/>
                <w:sz w:val="24"/>
                <w:szCs w:val="24"/>
                <w:lang w:val="es-ES_tradnl"/>
              </w:rPr>
            </w:pPr>
            <w:r w:rsidRPr="00AE264A">
              <w:rPr>
                <w:strike/>
                <w:sz w:val="24"/>
                <w:szCs w:val="24"/>
                <w:lang w:val="es-ES_tradnl"/>
              </w:rPr>
              <w:t>15 un</w:t>
            </w:r>
          </w:p>
        </w:tc>
        <w:tc>
          <w:tcPr>
            <w:tcW w:w="1000" w:type="pct"/>
            <w:vAlign w:val="center"/>
          </w:tcPr>
          <w:p w:rsidR="005D30CE" w:rsidRPr="00AE264A" w:rsidRDefault="005D30CE" w:rsidP="00CD5472">
            <w:pPr>
              <w:spacing w:after="200"/>
              <w:jc w:val="both"/>
              <w:rPr>
                <w:strike/>
                <w:sz w:val="24"/>
                <w:szCs w:val="24"/>
                <w:lang w:val="es-ES_tradnl"/>
              </w:rPr>
            </w:pPr>
            <w:r w:rsidRPr="00AE264A">
              <w:rPr>
                <w:strike/>
                <w:sz w:val="24"/>
                <w:szCs w:val="24"/>
                <w:lang w:val="es-ES_tradnl"/>
              </w:rPr>
              <w:t>10 un</w:t>
            </w:r>
          </w:p>
        </w:tc>
        <w:tc>
          <w:tcPr>
            <w:tcW w:w="800" w:type="pct"/>
            <w:vAlign w:val="center"/>
          </w:tcPr>
          <w:p w:rsidR="005D30CE" w:rsidRPr="00AE264A" w:rsidRDefault="005D30CE" w:rsidP="00CD5472">
            <w:pPr>
              <w:spacing w:after="200"/>
              <w:jc w:val="both"/>
              <w:rPr>
                <w:strike/>
                <w:sz w:val="24"/>
                <w:szCs w:val="24"/>
              </w:rPr>
            </w:pPr>
            <w:r w:rsidRPr="00AE264A">
              <w:rPr>
                <w:strike/>
                <w:sz w:val="24"/>
                <w:szCs w:val="24"/>
              </w:rPr>
              <w:t>-</w:t>
            </w:r>
          </w:p>
        </w:tc>
      </w:tr>
      <w:tr w:rsidR="005D30CE" w:rsidRPr="00AE264A" w:rsidTr="00712D52">
        <w:tc>
          <w:tcPr>
            <w:tcW w:w="1200" w:type="pct"/>
            <w:vAlign w:val="center"/>
          </w:tcPr>
          <w:p w:rsidR="005D30CE" w:rsidRPr="00AE264A" w:rsidRDefault="005D30CE" w:rsidP="00CD5472">
            <w:pPr>
              <w:spacing w:after="200"/>
              <w:jc w:val="both"/>
              <w:rPr>
                <w:strike/>
                <w:sz w:val="24"/>
                <w:szCs w:val="24"/>
              </w:rPr>
            </w:pPr>
            <w:r w:rsidRPr="00AE264A">
              <w:rPr>
                <w:strike/>
                <w:sz w:val="24"/>
                <w:szCs w:val="24"/>
              </w:rPr>
              <w:t xml:space="preserve">Tesoura </w:t>
            </w:r>
            <w:proofErr w:type="gramStart"/>
            <w:r w:rsidRPr="00AE264A">
              <w:rPr>
                <w:strike/>
                <w:sz w:val="24"/>
                <w:szCs w:val="24"/>
              </w:rPr>
              <w:t>curva(</w:t>
            </w:r>
            <w:proofErr w:type="gramEnd"/>
            <w:r w:rsidRPr="00AE264A">
              <w:rPr>
                <w:strike/>
                <w:sz w:val="24"/>
                <w:szCs w:val="24"/>
              </w:rPr>
              <w:t xml:space="preserve">de </w:t>
            </w:r>
            <w:proofErr w:type="spellStart"/>
            <w:r w:rsidRPr="00AE264A">
              <w:rPr>
                <w:strike/>
                <w:sz w:val="24"/>
                <w:szCs w:val="24"/>
              </w:rPr>
              <w:t>mayo</w:t>
            </w:r>
            <w:proofErr w:type="spellEnd"/>
            <w:r w:rsidRPr="00AE264A">
              <w:rPr>
                <w:strike/>
                <w:sz w:val="24"/>
                <w:szCs w:val="24"/>
              </w:rPr>
              <w:t xml:space="preserve">) aço </w:t>
            </w:r>
            <w:proofErr w:type="spellStart"/>
            <w:r w:rsidRPr="00AE264A">
              <w:rPr>
                <w:strike/>
                <w:sz w:val="24"/>
                <w:szCs w:val="24"/>
              </w:rPr>
              <w:t>inóxidável</w:t>
            </w:r>
            <w:proofErr w:type="spellEnd"/>
            <w:r w:rsidR="00CD5472">
              <w:rPr>
                <w:strike/>
                <w:sz w:val="24"/>
                <w:szCs w:val="24"/>
              </w:rPr>
              <w:t xml:space="preserve"> </w:t>
            </w:r>
          </w:p>
          <w:p w:rsidR="005D30CE" w:rsidRPr="00AE264A" w:rsidRDefault="005D30CE" w:rsidP="00C05F3D">
            <w:pPr>
              <w:spacing w:after="200"/>
              <w:jc w:val="both"/>
              <w:rPr>
                <w:strike/>
                <w:sz w:val="24"/>
                <w:szCs w:val="24"/>
                <w:lang w:val="es-ES_tradnl"/>
              </w:rPr>
            </w:pPr>
            <w:r w:rsidRPr="00AE264A">
              <w:rPr>
                <w:strike/>
                <w:sz w:val="24"/>
                <w:szCs w:val="24"/>
              </w:rPr>
              <w:t>(</w:t>
            </w:r>
            <w:proofErr w:type="gramStart"/>
            <w:r w:rsidRPr="00AE264A">
              <w:rPr>
                <w:strike/>
                <w:sz w:val="24"/>
                <w:szCs w:val="24"/>
              </w:rPr>
              <w:t>armazenagem</w:t>
            </w:r>
            <w:proofErr w:type="gramEnd"/>
            <w:r w:rsidRPr="00AE264A">
              <w:rPr>
                <w:strike/>
                <w:sz w:val="24"/>
                <w:szCs w:val="24"/>
              </w:rPr>
              <w:t xml:space="preserve"> na cx. </w:t>
            </w:r>
            <w:r w:rsidRPr="00AE264A">
              <w:rPr>
                <w:strike/>
                <w:sz w:val="24"/>
                <w:szCs w:val="24"/>
                <w:lang w:val="es-ES_tradnl"/>
              </w:rPr>
              <w:t xml:space="preserve">De material </w:t>
            </w:r>
            <w:proofErr w:type="spellStart"/>
            <w:r w:rsidRPr="00AE264A">
              <w:rPr>
                <w:strike/>
                <w:sz w:val="24"/>
                <w:szCs w:val="24"/>
                <w:lang w:val="es-ES_tradnl"/>
              </w:rPr>
              <w:t>cirúrgico</w:t>
            </w:r>
            <w:proofErr w:type="spellEnd"/>
            <w:r w:rsidRPr="00AE264A">
              <w:rPr>
                <w:strike/>
                <w:sz w:val="24"/>
                <w:szCs w:val="24"/>
                <w:lang w:val="es-ES_tradnl"/>
              </w:rPr>
              <w:t>)</w:t>
            </w:r>
          </w:p>
        </w:tc>
        <w:tc>
          <w:tcPr>
            <w:tcW w:w="900" w:type="pct"/>
            <w:vAlign w:val="center"/>
          </w:tcPr>
          <w:p w:rsidR="005D30CE" w:rsidRPr="00AE264A" w:rsidRDefault="005D30CE" w:rsidP="00CD5472">
            <w:pPr>
              <w:spacing w:after="200"/>
              <w:jc w:val="both"/>
              <w:rPr>
                <w:strike/>
                <w:sz w:val="24"/>
                <w:szCs w:val="24"/>
                <w:lang w:val="es-ES_tradnl"/>
              </w:rPr>
            </w:pPr>
            <w:r w:rsidRPr="00AE264A">
              <w:rPr>
                <w:strike/>
                <w:sz w:val="24"/>
                <w:szCs w:val="24"/>
                <w:lang w:val="es-ES_tradnl"/>
              </w:rPr>
              <w:t>-</w:t>
            </w:r>
          </w:p>
        </w:tc>
        <w:tc>
          <w:tcPr>
            <w:tcW w:w="1100" w:type="pct"/>
            <w:vAlign w:val="center"/>
          </w:tcPr>
          <w:p w:rsidR="005D30CE" w:rsidRPr="00AE264A" w:rsidRDefault="005D30CE" w:rsidP="00CD5472">
            <w:pPr>
              <w:spacing w:after="200"/>
              <w:jc w:val="both"/>
              <w:rPr>
                <w:strike/>
                <w:sz w:val="24"/>
                <w:szCs w:val="24"/>
                <w:lang w:val="es-ES_tradnl"/>
              </w:rPr>
            </w:pPr>
            <w:r w:rsidRPr="00AE264A">
              <w:rPr>
                <w:strike/>
                <w:sz w:val="24"/>
                <w:szCs w:val="24"/>
                <w:lang w:val="es-ES_tradnl"/>
              </w:rPr>
              <w:t>01 un</w:t>
            </w:r>
          </w:p>
        </w:tc>
        <w:tc>
          <w:tcPr>
            <w:tcW w:w="1000" w:type="pct"/>
            <w:vAlign w:val="center"/>
          </w:tcPr>
          <w:p w:rsidR="005D30CE" w:rsidRPr="00AE264A" w:rsidRDefault="005D30CE" w:rsidP="00CD5472">
            <w:pPr>
              <w:spacing w:after="200"/>
              <w:jc w:val="both"/>
              <w:rPr>
                <w:strike/>
                <w:sz w:val="24"/>
                <w:szCs w:val="24"/>
              </w:rPr>
            </w:pPr>
            <w:r w:rsidRPr="00AE264A">
              <w:rPr>
                <w:strike/>
                <w:sz w:val="24"/>
                <w:szCs w:val="24"/>
              </w:rPr>
              <w:t xml:space="preserve">01 </w:t>
            </w:r>
            <w:proofErr w:type="spellStart"/>
            <w:r w:rsidRPr="00AE264A">
              <w:rPr>
                <w:strike/>
                <w:sz w:val="24"/>
                <w:szCs w:val="24"/>
              </w:rPr>
              <w:t>un</w:t>
            </w:r>
            <w:proofErr w:type="spellEnd"/>
          </w:p>
        </w:tc>
        <w:tc>
          <w:tcPr>
            <w:tcW w:w="800" w:type="pct"/>
            <w:vAlign w:val="center"/>
          </w:tcPr>
          <w:p w:rsidR="005D30CE" w:rsidRPr="00AE264A" w:rsidRDefault="005D30CE" w:rsidP="00CD5472">
            <w:pPr>
              <w:spacing w:after="200"/>
              <w:jc w:val="both"/>
              <w:rPr>
                <w:strike/>
                <w:sz w:val="24"/>
                <w:szCs w:val="24"/>
              </w:rPr>
            </w:pPr>
            <w:r w:rsidRPr="00AE264A">
              <w:rPr>
                <w:strike/>
                <w:sz w:val="24"/>
                <w:szCs w:val="24"/>
              </w:rPr>
              <w:t>-</w:t>
            </w:r>
          </w:p>
        </w:tc>
      </w:tr>
      <w:tr w:rsidR="005D30CE" w:rsidRPr="00AE264A" w:rsidTr="00712D52">
        <w:tc>
          <w:tcPr>
            <w:tcW w:w="1200" w:type="pct"/>
            <w:vAlign w:val="center"/>
          </w:tcPr>
          <w:p w:rsidR="005D30CE" w:rsidRPr="00AE264A" w:rsidRDefault="005D30CE" w:rsidP="00CD5472">
            <w:pPr>
              <w:spacing w:after="200"/>
              <w:jc w:val="both"/>
              <w:rPr>
                <w:strike/>
                <w:sz w:val="24"/>
                <w:szCs w:val="24"/>
              </w:rPr>
            </w:pPr>
            <w:r w:rsidRPr="00AE264A">
              <w:rPr>
                <w:strike/>
                <w:sz w:val="24"/>
                <w:szCs w:val="24"/>
              </w:rPr>
              <w:t xml:space="preserve">Tesoura reta aço </w:t>
            </w:r>
            <w:proofErr w:type="spellStart"/>
            <w:r w:rsidRPr="00AE264A">
              <w:rPr>
                <w:strike/>
                <w:sz w:val="24"/>
                <w:szCs w:val="24"/>
              </w:rPr>
              <w:t>inóxidável</w:t>
            </w:r>
            <w:proofErr w:type="spellEnd"/>
            <w:r w:rsidRPr="00AE264A">
              <w:rPr>
                <w:strike/>
                <w:sz w:val="24"/>
                <w:szCs w:val="24"/>
              </w:rPr>
              <w:t xml:space="preserve"> </w:t>
            </w:r>
          </w:p>
          <w:p w:rsidR="005D30CE" w:rsidRPr="00AE264A" w:rsidRDefault="005D30CE" w:rsidP="00C05F3D">
            <w:pPr>
              <w:spacing w:after="200"/>
              <w:jc w:val="both"/>
              <w:rPr>
                <w:strike/>
                <w:sz w:val="24"/>
                <w:szCs w:val="24"/>
                <w:lang w:val="es-ES_tradnl"/>
              </w:rPr>
            </w:pPr>
            <w:r w:rsidRPr="00AE264A">
              <w:rPr>
                <w:strike/>
                <w:sz w:val="24"/>
                <w:szCs w:val="24"/>
              </w:rPr>
              <w:t>(</w:t>
            </w:r>
            <w:proofErr w:type="gramStart"/>
            <w:r w:rsidRPr="00AE264A">
              <w:rPr>
                <w:strike/>
                <w:sz w:val="24"/>
                <w:szCs w:val="24"/>
              </w:rPr>
              <w:t>armazenagem</w:t>
            </w:r>
            <w:proofErr w:type="gramEnd"/>
            <w:r w:rsidRPr="00AE264A">
              <w:rPr>
                <w:strike/>
                <w:sz w:val="24"/>
                <w:szCs w:val="24"/>
              </w:rPr>
              <w:t xml:space="preserve"> na cx. </w:t>
            </w:r>
            <w:r w:rsidRPr="00AE264A">
              <w:rPr>
                <w:strike/>
                <w:sz w:val="24"/>
                <w:szCs w:val="24"/>
                <w:lang w:val="es-ES_tradnl"/>
              </w:rPr>
              <w:t xml:space="preserve">De material </w:t>
            </w:r>
            <w:proofErr w:type="spellStart"/>
            <w:r w:rsidRPr="00AE264A">
              <w:rPr>
                <w:strike/>
                <w:sz w:val="24"/>
                <w:szCs w:val="24"/>
                <w:lang w:val="es-ES_tradnl"/>
              </w:rPr>
              <w:t>cirúrgico</w:t>
            </w:r>
            <w:proofErr w:type="spellEnd"/>
            <w:r w:rsidRPr="00AE264A">
              <w:rPr>
                <w:strike/>
                <w:sz w:val="24"/>
                <w:szCs w:val="24"/>
                <w:lang w:val="es-ES_tradnl"/>
              </w:rPr>
              <w:t>)</w:t>
            </w:r>
          </w:p>
        </w:tc>
        <w:tc>
          <w:tcPr>
            <w:tcW w:w="900" w:type="pct"/>
            <w:vAlign w:val="center"/>
          </w:tcPr>
          <w:p w:rsidR="005D30CE" w:rsidRPr="00AE264A" w:rsidRDefault="005D30CE" w:rsidP="00CD5472">
            <w:pPr>
              <w:spacing w:after="200"/>
              <w:jc w:val="both"/>
              <w:rPr>
                <w:strike/>
                <w:sz w:val="24"/>
                <w:szCs w:val="24"/>
                <w:lang w:val="es-ES_tradnl"/>
              </w:rPr>
            </w:pPr>
            <w:r w:rsidRPr="00AE264A">
              <w:rPr>
                <w:strike/>
                <w:sz w:val="24"/>
                <w:szCs w:val="24"/>
                <w:lang w:val="es-ES_tradnl"/>
              </w:rPr>
              <w:t>-</w:t>
            </w:r>
          </w:p>
        </w:tc>
        <w:tc>
          <w:tcPr>
            <w:tcW w:w="1100" w:type="pct"/>
            <w:vAlign w:val="center"/>
          </w:tcPr>
          <w:p w:rsidR="005D30CE" w:rsidRPr="00AE264A" w:rsidRDefault="005D30CE" w:rsidP="00CD5472">
            <w:pPr>
              <w:spacing w:after="200"/>
              <w:jc w:val="both"/>
              <w:rPr>
                <w:strike/>
                <w:sz w:val="24"/>
                <w:szCs w:val="24"/>
                <w:lang w:val="es-ES_tradnl"/>
              </w:rPr>
            </w:pPr>
            <w:r w:rsidRPr="00AE264A">
              <w:rPr>
                <w:strike/>
                <w:sz w:val="24"/>
                <w:szCs w:val="24"/>
                <w:lang w:val="es-ES_tradnl"/>
              </w:rPr>
              <w:t>01 un</w:t>
            </w:r>
          </w:p>
        </w:tc>
        <w:tc>
          <w:tcPr>
            <w:tcW w:w="1000" w:type="pct"/>
            <w:vAlign w:val="center"/>
          </w:tcPr>
          <w:p w:rsidR="005D30CE" w:rsidRPr="00AE264A" w:rsidRDefault="005D30CE" w:rsidP="00CD5472">
            <w:pPr>
              <w:spacing w:after="200"/>
              <w:jc w:val="both"/>
              <w:rPr>
                <w:strike/>
                <w:sz w:val="24"/>
                <w:szCs w:val="24"/>
                <w:lang w:val="es-ES_tradnl"/>
              </w:rPr>
            </w:pPr>
            <w:r w:rsidRPr="00AE264A">
              <w:rPr>
                <w:strike/>
                <w:sz w:val="24"/>
                <w:szCs w:val="24"/>
                <w:lang w:val="es-ES_tradnl"/>
              </w:rPr>
              <w:t>01 un</w:t>
            </w:r>
          </w:p>
        </w:tc>
        <w:tc>
          <w:tcPr>
            <w:tcW w:w="800" w:type="pct"/>
            <w:vAlign w:val="center"/>
          </w:tcPr>
          <w:p w:rsidR="005D30CE" w:rsidRPr="00AE264A" w:rsidRDefault="00CD5472" w:rsidP="00CD5472">
            <w:pPr>
              <w:spacing w:after="200"/>
              <w:jc w:val="both"/>
              <w:rPr>
                <w:strike/>
                <w:sz w:val="24"/>
                <w:szCs w:val="24"/>
                <w:lang w:val="es-ES_tradnl"/>
              </w:rPr>
            </w:pPr>
            <w:r>
              <w:rPr>
                <w:strike/>
                <w:sz w:val="24"/>
                <w:szCs w:val="24"/>
                <w:lang w:val="es-ES_tradnl"/>
              </w:rPr>
              <w:t xml:space="preserve"> </w:t>
            </w:r>
            <w:r w:rsidR="005D30CE" w:rsidRPr="00AE264A">
              <w:rPr>
                <w:strike/>
                <w:sz w:val="24"/>
                <w:szCs w:val="24"/>
                <w:lang w:val="es-ES_tradnl"/>
              </w:rPr>
              <w:t>01 un</w:t>
            </w:r>
          </w:p>
        </w:tc>
      </w:tr>
      <w:tr w:rsidR="005D30CE" w:rsidRPr="00AE264A" w:rsidTr="00712D52">
        <w:trPr>
          <w:trHeight w:val="385"/>
        </w:trPr>
        <w:tc>
          <w:tcPr>
            <w:tcW w:w="1200" w:type="pct"/>
            <w:vAlign w:val="center"/>
          </w:tcPr>
          <w:p w:rsidR="005D30CE" w:rsidRPr="00AE264A" w:rsidRDefault="005D30CE" w:rsidP="00CD5472">
            <w:pPr>
              <w:spacing w:after="200"/>
              <w:jc w:val="both"/>
              <w:rPr>
                <w:strike/>
                <w:sz w:val="24"/>
                <w:szCs w:val="24"/>
                <w:lang w:val="es-ES_tradnl"/>
              </w:rPr>
            </w:pPr>
            <w:proofErr w:type="spellStart"/>
            <w:r w:rsidRPr="00AE264A">
              <w:rPr>
                <w:strike/>
                <w:sz w:val="24"/>
                <w:szCs w:val="24"/>
                <w:lang w:val="es-ES_tradnl"/>
              </w:rPr>
              <w:t>Tesoura</w:t>
            </w:r>
            <w:proofErr w:type="spellEnd"/>
            <w:r w:rsidRPr="00AE264A">
              <w:rPr>
                <w:strike/>
                <w:sz w:val="24"/>
                <w:szCs w:val="24"/>
                <w:lang w:val="es-ES_tradnl"/>
              </w:rPr>
              <w:t xml:space="preserve"> reta, curta</w:t>
            </w:r>
          </w:p>
        </w:tc>
        <w:tc>
          <w:tcPr>
            <w:tcW w:w="900" w:type="pct"/>
            <w:vAlign w:val="center"/>
          </w:tcPr>
          <w:p w:rsidR="005D30CE" w:rsidRPr="00AE264A" w:rsidRDefault="005D30CE" w:rsidP="00CD5472">
            <w:pPr>
              <w:spacing w:after="200"/>
              <w:jc w:val="both"/>
              <w:rPr>
                <w:strike/>
                <w:sz w:val="24"/>
                <w:szCs w:val="24"/>
                <w:lang w:val="es-ES_tradnl"/>
              </w:rPr>
            </w:pPr>
            <w:r w:rsidRPr="00AE264A">
              <w:rPr>
                <w:strike/>
                <w:sz w:val="24"/>
                <w:szCs w:val="24"/>
                <w:lang w:val="es-ES_tradnl"/>
              </w:rPr>
              <w:t>-</w:t>
            </w:r>
          </w:p>
        </w:tc>
        <w:tc>
          <w:tcPr>
            <w:tcW w:w="1100" w:type="pct"/>
            <w:vAlign w:val="center"/>
          </w:tcPr>
          <w:p w:rsidR="005D30CE" w:rsidRPr="00AE264A" w:rsidRDefault="005D30CE" w:rsidP="00CD5472">
            <w:pPr>
              <w:spacing w:after="200"/>
              <w:jc w:val="both"/>
              <w:rPr>
                <w:strike/>
                <w:sz w:val="24"/>
                <w:szCs w:val="24"/>
                <w:lang w:val="es-ES_tradnl"/>
              </w:rPr>
            </w:pPr>
            <w:r w:rsidRPr="00AE264A">
              <w:rPr>
                <w:strike/>
                <w:sz w:val="24"/>
                <w:szCs w:val="24"/>
                <w:lang w:val="es-ES_tradnl"/>
              </w:rPr>
              <w:t>01 un</w:t>
            </w:r>
          </w:p>
        </w:tc>
        <w:tc>
          <w:tcPr>
            <w:tcW w:w="1000" w:type="pct"/>
            <w:vAlign w:val="center"/>
          </w:tcPr>
          <w:p w:rsidR="005D30CE" w:rsidRPr="00AE264A" w:rsidRDefault="005D30CE" w:rsidP="00CD5472">
            <w:pPr>
              <w:spacing w:after="200"/>
              <w:jc w:val="both"/>
              <w:rPr>
                <w:strike/>
                <w:sz w:val="24"/>
                <w:szCs w:val="24"/>
                <w:lang w:val="es-ES_tradnl"/>
              </w:rPr>
            </w:pPr>
            <w:r w:rsidRPr="00AE264A">
              <w:rPr>
                <w:strike/>
                <w:sz w:val="24"/>
                <w:szCs w:val="24"/>
                <w:lang w:val="es-ES_tradnl"/>
              </w:rPr>
              <w:t>01 un</w:t>
            </w:r>
          </w:p>
        </w:tc>
        <w:tc>
          <w:tcPr>
            <w:tcW w:w="800" w:type="pct"/>
            <w:vAlign w:val="center"/>
          </w:tcPr>
          <w:p w:rsidR="005D30CE" w:rsidRPr="00AE264A" w:rsidRDefault="005D30CE" w:rsidP="00CD5472">
            <w:pPr>
              <w:spacing w:after="200"/>
              <w:jc w:val="both"/>
              <w:rPr>
                <w:strike/>
                <w:sz w:val="24"/>
                <w:szCs w:val="24"/>
                <w:lang w:val="es-ES_tradnl"/>
              </w:rPr>
            </w:pPr>
            <w:r w:rsidRPr="00AE264A">
              <w:rPr>
                <w:strike/>
                <w:sz w:val="24"/>
                <w:szCs w:val="24"/>
                <w:lang w:val="es-ES_tradnl"/>
              </w:rPr>
              <w:t>-</w:t>
            </w:r>
          </w:p>
        </w:tc>
      </w:tr>
      <w:tr w:rsidR="005D30CE" w:rsidRPr="00AE264A" w:rsidTr="00712D52">
        <w:trPr>
          <w:trHeight w:val="385"/>
        </w:trPr>
        <w:tc>
          <w:tcPr>
            <w:tcW w:w="1200" w:type="pct"/>
            <w:vAlign w:val="center"/>
          </w:tcPr>
          <w:p w:rsidR="005D30CE" w:rsidRPr="00AE264A" w:rsidRDefault="005D30CE" w:rsidP="00CD5472">
            <w:pPr>
              <w:spacing w:after="200"/>
              <w:jc w:val="both"/>
              <w:rPr>
                <w:strike/>
                <w:sz w:val="24"/>
                <w:szCs w:val="24"/>
                <w:lang w:val="es-ES_tradnl"/>
              </w:rPr>
            </w:pPr>
            <w:proofErr w:type="spellStart"/>
            <w:r w:rsidRPr="00AE264A">
              <w:rPr>
                <w:strike/>
                <w:sz w:val="24"/>
                <w:szCs w:val="24"/>
                <w:lang w:val="es-ES_tradnl"/>
              </w:rPr>
              <w:t>Tesoura</w:t>
            </w:r>
            <w:proofErr w:type="spellEnd"/>
            <w:r w:rsidRPr="00AE264A">
              <w:rPr>
                <w:strike/>
                <w:sz w:val="24"/>
                <w:szCs w:val="24"/>
                <w:lang w:val="es-ES_tradnl"/>
              </w:rPr>
              <w:t xml:space="preserve"> curva, curta</w:t>
            </w:r>
          </w:p>
        </w:tc>
        <w:tc>
          <w:tcPr>
            <w:tcW w:w="900" w:type="pct"/>
            <w:vAlign w:val="center"/>
          </w:tcPr>
          <w:p w:rsidR="005D30CE" w:rsidRPr="00AE264A" w:rsidRDefault="005D30CE" w:rsidP="00CD5472">
            <w:pPr>
              <w:spacing w:after="200"/>
              <w:jc w:val="both"/>
              <w:rPr>
                <w:strike/>
                <w:sz w:val="24"/>
                <w:szCs w:val="24"/>
                <w:lang w:val="es-ES_tradnl"/>
              </w:rPr>
            </w:pPr>
            <w:r w:rsidRPr="00AE264A">
              <w:rPr>
                <w:strike/>
                <w:sz w:val="24"/>
                <w:szCs w:val="24"/>
                <w:lang w:val="es-ES_tradnl"/>
              </w:rPr>
              <w:t>-</w:t>
            </w:r>
          </w:p>
        </w:tc>
        <w:tc>
          <w:tcPr>
            <w:tcW w:w="1100" w:type="pct"/>
            <w:vAlign w:val="center"/>
          </w:tcPr>
          <w:p w:rsidR="005D30CE" w:rsidRPr="00AE264A" w:rsidRDefault="005D30CE" w:rsidP="00CD5472">
            <w:pPr>
              <w:spacing w:after="200"/>
              <w:jc w:val="both"/>
              <w:rPr>
                <w:strike/>
                <w:sz w:val="24"/>
                <w:szCs w:val="24"/>
                <w:lang w:val="es-ES_tradnl"/>
              </w:rPr>
            </w:pPr>
            <w:r w:rsidRPr="00AE264A">
              <w:rPr>
                <w:strike/>
                <w:sz w:val="24"/>
                <w:szCs w:val="24"/>
                <w:lang w:val="es-ES_tradnl"/>
              </w:rPr>
              <w:t>01 un</w:t>
            </w:r>
          </w:p>
        </w:tc>
        <w:tc>
          <w:tcPr>
            <w:tcW w:w="1000" w:type="pct"/>
            <w:vAlign w:val="center"/>
          </w:tcPr>
          <w:p w:rsidR="005D30CE" w:rsidRPr="00AE264A" w:rsidRDefault="005D30CE" w:rsidP="00CD5472">
            <w:pPr>
              <w:spacing w:after="200"/>
              <w:jc w:val="both"/>
              <w:rPr>
                <w:strike/>
                <w:sz w:val="24"/>
                <w:szCs w:val="24"/>
                <w:lang w:val="es-ES_tradnl"/>
              </w:rPr>
            </w:pPr>
            <w:r w:rsidRPr="00AE264A">
              <w:rPr>
                <w:strike/>
                <w:sz w:val="24"/>
                <w:szCs w:val="24"/>
                <w:lang w:val="es-ES_tradnl"/>
              </w:rPr>
              <w:t>01 un</w:t>
            </w:r>
          </w:p>
        </w:tc>
        <w:tc>
          <w:tcPr>
            <w:tcW w:w="800" w:type="pct"/>
            <w:vAlign w:val="center"/>
          </w:tcPr>
          <w:p w:rsidR="005D30CE" w:rsidRPr="00AE264A" w:rsidRDefault="005D30CE" w:rsidP="00CD5472">
            <w:pPr>
              <w:spacing w:after="200"/>
              <w:jc w:val="both"/>
              <w:rPr>
                <w:strike/>
                <w:sz w:val="24"/>
                <w:szCs w:val="24"/>
                <w:lang w:val="es-ES_tradnl"/>
              </w:rPr>
            </w:pPr>
            <w:r w:rsidRPr="00AE264A">
              <w:rPr>
                <w:strike/>
                <w:sz w:val="24"/>
                <w:szCs w:val="24"/>
                <w:lang w:val="es-ES_tradnl"/>
              </w:rPr>
              <w:t>-</w:t>
            </w:r>
          </w:p>
        </w:tc>
      </w:tr>
      <w:tr w:rsidR="005D30CE" w:rsidRPr="00AE264A" w:rsidTr="00712D52">
        <w:trPr>
          <w:trHeight w:val="385"/>
        </w:trPr>
        <w:tc>
          <w:tcPr>
            <w:tcW w:w="1200" w:type="pct"/>
            <w:vAlign w:val="center"/>
          </w:tcPr>
          <w:p w:rsidR="005D30CE" w:rsidRPr="00AE264A" w:rsidRDefault="005D30CE" w:rsidP="00CD5472">
            <w:pPr>
              <w:spacing w:after="200"/>
              <w:jc w:val="both"/>
              <w:rPr>
                <w:strike/>
                <w:sz w:val="24"/>
                <w:szCs w:val="24"/>
                <w:lang w:val="es-ES_tradnl"/>
              </w:rPr>
            </w:pPr>
            <w:r w:rsidRPr="00AE264A">
              <w:rPr>
                <w:strike/>
                <w:sz w:val="24"/>
                <w:szCs w:val="24"/>
                <w:lang w:val="es-ES_tradnl"/>
              </w:rPr>
              <w:t xml:space="preserve">Suporte para </w:t>
            </w:r>
            <w:proofErr w:type="spellStart"/>
            <w:r w:rsidRPr="00AE264A">
              <w:rPr>
                <w:strike/>
                <w:sz w:val="24"/>
                <w:szCs w:val="24"/>
                <w:lang w:val="es-ES_tradnl"/>
              </w:rPr>
              <w:t>injeções</w:t>
            </w:r>
            <w:proofErr w:type="spellEnd"/>
            <w:r w:rsidRPr="00AE264A">
              <w:rPr>
                <w:strike/>
                <w:sz w:val="24"/>
                <w:szCs w:val="24"/>
                <w:lang w:val="es-ES_tradnl"/>
              </w:rPr>
              <w:t xml:space="preserve"> endovenosas</w:t>
            </w:r>
          </w:p>
        </w:tc>
        <w:tc>
          <w:tcPr>
            <w:tcW w:w="900" w:type="pct"/>
            <w:vAlign w:val="center"/>
          </w:tcPr>
          <w:p w:rsidR="005D30CE" w:rsidRPr="00AE264A" w:rsidRDefault="005D30CE" w:rsidP="00CD5472">
            <w:pPr>
              <w:spacing w:after="200"/>
              <w:jc w:val="both"/>
              <w:rPr>
                <w:strike/>
                <w:sz w:val="24"/>
                <w:szCs w:val="24"/>
                <w:lang w:val="es-ES_tradnl"/>
              </w:rPr>
            </w:pPr>
            <w:r w:rsidRPr="00AE264A">
              <w:rPr>
                <w:strike/>
                <w:sz w:val="24"/>
                <w:szCs w:val="24"/>
                <w:lang w:val="es-ES_tradnl"/>
              </w:rPr>
              <w:t>-</w:t>
            </w:r>
          </w:p>
        </w:tc>
        <w:tc>
          <w:tcPr>
            <w:tcW w:w="1100" w:type="pct"/>
            <w:vAlign w:val="center"/>
          </w:tcPr>
          <w:p w:rsidR="005D30CE" w:rsidRPr="00AE264A" w:rsidRDefault="005D30CE" w:rsidP="00CD5472">
            <w:pPr>
              <w:spacing w:after="200"/>
              <w:jc w:val="both"/>
              <w:rPr>
                <w:strike/>
                <w:sz w:val="24"/>
                <w:szCs w:val="24"/>
                <w:lang w:val="es-ES_tradnl"/>
              </w:rPr>
            </w:pPr>
            <w:r w:rsidRPr="00AE264A">
              <w:rPr>
                <w:strike/>
                <w:sz w:val="24"/>
                <w:szCs w:val="24"/>
                <w:lang w:val="es-ES_tradnl"/>
              </w:rPr>
              <w:t>01 un</w:t>
            </w:r>
          </w:p>
        </w:tc>
        <w:tc>
          <w:tcPr>
            <w:tcW w:w="1000" w:type="pct"/>
            <w:vAlign w:val="center"/>
          </w:tcPr>
          <w:p w:rsidR="005D30CE" w:rsidRPr="00AE264A" w:rsidRDefault="005D30CE" w:rsidP="00CD5472">
            <w:pPr>
              <w:spacing w:after="200"/>
              <w:jc w:val="both"/>
              <w:rPr>
                <w:strike/>
                <w:sz w:val="24"/>
                <w:szCs w:val="24"/>
                <w:lang w:val="es-ES_tradnl"/>
              </w:rPr>
            </w:pPr>
            <w:r w:rsidRPr="00AE264A">
              <w:rPr>
                <w:strike/>
                <w:sz w:val="24"/>
                <w:szCs w:val="24"/>
                <w:lang w:val="es-ES_tradnl"/>
              </w:rPr>
              <w:t>01 un</w:t>
            </w:r>
          </w:p>
        </w:tc>
        <w:tc>
          <w:tcPr>
            <w:tcW w:w="800" w:type="pct"/>
            <w:vAlign w:val="center"/>
          </w:tcPr>
          <w:p w:rsidR="005D30CE" w:rsidRPr="00AE264A" w:rsidRDefault="005D30CE" w:rsidP="00CD5472">
            <w:pPr>
              <w:spacing w:after="200"/>
              <w:jc w:val="both"/>
              <w:rPr>
                <w:strike/>
                <w:sz w:val="24"/>
                <w:szCs w:val="24"/>
                <w:lang w:val="es-ES_tradnl"/>
              </w:rPr>
            </w:pPr>
            <w:r w:rsidRPr="00AE264A">
              <w:rPr>
                <w:strike/>
                <w:sz w:val="24"/>
                <w:szCs w:val="24"/>
                <w:lang w:val="es-ES_tradnl"/>
              </w:rPr>
              <w:t>-</w:t>
            </w:r>
          </w:p>
        </w:tc>
      </w:tr>
      <w:tr w:rsidR="005D30CE" w:rsidRPr="00AE264A" w:rsidTr="00712D52">
        <w:trPr>
          <w:trHeight w:val="385"/>
        </w:trPr>
        <w:tc>
          <w:tcPr>
            <w:tcW w:w="1200" w:type="pct"/>
            <w:vAlign w:val="center"/>
          </w:tcPr>
          <w:p w:rsidR="005D30CE" w:rsidRPr="00AE264A" w:rsidRDefault="005D30CE" w:rsidP="00CD5472">
            <w:pPr>
              <w:spacing w:after="200"/>
              <w:jc w:val="both"/>
              <w:rPr>
                <w:strike/>
                <w:sz w:val="24"/>
                <w:szCs w:val="24"/>
                <w:lang w:val="es-ES_tradnl"/>
              </w:rPr>
            </w:pPr>
            <w:r w:rsidRPr="00AE264A">
              <w:rPr>
                <w:strike/>
                <w:sz w:val="24"/>
                <w:szCs w:val="24"/>
                <w:lang w:val="es-ES_tradnl"/>
              </w:rPr>
              <w:t>Suporte para solutos</w:t>
            </w:r>
          </w:p>
        </w:tc>
        <w:tc>
          <w:tcPr>
            <w:tcW w:w="900" w:type="pct"/>
            <w:vAlign w:val="center"/>
          </w:tcPr>
          <w:p w:rsidR="005D30CE" w:rsidRPr="00AE264A" w:rsidRDefault="005D30CE" w:rsidP="00CD5472">
            <w:pPr>
              <w:spacing w:after="200"/>
              <w:jc w:val="both"/>
              <w:rPr>
                <w:strike/>
                <w:sz w:val="24"/>
                <w:szCs w:val="24"/>
              </w:rPr>
            </w:pPr>
            <w:r w:rsidRPr="00AE264A">
              <w:rPr>
                <w:strike/>
                <w:sz w:val="24"/>
                <w:szCs w:val="24"/>
              </w:rPr>
              <w:t>-</w:t>
            </w:r>
          </w:p>
        </w:tc>
        <w:tc>
          <w:tcPr>
            <w:tcW w:w="1100" w:type="pct"/>
            <w:vAlign w:val="center"/>
          </w:tcPr>
          <w:p w:rsidR="005D30CE" w:rsidRPr="00AE264A" w:rsidRDefault="005D30CE" w:rsidP="00CD5472">
            <w:pPr>
              <w:spacing w:after="200"/>
              <w:jc w:val="both"/>
              <w:rPr>
                <w:strike/>
                <w:sz w:val="24"/>
                <w:szCs w:val="24"/>
              </w:rPr>
            </w:pPr>
            <w:r w:rsidRPr="00AE264A">
              <w:rPr>
                <w:strike/>
                <w:sz w:val="24"/>
                <w:szCs w:val="24"/>
              </w:rPr>
              <w:t xml:space="preserve">01 </w:t>
            </w:r>
            <w:proofErr w:type="spellStart"/>
            <w:r w:rsidRPr="00AE264A">
              <w:rPr>
                <w:strike/>
                <w:sz w:val="24"/>
                <w:szCs w:val="24"/>
              </w:rPr>
              <w:t>un</w:t>
            </w:r>
            <w:proofErr w:type="spellEnd"/>
          </w:p>
        </w:tc>
        <w:tc>
          <w:tcPr>
            <w:tcW w:w="1000" w:type="pct"/>
            <w:vAlign w:val="center"/>
          </w:tcPr>
          <w:p w:rsidR="005D30CE" w:rsidRPr="00AE264A" w:rsidRDefault="005D30CE" w:rsidP="00CD5472">
            <w:pPr>
              <w:spacing w:after="200"/>
              <w:jc w:val="both"/>
              <w:rPr>
                <w:strike/>
                <w:sz w:val="24"/>
                <w:szCs w:val="24"/>
              </w:rPr>
            </w:pPr>
            <w:r w:rsidRPr="00AE264A">
              <w:rPr>
                <w:strike/>
                <w:sz w:val="24"/>
                <w:szCs w:val="24"/>
              </w:rPr>
              <w:t xml:space="preserve">01 </w:t>
            </w:r>
            <w:proofErr w:type="spellStart"/>
            <w:r w:rsidRPr="00AE264A">
              <w:rPr>
                <w:strike/>
                <w:sz w:val="24"/>
                <w:szCs w:val="24"/>
              </w:rPr>
              <w:t>un</w:t>
            </w:r>
            <w:proofErr w:type="spellEnd"/>
          </w:p>
        </w:tc>
        <w:tc>
          <w:tcPr>
            <w:tcW w:w="800" w:type="pct"/>
            <w:vAlign w:val="center"/>
          </w:tcPr>
          <w:p w:rsidR="005D30CE" w:rsidRPr="00AE264A" w:rsidRDefault="005D30CE" w:rsidP="00CD5472">
            <w:pPr>
              <w:spacing w:after="200"/>
              <w:jc w:val="both"/>
              <w:rPr>
                <w:strike/>
                <w:sz w:val="24"/>
                <w:szCs w:val="24"/>
              </w:rPr>
            </w:pPr>
            <w:r w:rsidRPr="00AE264A">
              <w:rPr>
                <w:strike/>
                <w:sz w:val="24"/>
                <w:szCs w:val="24"/>
              </w:rPr>
              <w:t>-</w:t>
            </w:r>
          </w:p>
        </w:tc>
      </w:tr>
      <w:tr w:rsidR="005D30CE" w:rsidRPr="00AE264A" w:rsidTr="00712D52">
        <w:trPr>
          <w:trHeight w:val="385"/>
        </w:trPr>
        <w:tc>
          <w:tcPr>
            <w:tcW w:w="1200" w:type="pct"/>
            <w:vAlign w:val="center"/>
          </w:tcPr>
          <w:p w:rsidR="005D30CE" w:rsidRPr="00AE264A" w:rsidRDefault="005D30CE" w:rsidP="00CD5472">
            <w:pPr>
              <w:spacing w:after="200"/>
              <w:jc w:val="both"/>
              <w:rPr>
                <w:strike/>
                <w:sz w:val="24"/>
                <w:szCs w:val="24"/>
              </w:rPr>
            </w:pPr>
            <w:proofErr w:type="spellStart"/>
            <w:r w:rsidRPr="00AE264A">
              <w:rPr>
                <w:strike/>
                <w:sz w:val="24"/>
                <w:szCs w:val="24"/>
              </w:rPr>
              <w:t>Suspencinhos</w:t>
            </w:r>
            <w:proofErr w:type="spellEnd"/>
            <w:r w:rsidRPr="00AE264A">
              <w:rPr>
                <w:strike/>
                <w:sz w:val="24"/>
                <w:szCs w:val="24"/>
              </w:rPr>
              <w:t xml:space="preserve"> com cinto de sustentação</w:t>
            </w:r>
          </w:p>
        </w:tc>
        <w:tc>
          <w:tcPr>
            <w:tcW w:w="900" w:type="pct"/>
            <w:vAlign w:val="center"/>
          </w:tcPr>
          <w:p w:rsidR="005D30CE" w:rsidRPr="00AE264A" w:rsidRDefault="005D30CE" w:rsidP="00CD5472">
            <w:pPr>
              <w:spacing w:after="200"/>
              <w:jc w:val="both"/>
              <w:rPr>
                <w:strike/>
                <w:sz w:val="24"/>
                <w:szCs w:val="24"/>
              </w:rPr>
            </w:pPr>
            <w:r w:rsidRPr="00AE264A">
              <w:rPr>
                <w:strike/>
                <w:sz w:val="24"/>
                <w:szCs w:val="24"/>
              </w:rPr>
              <w:t xml:space="preserve">Tamanhos grande e médio </w:t>
            </w:r>
            <w:proofErr w:type="gramStart"/>
            <w:r w:rsidRPr="00AE264A">
              <w:rPr>
                <w:strike/>
                <w:sz w:val="24"/>
                <w:szCs w:val="24"/>
              </w:rPr>
              <w:t>( cada</w:t>
            </w:r>
            <w:proofErr w:type="gramEnd"/>
            <w:r w:rsidRPr="00AE264A">
              <w:rPr>
                <w:strike/>
                <w:sz w:val="24"/>
                <w:szCs w:val="24"/>
              </w:rPr>
              <w:t>)</w:t>
            </w:r>
          </w:p>
        </w:tc>
        <w:tc>
          <w:tcPr>
            <w:tcW w:w="1100" w:type="pct"/>
            <w:vAlign w:val="center"/>
          </w:tcPr>
          <w:p w:rsidR="005D30CE" w:rsidRPr="00AE264A" w:rsidRDefault="005D30CE" w:rsidP="00CD5472">
            <w:pPr>
              <w:spacing w:after="200"/>
              <w:jc w:val="both"/>
              <w:rPr>
                <w:strike/>
                <w:sz w:val="24"/>
                <w:szCs w:val="24"/>
                <w:lang w:val="es-ES_tradnl"/>
              </w:rPr>
            </w:pPr>
            <w:r w:rsidRPr="00AE264A">
              <w:rPr>
                <w:strike/>
                <w:sz w:val="24"/>
                <w:szCs w:val="24"/>
                <w:lang w:val="es-ES_tradnl"/>
              </w:rPr>
              <w:t>03 un</w:t>
            </w:r>
          </w:p>
        </w:tc>
        <w:tc>
          <w:tcPr>
            <w:tcW w:w="1000" w:type="pct"/>
            <w:vAlign w:val="center"/>
          </w:tcPr>
          <w:p w:rsidR="005D30CE" w:rsidRPr="00AE264A" w:rsidRDefault="005D30CE" w:rsidP="00CD5472">
            <w:pPr>
              <w:spacing w:after="200"/>
              <w:jc w:val="both"/>
              <w:rPr>
                <w:strike/>
                <w:sz w:val="24"/>
                <w:szCs w:val="24"/>
                <w:lang w:val="es-ES_tradnl"/>
              </w:rPr>
            </w:pPr>
            <w:r w:rsidRPr="00AE264A">
              <w:rPr>
                <w:strike/>
                <w:sz w:val="24"/>
                <w:szCs w:val="24"/>
                <w:lang w:val="es-ES_tradnl"/>
              </w:rPr>
              <w:t>02 un</w:t>
            </w:r>
          </w:p>
        </w:tc>
        <w:tc>
          <w:tcPr>
            <w:tcW w:w="800" w:type="pct"/>
            <w:vAlign w:val="center"/>
          </w:tcPr>
          <w:p w:rsidR="005D30CE" w:rsidRPr="00AE264A" w:rsidRDefault="005D30CE" w:rsidP="00CD5472">
            <w:pPr>
              <w:spacing w:after="200"/>
              <w:jc w:val="both"/>
              <w:rPr>
                <w:strike/>
                <w:sz w:val="24"/>
                <w:szCs w:val="24"/>
                <w:lang w:val="es-ES_tradnl"/>
              </w:rPr>
            </w:pPr>
            <w:r w:rsidRPr="00AE264A">
              <w:rPr>
                <w:strike/>
                <w:sz w:val="24"/>
                <w:szCs w:val="24"/>
                <w:lang w:val="es-ES_tradnl"/>
              </w:rPr>
              <w:t>-</w:t>
            </w:r>
          </w:p>
        </w:tc>
      </w:tr>
      <w:tr w:rsidR="005D30CE" w:rsidRPr="00AE264A" w:rsidTr="00712D52">
        <w:trPr>
          <w:trHeight w:val="385"/>
        </w:trPr>
        <w:tc>
          <w:tcPr>
            <w:tcW w:w="1200" w:type="pct"/>
            <w:vAlign w:val="center"/>
          </w:tcPr>
          <w:p w:rsidR="005D30CE" w:rsidRPr="00AE264A" w:rsidRDefault="005D30CE" w:rsidP="00CD5472">
            <w:pPr>
              <w:spacing w:after="200"/>
              <w:jc w:val="both"/>
              <w:rPr>
                <w:strike/>
                <w:sz w:val="24"/>
                <w:szCs w:val="24"/>
                <w:lang w:val="es-ES_tradnl"/>
              </w:rPr>
            </w:pPr>
            <w:r w:rsidRPr="00AE264A">
              <w:rPr>
                <w:strike/>
                <w:sz w:val="24"/>
                <w:szCs w:val="24"/>
                <w:lang w:val="es-ES_tradnl"/>
              </w:rPr>
              <w:t xml:space="preserve">Tambor para </w:t>
            </w:r>
            <w:proofErr w:type="spellStart"/>
            <w:r w:rsidRPr="00AE264A">
              <w:rPr>
                <w:strike/>
                <w:sz w:val="24"/>
                <w:szCs w:val="24"/>
                <w:lang w:val="es-ES_tradnl"/>
              </w:rPr>
              <w:t>algodão</w:t>
            </w:r>
            <w:proofErr w:type="spellEnd"/>
            <w:r w:rsidRPr="00AE264A">
              <w:rPr>
                <w:strike/>
                <w:sz w:val="24"/>
                <w:szCs w:val="24"/>
                <w:lang w:val="es-ES_tradnl"/>
              </w:rPr>
              <w:t xml:space="preserve"> </w:t>
            </w:r>
            <w:r w:rsidRPr="00AE264A">
              <w:rPr>
                <w:strike/>
                <w:sz w:val="24"/>
                <w:szCs w:val="24"/>
                <w:lang w:val="es-ES_tradnl"/>
              </w:rPr>
              <w:lastRenderedPageBreak/>
              <w:t>esterilizado</w:t>
            </w:r>
          </w:p>
        </w:tc>
        <w:tc>
          <w:tcPr>
            <w:tcW w:w="900" w:type="pct"/>
            <w:vAlign w:val="center"/>
          </w:tcPr>
          <w:p w:rsidR="005D30CE" w:rsidRPr="00AE264A" w:rsidRDefault="005D30CE" w:rsidP="00CD5472">
            <w:pPr>
              <w:spacing w:after="200"/>
              <w:jc w:val="both"/>
              <w:rPr>
                <w:strike/>
                <w:sz w:val="24"/>
                <w:szCs w:val="24"/>
              </w:rPr>
            </w:pPr>
            <w:r w:rsidRPr="00AE264A">
              <w:rPr>
                <w:strike/>
                <w:sz w:val="24"/>
                <w:szCs w:val="24"/>
              </w:rPr>
              <w:lastRenderedPageBreak/>
              <w:t>Aço inox</w:t>
            </w:r>
            <w:r w:rsidR="00CD5472">
              <w:rPr>
                <w:strike/>
                <w:sz w:val="24"/>
                <w:szCs w:val="24"/>
              </w:rPr>
              <w:t xml:space="preserve"> </w:t>
            </w:r>
            <w:proofErr w:type="gramStart"/>
            <w:r w:rsidRPr="00AE264A">
              <w:rPr>
                <w:strike/>
                <w:sz w:val="24"/>
                <w:szCs w:val="24"/>
              </w:rPr>
              <w:t>( 12</w:t>
            </w:r>
            <w:proofErr w:type="gramEnd"/>
            <w:r w:rsidRPr="00AE264A">
              <w:rPr>
                <w:strike/>
                <w:sz w:val="24"/>
                <w:szCs w:val="24"/>
              </w:rPr>
              <w:t xml:space="preserve"> cm x 12 </w:t>
            </w:r>
            <w:r w:rsidRPr="00AE264A">
              <w:rPr>
                <w:strike/>
                <w:sz w:val="24"/>
                <w:szCs w:val="24"/>
              </w:rPr>
              <w:lastRenderedPageBreak/>
              <w:t>cm )</w:t>
            </w:r>
          </w:p>
        </w:tc>
        <w:tc>
          <w:tcPr>
            <w:tcW w:w="1100" w:type="pct"/>
            <w:vAlign w:val="center"/>
          </w:tcPr>
          <w:p w:rsidR="005D30CE" w:rsidRPr="00AE264A" w:rsidRDefault="005D30CE" w:rsidP="00CD5472">
            <w:pPr>
              <w:spacing w:after="200"/>
              <w:jc w:val="both"/>
              <w:rPr>
                <w:strike/>
                <w:sz w:val="24"/>
                <w:szCs w:val="24"/>
                <w:lang w:val="es-ES_tradnl"/>
              </w:rPr>
            </w:pPr>
            <w:r w:rsidRPr="00AE264A">
              <w:rPr>
                <w:strike/>
                <w:sz w:val="24"/>
                <w:szCs w:val="24"/>
                <w:lang w:val="es-ES_tradnl"/>
              </w:rPr>
              <w:lastRenderedPageBreak/>
              <w:t>01 un</w:t>
            </w:r>
          </w:p>
        </w:tc>
        <w:tc>
          <w:tcPr>
            <w:tcW w:w="1000" w:type="pct"/>
            <w:vAlign w:val="center"/>
          </w:tcPr>
          <w:p w:rsidR="005D30CE" w:rsidRPr="00AE264A" w:rsidRDefault="005D30CE" w:rsidP="00CD5472">
            <w:pPr>
              <w:spacing w:after="200"/>
              <w:jc w:val="both"/>
              <w:rPr>
                <w:strike/>
                <w:sz w:val="24"/>
                <w:szCs w:val="24"/>
                <w:lang w:val="es-ES_tradnl"/>
              </w:rPr>
            </w:pPr>
            <w:r w:rsidRPr="00AE264A">
              <w:rPr>
                <w:strike/>
                <w:sz w:val="24"/>
                <w:szCs w:val="24"/>
                <w:lang w:val="es-ES_tradnl"/>
              </w:rPr>
              <w:t>01 un</w:t>
            </w:r>
          </w:p>
        </w:tc>
        <w:tc>
          <w:tcPr>
            <w:tcW w:w="800" w:type="pct"/>
            <w:vAlign w:val="center"/>
          </w:tcPr>
          <w:p w:rsidR="005D30CE" w:rsidRPr="00AE264A" w:rsidRDefault="005D30CE" w:rsidP="00CD5472">
            <w:pPr>
              <w:spacing w:after="200"/>
              <w:jc w:val="both"/>
              <w:rPr>
                <w:strike/>
                <w:sz w:val="24"/>
                <w:szCs w:val="24"/>
                <w:lang w:val="es-ES_tradnl"/>
              </w:rPr>
            </w:pPr>
            <w:r w:rsidRPr="00AE264A">
              <w:rPr>
                <w:strike/>
                <w:sz w:val="24"/>
                <w:szCs w:val="24"/>
                <w:lang w:val="es-ES_tradnl"/>
              </w:rPr>
              <w:t>-</w:t>
            </w:r>
          </w:p>
        </w:tc>
      </w:tr>
      <w:tr w:rsidR="005D30CE" w:rsidRPr="00AE264A" w:rsidTr="00712D52">
        <w:trPr>
          <w:trHeight w:val="385"/>
        </w:trPr>
        <w:tc>
          <w:tcPr>
            <w:tcW w:w="1200" w:type="pct"/>
            <w:vAlign w:val="center"/>
          </w:tcPr>
          <w:p w:rsidR="005D30CE" w:rsidRPr="00AE264A" w:rsidRDefault="005D30CE" w:rsidP="00CD5472">
            <w:pPr>
              <w:spacing w:after="200"/>
              <w:jc w:val="both"/>
              <w:rPr>
                <w:strike/>
                <w:sz w:val="24"/>
                <w:szCs w:val="24"/>
                <w:lang w:val="es-ES_tradnl"/>
              </w:rPr>
            </w:pPr>
            <w:r w:rsidRPr="00AE264A">
              <w:rPr>
                <w:strike/>
                <w:sz w:val="24"/>
                <w:szCs w:val="24"/>
                <w:lang w:val="es-ES_tradnl"/>
              </w:rPr>
              <w:t xml:space="preserve">Tambor para </w:t>
            </w:r>
            <w:proofErr w:type="spellStart"/>
            <w:r w:rsidRPr="00AE264A">
              <w:rPr>
                <w:strike/>
                <w:sz w:val="24"/>
                <w:szCs w:val="24"/>
                <w:lang w:val="es-ES_tradnl"/>
              </w:rPr>
              <w:t>compressa</w:t>
            </w:r>
            <w:proofErr w:type="spellEnd"/>
            <w:r w:rsidRPr="00AE264A">
              <w:rPr>
                <w:strike/>
                <w:sz w:val="24"/>
                <w:szCs w:val="24"/>
                <w:lang w:val="es-ES_tradnl"/>
              </w:rPr>
              <w:t xml:space="preserve"> de </w:t>
            </w:r>
            <w:proofErr w:type="spellStart"/>
            <w:r w:rsidRPr="00AE264A">
              <w:rPr>
                <w:strike/>
                <w:sz w:val="24"/>
                <w:szCs w:val="24"/>
                <w:lang w:val="es-ES_tradnl"/>
              </w:rPr>
              <w:t>gaze</w:t>
            </w:r>
            <w:proofErr w:type="spellEnd"/>
            <w:r w:rsidRPr="00AE264A">
              <w:rPr>
                <w:strike/>
                <w:sz w:val="24"/>
                <w:szCs w:val="24"/>
                <w:lang w:val="es-ES_tradnl"/>
              </w:rPr>
              <w:t xml:space="preserve"> esterilizada</w:t>
            </w:r>
          </w:p>
        </w:tc>
        <w:tc>
          <w:tcPr>
            <w:tcW w:w="900" w:type="pct"/>
            <w:vAlign w:val="center"/>
          </w:tcPr>
          <w:p w:rsidR="005D30CE" w:rsidRPr="00AE264A" w:rsidRDefault="005D30CE" w:rsidP="00CD5472">
            <w:pPr>
              <w:spacing w:after="200"/>
              <w:jc w:val="both"/>
              <w:rPr>
                <w:strike/>
                <w:sz w:val="24"/>
                <w:szCs w:val="24"/>
              </w:rPr>
            </w:pPr>
            <w:r w:rsidRPr="00AE264A">
              <w:rPr>
                <w:strike/>
                <w:sz w:val="24"/>
                <w:szCs w:val="24"/>
              </w:rPr>
              <w:t>Aço inox</w:t>
            </w:r>
            <w:r w:rsidR="00CD5472">
              <w:rPr>
                <w:strike/>
                <w:sz w:val="24"/>
                <w:szCs w:val="24"/>
              </w:rPr>
              <w:t xml:space="preserve"> </w:t>
            </w:r>
            <w:proofErr w:type="gramStart"/>
            <w:r w:rsidRPr="00AE264A">
              <w:rPr>
                <w:strike/>
                <w:sz w:val="24"/>
                <w:szCs w:val="24"/>
              </w:rPr>
              <w:t>( 12</w:t>
            </w:r>
            <w:proofErr w:type="gramEnd"/>
            <w:r w:rsidRPr="00AE264A">
              <w:rPr>
                <w:strike/>
                <w:sz w:val="24"/>
                <w:szCs w:val="24"/>
              </w:rPr>
              <w:t xml:space="preserve"> cm x 12 cm )</w:t>
            </w:r>
          </w:p>
        </w:tc>
        <w:tc>
          <w:tcPr>
            <w:tcW w:w="1100" w:type="pct"/>
            <w:vAlign w:val="center"/>
          </w:tcPr>
          <w:p w:rsidR="005D30CE" w:rsidRPr="00AE264A" w:rsidRDefault="005D30CE" w:rsidP="00CD5472">
            <w:pPr>
              <w:spacing w:after="200"/>
              <w:jc w:val="both"/>
              <w:rPr>
                <w:strike/>
                <w:sz w:val="24"/>
                <w:szCs w:val="24"/>
                <w:lang w:val="es-ES_tradnl"/>
              </w:rPr>
            </w:pPr>
            <w:r w:rsidRPr="00AE264A">
              <w:rPr>
                <w:strike/>
                <w:sz w:val="24"/>
                <w:szCs w:val="24"/>
                <w:lang w:val="es-ES_tradnl"/>
              </w:rPr>
              <w:t>02 un</w:t>
            </w:r>
          </w:p>
        </w:tc>
        <w:tc>
          <w:tcPr>
            <w:tcW w:w="1000" w:type="pct"/>
            <w:vAlign w:val="center"/>
          </w:tcPr>
          <w:p w:rsidR="005D30CE" w:rsidRPr="00AE264A" w:rsidRDefault="005D30CE" w:rsidP="00CD5472">
            <w:pPr>
              <w:spacing w:after="200"/>
              <w:jc w:val="both"/>
              <w:rPr>
                <w:strike/>
                <w:sz w:val="24"/>
                <w:szCs w:val="24"/>
                <w:lang w:val="es-ES_tradnl"/>
              </w:rPr>
            </w:pPr>
            <w:r w:rsidRPr="00AE264A">
              <w:rPr>
                <w:strike/>
                <w:sz w:val="24"/>
                <w:szCs w:val="24"/>
                <w:lang w:val="es-ES_tradnl"/>
              </w:rPr>
              <w:t>01 un</w:t>
            </w:r>
          </w:p>
        </w:tc>
        <w:tc>
          <w:tcPr>
            <w:tcW w:w="800" w:type="pct"/>
            <w:vAlign w:val="center"/>
          </w:tcPr>
          <w:p w:rsidR="005D30CE" w:rsidRPr="00AE264A" w:rsidRDefault="005D30CE" w:rsidP="00CD5472">
            <w:pPr>
              <w:spacing w:after="200"/>
              <w:jc w:val="both"/>
              <w:rPr>
                <w:strike/>
                <w:sz w:val="24"/>
                <w:szCs w:val="24"/>
                <w:lang w:val="es-ES_tradnl"/>
              </w:rPr>
            </w:pPr>
            <w:r w:rsidRPr="00AE264A">
              <w:rPr>
                <w:strike/>
                <w:sz w:val="24"/>
                <w:szCs w:val="24"/>
                <w:lang w:val="es-ES_tradnl"/>
              </w:rPr>
              <w:t>-</w:t>
            </w:r>
          </w:p>
        </w:tc>
      </w:tr>
      <w:tr w:rsidR="005D30CE" w:rsidRPr="00AE264A" w:rsidTr="00712D52">
        <w:trPr>
          <w:trHeight w:val="385"/>
        </w:trPr>
        <w:tc>
          <w:tcPr>
            <w:tcW w:w="1200" w:type="pct"/>
            <w:vAlign w:val="center"/>
          </w:tcPr>
          <w:p w:rsidR="005D30CE" w:rsidRPr="00AE264A" w:rsidRDefault="005D30CE" w:rsidP="00CD5472">
            <w:pPr>
              <w:spacing w:after="200"/>
              <w:jc w:val="both"/>
              <w:rPr>
                <w:strike/>
                <w:sz w:val="24"/>
                <w:szCs w:val="24"/>
                <w:lang w:val="es-ES_tradnl"/>
              </w:rPr>
            </w:pPr>
            <w:proofErr w:type="spellStart"/>
            <w:r w:rsidRPr="00AE264A">
              <w:rPr>
                <w:strike/>
                <w:sz w:val="24"/>
                <w:szCs w:val="24"/>
                <w:lang w:val="es-ES_tradnl"/>
              </w:rPr>
              <w:t>Tensiômetro</w:t>
            </w:r>
            <w:proofErr w:type="spellEnd"/>
          </w:p>
        </w:tc>
        <w:tc>
          <w:tcPr>
            <w:tcW w:w="900" w:type="pct"/>
            <w:vAlign w:val="center"/>
          </w:tcPr>
          <w:p w:rsidR="005D30CE" w:rsidRPr="00AE264A" w:rsidRDefault="005D30CE" w:rsidP="00CD5472">
            <w:pPr>
              <w:spacing w:after="200"/>
              <w:jc w:val="both"/>
              <w:rPr>
                <w:strike/>
                <w:sz w:val="24"/>
                <w:szCs w:val="24"/>
                <w:lang w:val="es-ES_tradnl"/>
              </w:rPr>
            </w:pPr>
            <w:r w:rsidRPr="00AE264A">
              <w:rPr>
                <w:strike/>
                <w:sz w:val="24"/>
                <w:szCs w:val="24"/>
                <w:lang w:val="es-ES_tradnl"/>
              </w:rPr>
              <w:t>-</w:t>
            </w:r>
          </w:p>
        </w:tc>
        <w:tc>
          <w:tcPr>
            <w:tcW w:w="1100" w:type="pct"/>
            <w:vAlign w:val="center"/>
          </w:tcPr>
          <w:p w:rsidR="005D30CE" w:rsidRPr="00AE264A" w:rsidRDefault="005D30CE" w:rsidP="00CD5472">
            <w:pPr>
              <w:spacing w:after="200"/>
              <w:jc w:val="both"/>
              <w:rPr>
                <w:strike/>
                <w:sz w:val="24"/>
                <w:szCs w:val="24"/>
                <w:lang w:val="es-ES_tradnl"/>
              </w:rPr>
            </w:pPr>
            <w:r w:rsidRPr="00AE264A">
              <w:rPr>
                <w:strike/>
                <w:sz w:val="24"/>
                <w:szCs w:val="24"/>
                <w:lang w:val="es-ES_tradnl"/>
              </w:rPr>
              <w:t>02 un</w:t>
            </w:r>
          </w:p>
        </w:tc>
        <w:tc>
          <w:tcPr>
            <w:tcW w:w="1000" w:type="pct"/>
            <w:vAlign w:val="center"/>
          </w:tcPr>
          <w:p w:rsidR="005D30CE" w:rsidRPr="00AE264A" w:rsidRDefault="005D30CE" w:rsidP="00CD5472">
            <w:pPr>
              <w:spacing w:after="200"/>
              <w:jc w:val="both"/>
              <w:rPr>
                <w:strike/>
                <w:sz w:val="24"/>
                <w:szCs w:val="24"/>
                <w:lang w:val="es-ES_tradnl"/>
              </w:rPr>
            </w:pPr>
            <w:r w:rsidRPr="00AE264A">
              <w:rPr>
                <w:strike/>
                <w:sz w:val="24"/>
                <w:szCs w:val="24"/>
                <w:lang w:val="es-ES_tradnl"/>
              </w:rPr>
              <w:t>01 un</w:t>
            </w:r>
          </w:p>
        </w:tc>
        <w:tc>
          <w:tcPr>
            <w:tcW w:w="800" w:type="pct"/>
            <w:vAlign w:val="center"/>
          </w:tcPr>
          <w:p w:rsidR="005D30CE" w:rsidRPr="00AE264A" w:rsidRDefault="005D30CE" w:rsidP="00CD5472">
            <w:pPr>
              <w:spacing w:after="200"/>
              <w:jc w:val="both"/>
              <w:rPr>
                <w:strike/>
                <w:sz w:val="24"/>
                <w:szCs w:val="24"/>
                <w:lang w:val="es-ES_tradnl"/>
              </w:rPr>
            </w:pPr>
            <w:r w:rsidRPr="00AE264A">
              <w:rPr>
                <w:strike/>
                <w:sz w:val="24"/>
                <w:szCs w:val="24"/>
                <w:lang w:val="es-ES_tradnl"/>
              </w:rPr>
              <w:t>-</w:t>
            </w:r>
          </w:p>
        </w:tc>
      </w:tr>
      <w:tr w:rsidR="005D30CE" w:rsidRPr="00AE264A" w:rsidTr="00712D52">
        <w:trPr>
          <w:trHeight w:val="385"/>
        </w:trPr>
        <w:tc>
          <w:tcPr>
            <w:tcW w:w="1200" w:type="pct"/>
            <w:vAlign w:val="center"/>
          </w:tcPr>
          <w:p w:rsidR="005D30CE" w:rsidRPr="00AE264A" w:rsidRDefault="005D30CE" w:rsidP="00C05F3D">
            <w:pPr>
              <w:spacing w:after="200"/>
              <w:jc w:val="both"/>
              <w:rPr>
                <w:strike/>
                <w:sz w:val="24"/>
                <w:szCs w:val="24"/>
                <w:lang w:val="es-ES_tradnl"/>
              </w:rPr>
            </w:pPr>
            <w:proofErr w:type="spellStart"/>
            <w:r w:rsidRPr="00AE264A">
              <w:rPr>
                <w:strike/>
                <w:sz w:val="24"/>
                <w:szCs w:val="24"/>
                <w:lang w:val="es-ES_tradnl"/>
              </w:rPr>
              <w:t>Tentacânula</w:t>
            </w:r>
            <w:proofErr w:type="spellEnd"/>
            <w:r w:rsidRPr="00AE264A">
              <w:rPr>
                <w:strike/>
                <w:sz w:val="24"/>
                <w:szCs w:val="24"/>
                <w:lang w:val="es-ES_tradnl"/>
              </w:rPr>
              <w:t xml:space="preserve"> (</w:t>
            </w:r>
            <w:proofErr w:type="spellStart"/>
            <w:r w:rsidRPr="00AE264A">
              <w:rPr>
                <w:strike/>
                <w:sz w:val="24"/>
                <w:szCs w:val="24"/>
                <w:lang w:val="es-ES_tradnl"/>
              </w:rPr>
              <w:t>armazenagem</w:t>
            </w:r>
            <w:proofErr w:type="spellEnd"/>
            <w:r w:rsidRPr="00AE264A">
              <w:rPr>
                <w:strike/>
                <w:sz w:val="24"/>
                <w:szCs w:val="24"/>
                <w:lang w:val="es-ES_tradnl"/>
              </w:rPr>
              <w:t xml:space="preserve"> na cx. De material </w:t>
            </w:r>
            <w:proofErr w:type="spellStart"/>
            <w:r w:rsidRPr="00AE264A">
              <w:rPr>
                <w:strike/>
                <w:sz w:val="24"/>
                <w:szCs w:val="24"/>
                <w:lang w:val="es-ES_tradnl"/>
              </w:rPr>
              <w:t>cirúrgico</w:t>
            </w:r>
            <w:proofErr w:type="spellEnd"/>
            <w:r w:rsidRPr="00AE264A">
              <w:rPr>
                <w:strike/>
                <w:sz w:val="24"/>
                <w:szCs w:val="24"/>
                <w:lang w:val="es-ES_tradnl"/>
              </w:rPr>
              <w:t>)</w:t>
            </w:r>
          </w:p>
        </w:tc>
        <w:tc>
          <w:tcPr>
            <w:tcW w:w="900" w:type="pct"/>
            <w:vAlign w:val="center"/>
          </w:tcPr>
          <w:p w:rsidR="005D30CE" w:rsidRPr="00AE264A" w:rsidRDefault="005D30CE" w:rsidP="00CD5472">
            <w:pPr>
              <w:spacing w:after="200"/>
              <w:jc w:val="both"/>
              <w:rPr>
                <w:strike/>
                <w:sz w:val="24"/>
                <w:szCs w:val="24"/>
                <w:lang w:val="es-ES_tradnl"/>
              </w:rPr>
            </w:pPr>
            <w:proofErr w:type="spellStart"/>
            <w:r w:rsidRPr="00AE264A">
              <w:rPr>
                <w:strike/>
                <w:sz w:val="24"/>
                <w:szCs w:val="24"/>
                <w:lang w:val="es-ES_tradnl"/>
              </w:rPr>
              <w:t>Aço</w:t>
            </w:r>
            <w:proofErr w:type="spellEnd"/>
            <w:r w:rsidRPr="00AE264A">
              <w:rPr>
                <w:strike/>
                <w:sz w:val="24"/>
                <w:szCs w:val="24"/>
                <w:lang w:val="es-ES_tradnl"/>
              </w:rPr>
              <w:t xml:space="preserve"> </w:t>
            </w:r>
            <w:proofErr w:type="spellStart"/>
            <w:r w:rsidRPr="00AE264A">
              <w:rPr>
                <w:strike/>
                <w:sz w:val="24"/>
                <w:szCs w:val="24"/>
                <w:lang w:val="es-ES_tradnl"/>
              </w:rPr>
              <w:t>inox</w:t>
            </w:r>
            <w:proofErr w:type="spellEnd"/>
          </w:p>
        </w:tc>
        <w:tc>
          <w:tcPr>
            <w:tcW w:w="1100" w:type="pct"/>
            <w:vAlign w:val="center"/>
          </w:tcPr>
          <w:p w:rsidR="005D30CE" w:rsidRPr="00AE264A" w:rsidRDefault="005D30CE" w:rsidP="00CD5472">
            <w:pPr>
              <w:spacing w:after="200"/>
              <w:jc w:val="both"/>
              <w:rPr>
                <w:strike/>
                <w:sz w:val="24"/>
                <w:szCs w:val="24"/>
                <w:lang w:val="es-ES_tradnl"/>
              </w:rPr>
            </w:pPr>
            <w:r w:rsidRPr="00AE264A">
              <w:rPr>
                <w:strike/>
                <w:sz w:val="24"/>
                <w:szCs w:val="24"/>
                <w:lang w:val="es-ES_tradnl"/>
              </w:rPr>
              <w:t>01 un</w:t>
            </w:r>
          </w:p>
        </w:tc>
        <w:tc>
          <w:tcPr>
            <w:tcW w:w="1000" w:type="pct"/>
            <w:vAlign w:val="center"/>
          </w:tcPr>
          <w:p w:rsidR="005D30CE" w:rsidRPr="00AE264A" w:rsidRDefault="005D30CE" w:rsidP="00CD5472">
            <w:pPr>
              <w:spacing w:after="200"/>
              <w:jc w:val="both"/>
              <w:rPr>
                <w:strike/>
                <w:sz w:val="24"/>
                <w:szCs w:val="24"/>
                <w:lang w:val="es-ES_tradnl"/>
              </w:rPr>
            </w:pPr>
            <w:r w:rsidRPr="00AE264A">
              <w:rPr>
                <w:strike/>
                <w:sz w:val="24"/>
                <w:szCs w:val="24"/>
                <w:lang w:val="es-ES_tradnl"/>
              </w:rPr>
              <w:t>01 un</w:t>
            </w:r>
          </w:p>
        </w:tc>
        <w:tc>
          <w:tcPr>
            <w:tcW w:w="800" w:type="pct"/>
            <w:vAlign w:val="center"/>
          </w:tcPr>
          <w:p w:rsidR="005D30CE" w:rsidRPr="00AE264A" w:rsidRDefault="005D30CE" w:rsidP="00CD5472">
            <w:pPr>
              <w:spacing w:after="200"/>
              <w:jc w:val="both"/>
              <w:rPr>
                <w:strike/>
                <w:sz w:val="24"/>
                <w:szCs w:val="24"/>
                <w:lang w:val="es-ES_tradnl"/>
              </w:rPr>
            </w:pPr>
            <w:r w:rsidRPr="00AE264A">
              <w:rPr>
                <w:strike/>
                <w:sz w:val="24"/>
                <w:szCs w:val="24"/>
                <w:lang w:val="es-ES_tradnl"/>
              </w:rPr>
              <w:t>-</w:t>
            </w:r>
          </w:p>
        </w:tc>
      </w:tr>
      <w:tr w:rsidR="005D30CE" w:rsidRPr="00AE264A" w:rsidTr="00712D52">
        <w:trPr>
          <w:trHeight w:val="385"/>
        </w:trPr>
        <w:tc>
          <w:tcPr>
            <w:tcW w:w="1200" w:type="pct"/>
            <w:vAlign w:val="center"/>
          </w:tcPr>
          <w:p w:rsidR="005D30CE" w:rsidRPr="00AE264A" w:rsidRDefault="005D30CE" w:rsidP="00CD5472">
            <w:pPr>
              <w:spacing w:after="200"/>
              <w:jc w:val="both"/>
              <w:rPr>
                <w:strike/>
                <w:sz w:val="24"/>
                <w:szCs w:val="24"/>
                <w:lang w:val="es-ES_tradnl"/>
              </w:rPr>
            </w:pPr>
            <w:proofErr w:type="spellStart"/>
            <w:r w:rsidRPr="00AE264A">
              <w:rPr>
                <w:strike/>
                <w:sz w:val="24"/>
                <w:szCs w:val="24"/>
                <w:lang w:val="es-ES_tradnl"/>
              </w:rPr>
              <w:t>Vidro</w:t>
            </w:r>
            <w:proofErr w:type="spellEnd"/>
            <w:r w:rsidRPr="00AE264A">
              <w:rPr>
                <w:strike/>
                <w:sz w:val="24"/>
                <w:szCs w:val="24"/>
                <w:lang w:val="es-ES_tradnl"/>
              </w:rPr>
              <w:t xml:space="preserve"> </w:t>
            </w:r>
            <w:proofErr w:type="spellStart"/>
            <w:r w:rsidRPr="00AE264A">
              <w:rPr>
                <w:strike/>
                <w:sz w:val="24"/>
                <w:szCs w:val="24"/>
                <w:lang w:val="es-ES_tradnl"/>
              </w:rPr>
              <w:t>âmbar</w:t>
            </w:r>
            <w:proofErr w:type="spellEnd"/>
            <w:r w:rsidRPr="00AE264A">
              <w:rPr>
                <w:strike/>
                <w:sz w:val="24"/>
                <w:szCs w:val="24"/>
                <w:lang w:val="es-ES_tradnl"/>
              </w:rPr>
              <w:t xml:space="preserve"> </w:t>
            </w:r>
            <w:proofErr w:type="spellStart"/>
            <w:r w:rsidRPr="00AE264A">
              <w:rPr>
                <w:strike/>
                <w:sz w:val="24"/>
                <w:szCs w:val="24"/>
                <w:lang w:val="es-ES_tradnl"/>
              </w:rPr>
              <w:t>com</w:t>
            </w:r>
            <w:proofErr w:type="spellEnd"/>
            <w:r w:rsidRPr="00AE264A">
              <w:rPr>
                <w:strike/>
                <w:sz w:val="24"/>
                <w:szCs w:val="24"/>
                <w:lang w:val="es-ES_tradnl"/>
              </w:rPr>
              <w:t xml:space="preserve"> </w:t>
            </w:r>
            <w:proofErr w:type="spellStart"/>
            <w:r w:rsidRPr="00AE264A">
              <w:rPr>
                <w:strike/>
                <w:sz w:val="24"/>
                <w:szCs w:val="24"/>
                <w:lang w:val="es-ES_tradnl"/>
              </w:rPr>
              <w:t>tampa</w:t>
            </w:r>
            <w:proofErr w:type="spellEnd"/>
            <w:r w:rsidRPr="00AE264A">
              <w:rPr>
                <w:strike/>
                <w:sz w:val="24"/>
                <w:szCs w:val="24"/>
                <w:lang w:val="es-ES_tradnl"/>
              </w:rPr>
              <w:t xml:space="preserve"> </w:t>
            </w:r>
          </w:p>
        </w:tc>
        <w:tc>
          <w:tcPr>
            <w:tcW w:w="900" w:type="pct"/>
            <w:vAlign w:val="center"/>
          </w:tcPr>
          <w:p w:rsidR="005D30CE" w:rsidRPr="00AE264A" w:rsidRDefault="005D30CE" w:rsidP="00CD5472">
            <w:pPr>
              <w:spacing w:after="200"/>
              <w:jc w:val="both"/>
              <w:rPr>
                <w:strike/>
                <w:sz w:val="24"/>
                <w:szCs w:val="24"/>
                <w:lang w:val="es-ES_tradnl"/>
              </w:rPr>
            </w:pPr>
            <w:r w:rsidRPr="00AE264A">
              <w:rPr>
                <w:strike/>
                <w:sz w:val="24"/>
                <w:szCs w:val="24"/>
                <w:lang w:val="es-ES_tradnl"/>
              </w:rPr>
              <w:t xml:space="preserve">Acondicionar </w:t>
            </w:r>
            <w:proofErr w:type="spellStart"/>
            <w:r w:rsidRPr="00AE264A">
              <w:rPr>
                <w:strike/>
                <w:sz w:val="24"/>
                <w:szCs w:val="24"/>
                <w:lang w:val="es-ES_tradnl"/>
              </w:rPr>
              <w:t>soluções</w:t>
            </w:r>
            <w:proofErr w:type="spellEnd"/>
          </w:p>
        </w:tc>
        <w:tc>
          <w:tcPr>
            <w:tcW w:w="1100" w:type="pct"/>
            <w:vAlign w:val="center"/>
          </w:tcPr>
          <w:p w:rsidR="005D30CE" w:rsidRPr="00AE264A" w:rsidRDefault="005D30CE" w:rsidP="00CD5472">
            <w:pPr>
              <w:spacing w:after="200"/>
              <w:jc w:val="both"/>
              <w:rPr>
                <w:strike/>
                <w:sz w:val="24"/>
                <w:szCs w:val="24"/>
                <w:lang w:val="es-ES_tradnl"/>
              </w:rPr>
            </w:pPr>
            <w:r w:rsidRPr="00AE264A">
              <w:rPr>
                <w:strike/>
                <w:sz w:val="24"/>
                <w:szCs w:val="24"/>
                <w:lang w:val="es-ES_tradnl"/>
              </w:rPr>
              <w:t>06 un</w:t>
            </w:r>
          </w:p>
        </w:tc>
        <w:tc>
          <w:tcPr>
            <w:tcW w:w="1000" w:type="pct"/>
            <w:vAlign w:val="center"/>
          </w:tcPr>
          <w:p w:rsidR="005D30CE" w:rsidRPr="00AE264A" w:rsidRDefault="005D30CE" w:rsidP="00CD5472">
            <w:pPr>
              <w:spacing w:after="200"/>
              <w:jc w:val="both"/>
              <w:rPr>
                <w:strike/>
                <w:sz w:val="24"/>
                <w:szCs w:val="24"/>
                <w:lang w:val="es-ES_tradnl"/>
              </w:rPr>
            </w:pPr>
            <w:r w:rsidRPr="00AE264A">
              <w:rPr>
                <w:strike/>
                <w:sz w:val="24"/>
                <w:szCs w:val="24"/>
                <w:lang w:val="es-ES_tradnl"/>
              </w:rPr>
              <w:t>06 un</w:t>
            </w:r>
          </w:p>
        </w:tc>
        <w:tc>
          <w:tcPr>
            <w:tcW w:w="800" w:type="pct"/>
            <w:vAlign w:val="center"/>
          </w:tcPr>
          <w:p w:rsidR="005D30CE" w:rsidRPr="00AE264A" w:rsidRDefault="005D30CE" w:rsidP="00CD5472">
            <w:pPr>
              <w:spacing w:after="200"/>
              <w:jc w:val="both"/>
              <w:rPr>
                <w:strike/>
                <w:sz w:val="24"/>
                <w:szCs w:val="24"/>
                <w:lang w:val="es-ES_tradnl"/>
              </w:rPr>
            </w:pPr>
            <w:r w:rsidRPr="00AE264A">
              <w:rPr>
                <w:strike/>
                <w:sz w:val="24"/>
                <w:szCs w:val="24"/>
                <w:lang w:val="es-ES_tradnl"/>
              </w:rPr>
              <w:t>-</w:t>
            </w:r>
          </w:p>
        </w:tc>
      </w:tr>
      <w:tr w:rsidR="005D30CE" w:rsidRPr="00AE264A" w:rsidTr="00712D52">
        <w:trPr>
          <w:trHeight w:val="385"/>
        </w:trPr>
        <w:tc>
          <w:tcPr>
            <w:tcW w:w="1200" w:type="pct"/>
            <w:vAlign w:val="center"/>
          </w:tcPr>
          <w:p w:rsidR="005D30CE" w:rsidRPr="00AE264A" w:rsidRDefault="005D30CE" w:rsidP="00CD5472">
            <w:pPr>
              <w:spacing w:after="200"/>
              <w:jc w:val="both"/>
              <w:rPr>
                <w:strike/>
                <w:sz w:val="24"/>
                <w:szCs w:val="24"/>
                <w:lang w:val="es-ES_tradnl"/>
              </w:rPr>
            </w:pPr>
            <w:proofErr w:type="spellStart"/>
            <w:r w:rsidRPr="00AE264A">
              <w:rPr>
                <w:strike/>
                <w:sz w:val="24"/>
                <w:szCs w:val="24"/>
                <w:lang w:val="es-ES_tradnl"/>
              </w:rPr>
              <w:t>Termômetro</w:t>
            </w:r>
            <w:proofErr w:type="spellEnd"/>
            <w:r w:rsidRPr="00AE264A">
              <w:rPr>
                <w:strike/>
                <w:sz w:val="24"/>
                <w:szCs w:val="24"/>
                <w:lang w:val="es-ES_tradnl"/>
              </w:rPr>
              <w:t xml:space="preserve"> clínico</w:t>
            </w:r>
          </w:p>
        </w:tc>
        <w:tc>
          <w:tcPr>
            <w:tcW w:w="900" w:type="pct"/>
            <w:vAlign w:val="center"/>
          </w:tcPr>
          <w:p w:rsidR="005D30CE" w:rsidRPr="00AE264A" w:rsidRDefault="005D30CE" w:rsidP="00CD5472">
            <w:pPr>
              <w:spacing w:after="200"/>
              <w:jc w:val="both"/>
              <w:rPr>
                <w:strike/>
                <w:sz w:val="24"/>
                <w:szCs w:val="24"/>
                <w:lang w:val="es-ES_tradnl"/>
              </w:rPr>
            </w:pPr>
            <w:r w:rsidRPr="00AE264A">
              <w:rPr>
                <w:strike/>
                <w:sz w:val="24"/>
                <w:szCs w:val="24"/>
                <w:lang w:val="es-ES_tradnl"/>
              </w:rPr>
              <w:t>Verificar temperatura</w:t>
            </w:r>
          </w:p>
        </w:tc>
        <w:tc>
          <w:tcPr>
            <w:tcW w:w="1100" w:type="pct"/>
            <w:vAlign w:val="center"/>
          </w:tcPr>
          <w:p w:rsidR="005D30CE" w:rsidRPr="00AE264A" w:rsidRDefault="005D30CE" w:rsidP="00CD5472">
            <w:pPr>
              <w:spacing w:after="200"/>
              <w:jc w:val="both"/>
              <w:rPr>
                <w:strike/>
                <w:sz w:val="24"/>
                <w:szCs w:val="24"/>
                <w:lang w:val="es-ES_tradnl"/>
              </w:rPr>
            </w:pPr>
            <w:r w:rsidRPr="00AE264A">
              <w:rPr>
                <w:strike/>
                <w:sz w:val="24"/>
                <w:szCs w:val="24"/>
                <w:lang w:val="es-ES_tradnl"/>
              </w:rPr>
              <w:t>01 un</w:t>
            </w:r>
          </w:p>
        </w:tc>
        <w:tc>
          <w:tcPr>
            <w:tcW w:w="1000" w:type="pct"/>
            <w:vAlign w:val="center"/>
          </w:tcPr>
          <w:p w:rsidR="005D30CE" w:rsidRPr="00AE264A" w:rsidRDefault="005D30CE" w:rsidP="00CD5472">
            <w:pPr>
              <w:spacing w:after="200"/>
              <w:jc w:val="both"/>
              <w:rPr>
                <w:strike/>
                <w:sz w:val="24"/>
                <w:szCs w:val="24"/>
                <w:lang w:val="es-ES_tradnl"/>
              </w:rPr>
            </w:pPr>
            <w:r w:rsidRPr="00AE264A">
              <w:rPr>
                <w:strike/>
                <w:sz w:val="24"/>
                <w:szCs w:val="24"/>
                <w:lang w:val="es-ES_tradnl"/>
              </w:rPr>
              <w:t>01 un</w:t>
            </w:r>
          </w:p>
        </w:tc>
        <w:tc>
          <w:tcPr>
            <w:tcW w:w="800" w:type="pct"/>
            <w:vAlign w:val="center"/>
          </w:tcPr>
          <w:p w:rsidR="005D30CE" w:rsidRPr="00AE264A" w:rsidRDefault="005D30CE" w:rsidP="00CD5472">
            <w:pPr>
              <w:spacing w:after="200"/>
              <w:jc w:val="both"/>
              <w:rPr>
                <w:strike/>
                <w:sz w:val="24"/>
                <w:szCs w:val="24"/>
                <w:lang w:val="es-ES_tradnl"/>
              </w:rPr>
            </w:pPr>
            <w:r w:rsidRPr="00AE264A">
              <w:rPr>
                <w:strike/>
                <w:sz w:val="24"/>
                <w:szCs w:val="24"/>
                <w:lang w:val="es-ES_tradnl"/>
              </w:rPr>
              <w:t>01 un</w:t>
            </w:r>
          </w:p>
        </w:tc>
      </w:tr>
      <w:tr w:rsidR="005D30CE" w:rsidRPr="00AE264A" w:rsidTr="00712D52">
        <w:tc>
          <w:tcPr>
            <w:tcW w:w="1200" w:type="pct"/>
            <w:vAlign w:val="center"/>
          </w:tcPr>
          <w:p w:rsidR="005D30CE" w:rsidRPr="00AE264A" w:rsidRDefault="005D30CE" w:rsidP="00CD5472">
            <w:pPr>
              <w:spacing w:after="200"/>
              <w:jc w:val="both"/>
              <w:rPr>
                <w:strike/>
                <w:sz w:val="24"/>
                <w:szCs w:val="24"/>
                <w:lang w:val="es-ES_tradnl"/>
              </w:rPr>
            </w:pPr>
            <w:r w:rsidRPr="00AE264A">
              <w:rPr>
                <w:strike/>
                <w:sz w:val="24"/>
                <w:szCs w:val="24"/>
                <w:lang w:val="es-ES_tradnl"/>
              </w:rPr>
              <w:t>Torniquete</w:t>
            </w:r>
          </w:p>
        </w:tc>
        <w:tc>
          <w:tcPr>
            <w:tcW w:w="900" w:type="pct"/>
            <w:vAlign w:val="center"/>
          </w:tcPr>
          <w:p w:rsidR="005D30CE" w:rsidRPr="00AE264A" w:rsidRDefault="005D30CE" w:rsidP="00CD5472">
            <w:pPr>
              <w:spacing w:after="200"/>
              <w:jc w:val="both"/>
              <w:rPr>
                <w:strike/>
                <w:sz w:val="24"/>
                <w:szCs w:val="24"/>
                <w:lang w:val="es-ES_tradnl"/>
              </w:rPr>
            </w:pPr>
            <w:r w:rsidRPr="00AE264A">
              <w:rPr>
                <w:strike/>
                <w:sz w:val="24"/>
                <w:szCs w:val="24"/>
                <w:lang w:val="es-ES_tradnl"/>
              </w:rPr>
              <w:t xml:space="preserve">Rolos de tipo </w:t>
            </w:r>
            <w:proofErr w:type="spellStart"/>
            <w:r w:rsidRPr="00AE264A">
              <w:rPr>
                <w:strike/>
                <w:sz w:val="24"/>
                <w:szCs w:val="24"/>
                <w:lang w:val="es-ES_tradnl"/>
              </w:rPr>
              <w:t>Esmarch</w:t>
            </w:r>
            <w:proofErr w:type="spellEnd"/>
            <w:r w:rsidRPr="00AE264A">
              <w:rPr>
                <w:strike/>
                <w:sz w:val="24"/>
                <w:szCs w:val="24"/>
                <w:lang w:val="es-ES_tradnl"/>
              </w:rPr>
              <w:t xml:space="preserve"> </w:t>
            </w:r>
            <w:proofErr w:type="spellStart"/>
            <w:r w:rsidRPr="00AE264A">
              <w:rPr>
                <w:strike/>
                <w:sz w:val="24"/>
                <w:szCs w:val="24"/>
                <w:lang w:val="es-ES_tradnl"/>
              </w:rPr>
              <w:t>ou</w:t>
            </w:r>
            <w:proofErr w:type="spellEnd"/>
            <w:r w:rsidRPr="00AE264A">
              <w:rPr>
                <w:strike/>
                <w:sz w:val="24"/>
                <w:szCs w:val="24"/>
                <w:lang w:val="es-ES_tradnl"/>
              </w:rPr>
              <w:t xml:space="preserve"> Sam </w:t>
            </w:r>
            <w:proofErr w:type="spellStart"/>
            <w:r w:rsidRPr="00AE264A">
              <w:rPr>
                <w:strike/>
                <w:sz w:val="24"/>
                <w:szCs w:val="24"/>
                <w:lang w:val="es-ES_tradnl"/>
              </w:rPr>
              <w:t>Ways</w:t>
            </w:r>
            <w:proofErr w:type="spellEnd"/>
          </w:p>
        </w:tc>
        <w:tc>
          <w:tcPr>
            <w:tcW w:w="1100" w:type="pct"/>
            <w:vAlign w:val="center"/>
          </w:tcPr>
          <w:p w:rsidR="005D30CE" w:rsidRPr="00AE264A" w:rsidRDefault="005D30CE" w:rsidP="00CD5472">
            <w:pPr>
              <w:spacing w:after="200"/>
              <w:jc w:val="both"/>
              <w:rPr>
                <w:strike/>
                <w:sz w:val="24"/>
                <w:szCs w:val="24"/>
                <w:lang w:val="es-ES_tradnl"/>
              </w:rPr>
            </w:pPr>
            <w:r w:rsidRPr="00AE264A">
              <w:rPr>
                <w:strike/>
                <w:sz w:val="24"/>
                <w:szCs w:val="24"/>
                <w:lang w:val="es-ES_tradnl"/>
              </w:rPr>
              <w:t>1 un</w:t>
            </w:r>
          </w:p>
        </w:tc>
        <w:tc>
          <w:tcPr>
            <w:tcW w:w="1000" w:type="pct"/>
            <w:vAlign w:val="center"/>
          </w:tcPr>
          <w:p w:rsidR="005D30CE" w:rsidRPr="00AE264A" w:rsidRDefault="005D30CE" w:rsidP="00CD5472">
            <w:pPr>
              <w:spacing w:after="200"/>
              <w:jc w:val="both"/>
              <w:rPr>
                <w:strike/>
                <w:sz w:val="24"/>
                <w:szCs w:val="24"/>
                <w:lang w:val="es-ES_tradnl"/>
              </w:rPr>
            </w:pPr>
            <w:r w:rsidRPr="00AE264A">
              <w:rPr>
                <w:strike/>
                <w:sz w:val="24"/>
                <w:szCs w:val="24"/>
                <w:lang w:val="es-ES_tradnl"/>
              </w:rPr>
              <w:t>01 un</w:t>
            </w:r>
          </w:p>
        </w:tc>
        <w:tc>
          <w:tcPr>
            <w:tcW w:w="800" w:type="pct"/>
            <w:vAlign w:val="center"/>
          </w:tcPr>
          <w:p w:rsidR="005D30CE" w:rsidRPr="00AE264A" w:rsidRDefault="005D30CE" w:rsidP="00CD5472">
            <w:pPr>
              <w:spacing w:after="200"/>
              <w:jc w:val="both"/>
              <w:rPr>
                <w:strike/>
                <w:sz w:val="24"/>
                <w:szCs w:val="24"/>
                <w:lang w:val="es-ES_tradnl"/>
              </w:rPr>
            </w:pPr>
            <w:r w:rsidRPr="00AE264A">
              <w:rPr>
                <w:strike/>
                <w:sz w:val="24"/>
                <w:szCs w:val="24"/>
                <w:lang w:val="es-ES_tradnl"/>
              </w:rPr>
              <w:t>01 un</w:t>
            </w:r>
          </w:p>
        </w:tc>
      </w:tr>
      <w:tr w:rsidR="005D30CE" w:rsidRPr="00AE264A" w:rsidTr="00712D52">
        <w:tc>
          <w:tcPr>
            <w:tcW w:w="1200" w:type="pct"/>
            <w:vAlign w:val="center"/>
          </w:tcPr>
          <w:p w:rsidR="005D30CE" w:rsidRPr="00AE264A" w:rsidRDefault="005D30CE" w:rsidP="00C05F3D">
            <w:pPr>
              <w:spacing w:after="200"/>
              <w:jc w:val="both"/>
              <w:rPr>
                <w:strike/>
                <w:sz w:val="24"/>
                <w:szCs w:val="24"/>
                <w:lang w:val="es-ES_tradnl"/>
              </w:rPr>
            </w:pPr>
            <w:proofErr w:type="spellStart"/>
            <w:r w:rsidRPr="00AE264A">
              <w:rPr>
                <w:strike/>
                <w:sz w:val="24"/>
                <w:szCs w:val="24"/>
                <w:lang w:val="es-ES_tradnl"/>
              </w:rPr>
              <w:t>Algodão</w:t>
            </w:r>
            <w:proofErr w:type="spellEnd"/>
            <w:r w:rsidRPr="00AE264A">
              <w:rPr>
                <w:strike/>
                <w:sz w:val="24"/>
                <w:szCs w:val="24"/>
                <w:lang w:val="es-ES_tradnl"/>
              </w:rPr>
              <w:t xml:space="preserve"> </w:t>
            </w:r>
            <w:proofErr w:type="spellStart"/>
            <w:r w:rsidRPr="00AE264A">
              <w:rPr>
                <w:strike/>
                <w:sz w:val="24"/>
                <w:szCs w:val="24"/>
                <w:lang w:val="es-ES_tradnl"/>
              </w:rPr>
              <w:t>absorvente</w:t>
            </w:r>
            <w:proofErr w:type="spellEnd"/>
            <w:r w:rsidRPr="00AE264A">
              <w:rPr>
                <w:strike/>
                <w:sz w:val="24"/>
                <w:szCs w:val="24"/>
                <w:lang w:val="es-ES_tradnl"/>
              </w:rPr>
              <w:t xml:space="preserve"> </w:t>
            </w:r>
            <w:proofErr w:type="spellStart"/>
            <w:r w:rsidRPr="00AE264A">
              <w:rPr>
                <w:strike/>
                <w:sz w:val="24"/>
                <w:szCs w:val="24"/>
                <w:lang w:val="es-ES_tradnl"/>
              </w:rPr>
              <w:t>não</w:t>
            </w:r>
            <w:proofErr w:type="spellEnd"/>
            <w:r w:rsidRPr="00AE264A">
              <w:rPr>
                <w:strike/>
                <w:sz w:val="24"/>
                <w:szCs w:val="24"/>
                <w:lang w:val="es-ES_tradnl"/>
              </w:rPr>
              <w:t xml:space="preserve"> estéril</w:t>
            </w:r>
          </w:p>
        </w:tc>
        <w:tc>
          <w:tcPr>
            <w:tcW w:w="900" w:type="pct"/>
            <w:vAlign w:val="center"/>
          </w:tcPr>
          <w:p w:rsidR="005D30CE" w:rsidRPr="00AE264A" w:rsidRDefault="005D30CE" w:rsidP="00CD5472">
            <w:pPr>
              <w:spacing w:after="200"/>
              <w:jc w:val="both"/>
              <w:rPr>
                <w:strike/>
                <w:sz w:val="24"/>
                <w:szCs w:val="24"/>
                <w:lang w:val="es-ES_tradnl"/>
              </w:rPr>
            </w:pPr>
            <w:r w:rsidRPr="00AE264A">
              <w:rPr>
                <w:strike/>
                <w:sz w:val="24"/>
                <w:szCs w:val="24"/>
                <w:lang w:val="es-ES_tradnl"/>
              </w:rPr>
              <w:t>Rolos de 30 cm/250 g</w:t>
            </w:r>
          </w:p>
        </w:tc>
        <w:tc>
          <w:tcPr>
            <w:tcW w:w="1100" w:type="pct"/>
            <w:vAlign w:val="center"/>
          </w:tcPr>
          <w:p w:rsidR="005D30CE" w:rsidRPr="00AE264A" w:rsidRDefault="005D30CE" w:rsidP="00CD5472">
            <w:pPr>
              <w:spacing w:after="200"/>
              <w:jc w:val="both"/>
              <w:rPr>
                <w:strike/>
                <w:sz w:val="24"/>
                <w:szCs w:val="24"/>
                <w:lang w:val="es-ES_tradnl"/>
              </w:rPr>
            </w:pPr>
            <w:r w:rsidRPr="00AE264A">
              <w:rPr>
                <w:strike/>
                <w:sz w:val="24"/>
                <w:szCs w:val="24"/>
                <w:lang w:val="es-ES_tradnl"/>
              </w:rPr>
              <w:t>02 un</w:t>
            </w:r>
          </w:p>
        </w:tc>
        <w:tc>
          <w:tcPr>
            <w:tcW w:w="1000" w:type="pct"/>
            <w:vAlign w:val="center"/>
          </w:tcPr>
          <w:p w:rsidR="005D30CE" w:rsidRPr="00AE264A" w:rsidRDefault="005D30CE" w:rsidP="00CD5472">
            <w:pPr>
              <w:spacing w:after="200"/>
              <w:jc w:val="both"/>
              <w:rPr>
                <w:strike/>
                <w:sz w:val="24"/>
                <w:szCs w:val="24"/>
                <w:lang w:val="es-ES_tradnl"/>
              </w:rPr>
            </w:pPr>
            <w:r w:rsidRPr="00AE264A">
              <w:rPr>
                <w:strike/>
                <w:sz w:val="24"/>
                <w:szCs w:val="24"/>
                <w:lang w:val="es-ES_tradnl"/>
              </w:rPr>
              <w:t>01 un</w:t>
            </w:r>
          </w:p>
        </w:tc>
        <w:tc>
          <w:tcPr>
            <w:tcW w:w="800" w:type="pct"/>
            <w:vAlign w:val="center"/>
          </w:tcPr>
          <w:p w:rsidR="005D30CE" w:rsidRPr="00AE264A" w:rsidRDefault="00CD5472" w:rsidP="00CD5472">
            <w:pPr>
              <w:spacing w:after="200"/>
              <w:jc w:val="both"/>
              <w:rPr>
                <w:strike/>
                <w:sz w:val="24"/>
                <w:szCs w:val="24"/>
                <w:lang w:val="es-ES_tradnl"/>
              </w:rPr>
            </w:pPr>
            <w:r>
              <w:rPr>
                <w:strike/>
                <w:sz w:val="24"/>
                <w:szCs w:val="24"/>
                <w:lang w:val="es-ES_tradnl"/>
              </w:rPr>
              <w:t xml:space="preserve"> </w:t>
            </w:r>
            <w:r w:rsidR="005D30CE" w:rsidRPr="00AE264A">
              <w:rPr>
                <w:strike/>
                <w:sz w:val="24"/>
                <w:szCs w:val="24"/>
                <w:lang w:val="es-ES_tradnl"/>
              </w:rPr>
              <w:t>01 un</w:t>
            </w:r>
          </w:p>
        </w:tc>
      </w:tr>
      <w:tr w:rsidR="005D30CE" w:rsidRPr="00AE264A" w:rsidTr="00712D52">
        <w:tc>
          <w:tcPr>
            <w:tcW w:w="1200" w:type="pct"/>
            <w:vAlign w:val="center"/>
          </w:tcPr>
          <w:p w:rsidR="005D30CE" w:rsidRPr="00AE264A" w:rsidRDefault="005D30CE" w:rsidP="00CD5472">
            <w:pPr>
              <w:spacing w:after="200"/>
              <w:jc w:val="both"/>
              <w:rPr>
                <w:strike/>
                <w:sz w:val="24"/>
                <w:szCs w:val="24"/>
                <w:lang w:val="es-ES_tradnl"/>
              </w:rPr>
            </w:pPr>
            <w:proofErr w:type="spellStart"/>
            <w:r w:rsidRPr="00AE264A">
              <w:rPr>
                <w:strike/>
                <w:sz w:val="24"/>
                <w:szCs w:val="24"/>
                <w:lang w:val="es-ES_tradnl"/>
              </w:rPr>
              <w:t>Gaze</w:t>
            </w:r>
            <w:proofErr w:type="spellEnd"/>
            <w:r w:rsidRPr="00AE264A">
              <w:rPr>
                <w:strike/>
                <w:sz w:val="24"/>
                <w:szCs w:val="24"/>
                <w:lang w:val="es-ES_tradnl"/>
              </w:rPr>
              <w:t xml:space="preserve"> </w:t>
            </w:r>
            <w:proofErr w:type="spellStart"/>
            <w:r w:rsidRPr="00AE264A">
              <w:rPr>
                <w:strike/>
                <w:sz w:val="24"/>
                <w:szCs w:val="24"/>
                <w:lang w:val="es-ES_tradnl"/>
              </w:rPr>
              <w:t>absorvente</w:t>
            </w:r>
            <w:proofErr w:type="spellEnd"/>
          </w:p>
        </w:tc>
        <w:tc>
          <w:tcPr>
            <w:tcW w:w="900" w:type="pct"/>
            <w:vAlign w:val="center"/>
          </w:tcPr>
          <w:p w:rsidR="005D30CE" w:rsidRPr="00AE264A" w:rsidRDefault="005D30CE" w:rsidP="00CD5472">
            <w:pPr>
              <w:spacing w:after="200"/>
              <w:jc w:val="both"/>
              <w:rPr>
                <w:strike/>
                <w:sz w:val="24"/>
                <w:szCs w:val="24"/>
              </w:rPr>
            </w:pPr>
            <w:r w:rsidRPr="00AE264A">
              <w:rPr>
                <w:strike/>
                <w:sz w:val="24"/>
                <w:szCs w:val="24"/>
              </w:rPr>
              <w:t xml:space="preserve">Rolos/faixas de 2,5 </w:t>
            </w:r>
            <w:proofErr w:type="gramStart"/>
            <w:r w:rsidRPr="00AE264A">
              <w:rPr>
                <w:strike/>
                <w:sz w:val="24"/>
                <w:szCs w:val="24"/>
              </w:rPr>
              <w:t>x</w:t>
            </w:r>
            <w:proofErr w:type="gramEnd"/>
            <w:r w:rsidRPr="00AE264A">
              <w:rPr>
                <w:strike/>
                <w:sz w:val="24"/>
                <w:szCs w:val="24"/>
              </w:rPr>
              <w:t xml:space="preserve"> 3,0 cm</w:t>
            </w:r>
          </w:p>
        </w:tc>
        <w:tc>
          <w:tcPr>
            <w:tcW w:w="1100" w:type="pct"/>
            <w:vAlign w:val="center"/>
          </w:tcPr>
          <w:p w:rsidR="005D30CE" w:rsidRPr="00AE264A" w:rsidRDefault="005D30CE" w:rsidP="00CD5472">
            <w:pPr>
              <w:spacing w:after="200"/>
              <w:jc w:val="both"/>
              <w:rPr>
                <w:strike/>
                <w:sz w:val="24"/>
                <w:szCs w:val="24"/>
                <w:lang w:val="es-ES_tradnl"/>
              </w:rPr>
            </w:pPr>
            <w:r w:rsidRPr="00AE264A">
              <w:rPr>
                <w:strike/>
                <w:sz w:val="24"/>
                <w:szCs w:val="24"/>
                <w:lang w:val="es-ES_tradnl"/>
              </w:rPr>
              <w:t>01 un</w:t>
            </w:r>
          </w:p>
        </w:tc>
        <w:tc>
          <w:tcPr>
            <w:tcW w:w="1000" w:type="pct"/>
            <w:vAlign w:val="center"/>
          </w:tcPr>
          <w:p w:rsidR="005D30CE" w:rsidRPr="00AE264A" w:rsidRDefault="005D30CE" w:rsidP="00CD5472">
            <w:pPr>
              <w:spacing w:after="200"/>
              <w:jc w:val="both"/>
              <w:rPr>
                <w:strike/>
                <w:sz w:val="24"/>
                <w:szCs w:val="24"/>
                <w:lang w:val="es-ES_tradnl"/>
              </w:rPr>
            </w:pPr>
            <w:r w:rsidRPr="00AE264A">
              <w:rPr>
                <w:strike/>
                <w:sz w:val="24"/>
                <w:szCs w:val="24"/>
                <w:lang w:val="es-ES_tradnl"/>
              </w:rPr>
              <w:t>01 un</w:t>
            </w:r>
          </w:p>
        </w:tc>
        <w:tc>
          <w:tcPr>
            <w:tcW w:w="800" w:type="pct"/>
            <w:vAlign w:val="center"/>
          </w:tcPr>
          <w:p w:rsidR="005D30CE" w:rsidRPr="00AE264A" w:rsidRDefault="005D30CE" w:rsidP="00CD5472">
            <w:pPr>
              <w:spacing w:after="200"/>
              <w:jc w:val="both"/>
              <w:rPr>
                <w:strike/>
                <w:sz w:val="24"/>
                <w:szCs w:val="24"/>
                <w:lang w:val="es-ES_tradnl"/>
              </w:rPr>
            </w:pPr>
          </w:p>
        </w:tc>
      </w:tr>
      <w:tr w:rsidR="005D30CE" w:rsidRPr="00AE264A" w:rsidTr="00712D52">
        <w:trPr>
          <w:trHeight w:val="1228"/>
        </w:trPr>
        <w:tc>
          <w:tcPr>
            <w:tcW w:w="1200" w:type="pct"/>
            <w:vAlign w:val="center"/>
          </w:tcPr>
          <w:p w:rsidR="005D30CE" w:rsidRPr="00AE264A" w:rsidRDefault="005D30CE" w:rsidP="00C05F3D">
            <w:pPr>
              <w:spacing w:after="200"/>
              <w:jc w:val="both"/>
              <w:rPr>
                <w:strike/>
                <w:sz w:val="24"/>
                <w:szCs w:val="24"/>
                <w:lang w:val="es-ES_tradnl"/>
              </w:rPr>
            </w:pPr>
            <w:proofErr w:type="spellStart"/>
            <w:r w:rsidRPr="00AE264A">
              <w:rPr>
                <w:strike/>
                <w:sz w:val="24"/>
                <w:szCs w:val="24"/>
                <w:lang w:val="es-ES_tradnl"/>
              </w:rPr>
              <w:t>Gaze</w:t>
            </w:r>
            <w:proofErr w:type="spellEnd"/>
            <w:r w:rsidRPr="00AE264A">
              <w:rPr>
                <w:strike/>
                <w:sz w:val="24"/>
                <w:szCs w:val="24"/>
                <w:lang w:val="es-ES_tradnl"/>
              </w:rPr>
              <w:t xml:space="preserve"> hidrófila (</w:t>
            </w:r>
            <w:proofErr w:type="gramStart"/>
            <w:r w:rsidRPr="00AE264A">
              <w:rPr>
                <w:strike/>
                <w:sz w:val="24"/>
                <w:szCs w:val="24"/>
                <w:lang w:val="es-ES_tradnl"/>
              </w:rPr>
              <w:t>estéril )</w:t>
            </w:r>
            <w:proofErr w:type="gramEnd"/>
          </w:p>
        </w:tc>
        <w:tc>
          <w:tcPr>
            <w:tcW w:w="900" w:type="pct"/>
            <w:vAlign w:val="center"/>
          </w:tcPr>
          <w:p w:rsidR="005D30CE" w:rsidRPr="00AE264A" w:rsidRDefault="005D30CE" w:rsidP="00CD5472">
            <w:pPr>
              <w:spacing w:after="200"/>
              <w:jc w:val="both"/>
              <w:rPr>
                <w:strike/>
                <w:sz w:val="24"/>
                <w:szCs w:val="24"/>
                <w:lang w:val="es-ES_tradnl"/>
              </w:rPr>
            </w:pPr>
            <w:r w:rsidRPr="00AE264A">
              <w:rPr>
                <w:strike/>
                <w:sz w:val="24"/>
                <w:szCs w:val="24"/>
                <w:lang w:val="es-ES_tradnl"/>
              </w:rPr>
              <w:t>Rolos de</w:t>
            </w:r>
            <w:r w:rsidR="00CD5472">
              <w:rPr>
                <w:strike/>
                <w:sz w:val="24"/>
                <w:szCs w:val="24"/>
                <w:lang w:val="es-ES_tradnl"/>
              </w:rPr>
              <w:t xml:space="preserve"> </w:t>
            </w:r>
            <w:r w:rsidRPr="00AE264A">
              <w:rPr>
                <w:strike/>
                <w:sz w:val="24"/>
                <w:szCs w:val="24"/>
                <w:lang w:val="es-ES_tradnl"/>
              </w:rPr>
              <w:t>7,5 x 7,5 cm</w:t>
            </w:r>
          </w:p>
        </w:tc>
        <w:tc>
          <w:tcPr>
            <w:tcW w:w="1100" w:type="pct"/>
            <w:vAlign w:val="center"/>
          </w:tcPr>
          <w:p w:rsidR="005D30CE" w:rsidRPr="00AE264A" w:rsidRDefault="005D30CE" w:rsidP="00CD5472">
            <w:pPr>
              <w:spacing w:after="200"/>
              <w:jc w:val="both"/>
              <w:rPr>
                <w:strike/>
                <w:sz w:val="24"/>
                <w:szCs w:val="24"/>
                <w:lang w:val="es-ES_tradnl"/>
              </w:rPr>
            </w:pPr>
            <w:r w:rsidRPr="00AE264A">
              <w:rPr>
                <w:strike/>
                <w:sz w:val="24"/>
                <w:szCs w:val="24"/>
                <w:lang w:val="es-ES_tradnl"/>
              </w:rPr>
              <w:t xml:space="preserve">10 un </w:t>
            </w:r>
          </w:p>
        </w:tc>
        <w:tc>
          <w:tcPr>
            <w:tcW w:w="1000" w:type="pct"/>
            <w:vAlign w:val="center"/>
          </w:tcPr>
          <w:p w:rsidR="005D30CE" w:rsidRPr="00AE264A" w:rsidRDefault="005D30CE" w:rsidP="00CD5472">
            <w:pPr>
              <w:spacing w:after="200"/>
              <w:jc w:val="both"/>
              <w:rPr>
                <w:strike/>
                <w:sz w:val="24"/>
                <w:szCs w:val="24"/>
                <w:lang w:val="es-ES_tradnl"/>
              </w:rPr>
            </w:pPr>
            <w:r w:rsidRPr="00AE264A">
              <w:rPr>
                <w:strike/>
                <w:sz w:val="24"/>
                <w:szCs w:val="24"/>
                <w:lang w:val="es-ES_tradnl"/>
              </w:rPr>
              <w:t>10 un</w:t>
            </w:r>
          </w:p>
        </w:tc>
        <w:tc>
          <w:tcPr>
            <w:tcW w:w="800" w:type="pct"/>
            <w:vAlign w:val="center"/>
          </w:tcPr>
          <w:p w:rsidR="005D30CE" w:rsidRPr="00AE264A" w:rsidRDefault="005D30CE" w:rsidP="00C05F3D">
            <w:pPr>
              <w:spacing w:after="200"/>
              <w:jc w:val="both"/>
              <w:rPr>
                <w:strike/>
                <w:sz w:val="24"/>
                <w:szCs w:val="24"/>
                <w:lang w:val="es-ES_tradnl"/>
              </w:rPr>
            </w:pPr>
            <w:r w:rsidRPr="00AE264A">
              <w:rPr>
                <w:strike/>
                <w:sz w:val="24"/>
                <w:szCs w:val="24"/>
                <w:lang w:val="es-ES_tradnl"/>
              </w:rPr>
              <w:t>-</w:t>
            </w:r>
          </w:p>
        </w:tc>
      </w:tr>
      <w:tr w:rsidR="005D30CE" w:rsidRPr="00AE264A" w:rsidTr="00712D52">
        <w:tc>
          <w:tcPr>
            <w:tcW w:w="1200" w:type="pct"/>
            <w:vAlign w:val="center"/>
          </w:tcPr>
          <w:p w:rsidR="005D30CE" w:rsidRPr="00AE264A" w:rsidRDefault="005D30CE" w:rsidP="00CD5472">
            <w:pPr>
              <w:spacing w:after="200"/>
              <w:jc w:val="both"/>
              <w:rPr>
                <w:strike/>
                <w:sz w:val="24"/>
                <w:szCs w:val="24"/>
                <w:lang w:val="es-ES_tradnl"/>
              </w:rPr>
            </w:pPr>
            <w:proofErr w:type="spellStart"/>
            <w:r w:rsidRPr="00AE264A">
              <w:rPr>
                <w:strike/>
                <w:sz w:val="24"/>
                <w:szCs w:val="24"/>
                <w:lang w:val="es-ES_tradnl"/>
              </w:rPr>
              <w:t>Lençol</w:t>
            </w:r>
            <w:proofErr w:type="spellEnd"/>
            <w:r w:rsidRPr="00AE264A">
              <w:rPr>
                <w:strike/>
                <w:sz w:val="24"/>
                <w:szCs w:val="24"/>
                <w:lang w:val="es-ES_tradnl"/>
              </w:rPr>
              <w:t xml:space="preserve"> de borracha</w:t>
            </w:r>
          </w:p>
        </w:tc>
        <w:tc>
          <w:tcPr>
            <w:tcW w:w="900" w:type="pct"/>
            <w:vAlign w:val="center"/>
          </w:tcPr>
          <w:p w:rsidR="005D30CE" w:rsidRPr="00AE264A" w:rsidRDefault="005D30CE" w:rsidP="00CD5472">
            <w:pPr>
              <w:spacing w:after="200"/>
              <w:jc w:val="both"/>
              <w:rPr>
                <w:strike/>
                <w:sz w:val="24"/>
                <w:szCs w:val="24"/>
                <w:lang w:val="es-ES_tradnl"/>
              </w:rPr>
            </w:pPr>
            <w:r w:rsidRPr="00AE264A">
              <w:rPr>
                <w:strike/>
                <w:sz w:val="24"/>
                <w:szCs w:val="24"/>
                <w:lang w:val="es-ES_tradnl"/>
              </w:rPr>
              <w:t xml:space="preserve"> 2m x 01 m</w:t>
            </w:r>
          </w:p>
        </w:tc>
        <w:tc>
          <w:tcPr>
            <w:tcW w:w="1100" w:type="pct"/>
            <w:vAlign w:val="center"/>
          </w:tcPr>
          <w:p w:rsidR="005D30CE" w:rsidRPr="00AE264A" w:rsidRDefault="005D30CE" w:rsidP="00CD5472">
            <w:pPr>
              <w:spacing w:after="200"/>
              <w:jc w:val="both"/>
              <w:rPr>
                <w:strike/>
                <w:sz w:val="24"/>
                <w:szCs w:val="24"/>
              </w:rPr>
            </w:pPr>
            <w:r w:rsidRPr="00AE264A">
              <w:rPr>
                <w:strike/>
                <w:sz w:val="24"/>
                <w:szCs w:val="24"/>
              </w:rPr>
              <w:t xml:space="preserve">02 </w:t>
            </w:r>
            <w:proofErr w:type="spellStart"/>
            <w:r w:rsidRPr="00AE264A">
              <w:rPr>
                <w:strike/>
                <w:sz w:val="24"/>
                <w:szCs w:val="24"/>
              </w:rPr>
              <w:t>un</w:t>
            </w:r>
            <w:proofErr w:type="spellEnd"/>
          </w:p>
        </w:tc>
        <w:tc>
          <w:tcPr>
            <w:tcW w:w="1000" w:type="pct"/>
            <w:vAlign w:val="center"/>
          </w:tcPr>
          <w:p w:rsidR="005D30CE" w:rsidRPr="00AE264A" w:rsidRDefault="005D30CE" w:rsidP="00CD5472">
            <w:pPr>
              <w:spacing w:after="200"/>
              <w:jc w:val="both"/>
              <w:rPr>
                <w:strike/>
                <w:sz w:val="24"/>
                <w:szCs w:val="24"/>
              </w:rPr>
            </w:pPr>
            <w:r w:rsidRPr="00AE264A">
              <w:rPr>
                <w:strike/>
                <w:sz w:val="24"/>
                <w:szCs w:val="24"/>
              </w:rPr>
              <w:t xml:space="preserve">01 </w:t>
            </w:r>
            <w:proofErr w:type="spellStart"/>
            <w:r w:rsidRPr="00AE264A">
              <w:rPr>
                <w:strike/>
                <w:sz w:val="24"/>
                <w:szCs w:val="24"/>
              </w:rPr>
              <w:t>un</w:t>
            </w:r>
            <w:proofErr w:type="spellEnd"/>
          </w:p>
        </w:tc>
        <w:tc>
          <w:tcPr>
            <w:tcW w:w="800" w:type="pct"/>
            <w:vAlign w:val="center"/>
          </w:tcPr>
          <w:p w:rsidR="005D30CE" w:rsidRPr="00AE264A" w:rsidRDefault="005D30CE" w:rsidP="00C05F3D">
            <w:pPr>
              <w:spacing w:after="200"/>
              <w:jc w:val="both"/>
              <w:rPr>
                <w:strike/>
                <w:sz w:val="24"/>
                <w:szCs w:val="24"/>
              </w:rPr>
            </w:pPr>
            <w:r w:rsidRPr="00AE264A">
              <w:rPr>
                <w:strike/>
                <w:sz w:val="24"/>
                <w:szCs w:val="24"/>
              </w:rPr>
              <w:t>-</w:t>
            </w:r>
          </w:p>
        </w:tc>
      </w:tr>
      <w:tr w:rsidR="005D30CE" w:rsidRPr="00AE264A" w:rsidTr="00712D52">
        <w:tc>
          <w:tcPr>
            <w:tcW w:w="1200" w:type="pct"/>
            <w:vAlign w:val="center"/>
          </w:tcPr>
          <w:p w:rsidR="005D30CE" w:rsidRPr="00AE264A" w:rsidRDefault="005D30CE" w:rsidP="00CD5472">
            <w:pPr>
              <w:spacing w:after="200"/>
              <w:jc w:val="both"/>
              <w:rPr>
                <w:strike/>
                <w:sz w:val="24"/>
                <w:szCs w:val="24"/>
              </w:rPr>
            </w:pPr>
            <w:r w:rsidRPr="00AE264A">
              <w:rPr>
                <w:strike/>
                <w:sz w:val="24"/>
                <w:szCs w:val="24"/>
              </w:rPr>
              <w:t>Tala de madeira ou inflável para membros inferiores</w:t>
            </w:r>
          </w:p>
        </w:tc>
        <w:tc>
          <w:tcPr>
            <w:tcW w:w="900" w:type="pct"/>
            <w:vAlign w:val="center"/>
          </w:tcPr>
          <w:p w:rsidR="005D30CE" w:rsidRPr="00AE264A" w:rsidRDefault="005D30CE" w:rsidP="00CD5472">
            <w:pPr>
              <w:spacing w:after="200"/>
              <w:jc w:val="both"/>
              <w:rPr>
                <w:strike/>
                <w:sz w:val="24"/>
                <w:szCs w:val="24"/>
              </w:rPr>
            </w:pPr>
            <w:r w:rsidRPr="00AE264A">
              <w:rPr>
                <w:strike/>
                <w:sz w:val="24"/>
                <w:szCs w:val="24"/>
              </w:rPr>
              <w:t>Uso em fraturas</w:t>
            </w:r>
          </w:p>
        </w:tc>
        <w:tc>
          <w:tcPr>
            <w:tcW w:w="1100" w:type="pct"/>
            <w:vAlign w:val="center"/>
          </w:tcPr>
          <w:p w:rsidR="005D30CE" w:rsidRPr="00AE264A" w:rsidRDefault="005D30CE" w:rsidP="00CD5472">
            <w:pPr>
              <w:spacing w:after="200"/>
              <w:jc w:val="both"/>
              <w:rPr>
                <w:strike/>
                <w:sz w:val="24"/>
                <w:szCs w:val="24"/>
              </w:rPr>
            </w:pPr>
            <w:r w:rsidRPr="00AE264A">
              <w:rPr>
                <w:strike/>
                <w:sz w:val="24"/>
                <w:szCs w:val="24"/>
              </w:rPr>
              <w:t xml:space="preserve">02 </w:t>
            </w:r>
            <w:proofErr w:type="spellStart"/>
            <w:r w:rsidRPr="00AE264A">
              <w:rPr>
                <w:strike/>
                <w:sz w:val="24"/>
                <w:szCs w:val="24"/>
              </w:rPr>
              <w:t>un</w:t>
            </w:r>
            <w:proofErr w:type="spellEnd"/>
          </w:p>
        </w:tc>
        <w:tc>
          <w:tcPr>
            <w:tcW w:w="1000" w:type="pct"/>
            <w:vAlign w:val="center"/>
          </w:tcPr>
          <w:p w:rsidR="005D30CE" w:rsidRPr="00AE264A" w:rsidRDefault="005D30CE" w:rsidP="00CD5472">
            <w:pPr>
              <w:spacing w:after="200"/>
              <w:jc w:val="both"/>
              <w:rPr>
                <w:strike/>
                <w:sz w:val="24"/>
                <w:szCs w:val="24"/>
              </w:rPr>
            </w:pPr>
            <w:r w:rsidRPr="00AE264A">
              <w:rPr>
                <w:strike/>
                <w:sz w:val="24"/>
                <w:szCs w:val="24"/>
              </w:rPr>
              <w:t xml:space="preserve">01 </w:t>
            </w:r>
            <w:proofErr w:type="spellStart"/>
            <w:r w:rsidRPr="00AE264A">
              <w:rPr>
                <w:strike/>
                <w:sz w:val="24"/>
                <w:szCs w:val="24"/>
              </w:rPr>
              <w:t>un</w:t>
            </w:r>
            <w:proofErr w:type="spellEnd"/>
          </w:p>
        </w:tc>
        <w:tc>
          <w:tcPr>
            <w:tcW w:w="800" w:type="pct"/>
            <w:vAlign w:val="center"/>
          </w:tcPr>
          <w:p w:rsidR="00CD5472" w:rsidRDefault="00CD5472" w:rsidP="00CD5472">
            <w:pPr>
              <w:spacing w:after="200"/>
              <w:jc w:val="both"/>
              <w:rPr>
                <w:strike/>
                <w:sz w:val="24"/>
                <w:szCs w:val="24"/>
              </w:rPr>
            </w:pPr>
          </w:p>
          <w:p w:rsidR="00CD5472" w:rsidRDefault="005D30CE" w:rsidP="00CD5472">
            <w:pPr>
              <w:spacing w:after="200"/>
              <w:jc w:val="both"/>
              <w:rPr>
                <w:strike/>
                <w:sz w:val="24"/>
                <w:szCs w:val="24"/>
              </w:rPr>
            </w:pPr>
            <w:r w:rsidRPr="00AE264A">
              <w:rPr>
                <w:strike/>
                <w:sz w:val="24"/>
                <w:szCs w:val="24"/>
              </w:rPr>
              <w:t>-</w:t>
            </w:r>
          </w:p>
          <w:p w:rsidR="005D30CE" w:rsidRPr="00AE264A" w:rsidRDefault="005D30CE" w:rsidP="00CD5472">
            <w:pPr>
              <w:spacing w:after="200"/>
              <w:jc w:val="both"/>
              <w:rPr>
                <w:strike/>
                <w:sz w:val="24"/>
                <w:szCs w:val="24"/>
              </w:rPr>
            </w:pPr>
          </w:p>
        </w:tc>
      </w:tr>
      <w:tr w:rsidR="005D30CE" w:rsidRPr="00AE264A" w:rsidTr="00712D52">
        <w:tc>
          <w:tcPr>
            <w:tcW w:w="1200" w:type="pct"/>
            <w:vAlign w:val="center"/>
          </w:tcPr>
          <w:p w:rsidR="005D30CE" w:rsidRPr="00AE264A" w:rsidRDefault="005D30CE" w:rsidP="00CD5472">
            <w:pPr>
              <w:spacing w:after="200"/>
              <w:jc w:val="both"/>
              <w:rPr>
                <w:strike/>
                <w:sz w:val="24"/>
                <w:szCs w:val="24"/>
              </w:rPr>
            </w:pPr>
            <w:r w:rsidRPr="00AE264A">
              <w:rPr>
                <w:strike/>
                <w:sz w:val="24"/>
                <w:szCs w:val="24"/>
              </w:rPr>
              <w:t xml:space="preserve">Tala de madeira ou inflável para membros </w:t>
            </w:r>
            <w:r w:rsidRPr="00AE264A">
              <w:rPr>
                <w:strike/>
                <w:sz w:val="24"/>
                <w:szCs w:val="24"/>
              </w:rPr>
              <w:lastRenderedPageBreak/>
              <w:t>superiores</w:t>
            </w:r>
          </w:p>
        </w:tc>
        <w:tc>
          <w:tcPr>
            <w:tcW w:w="900" w:type="pct"/>
            <w:vAlign w:val="center"/>
          </w:tcPr>
          <w:p w:rsidR="005D30CE" w:rsidRPr="00AE264A" w:rsidRDefault="005D30CE" w:rsidP="00CD5472">
            <w:pPr>
              <w:spacing w:after="200"/>
              <w:jc w:val="both"/>
              <w:rPr>
                <w:strike/>
                <w:sz w:val="24"/>
                <w:szCs w:val="24"/>
              </w:rPr>
            </w:pPr>
            <w:r w:rsidRPr="00AE264A">
              <w:rPr>
                <w:strike/>
                <w:sz w:val="24"/>
                <w:szCs w:val="24"/>
              </w:rPr>
              <w:lastRenderedPageBreak/>
              <w:t>Uso em fraturas</w:t>
            </w:r>
          </w:p>
        </w:tc>
        <w:tc>
          <w:tcPr>
            <w:tcW w:w="1100" w:type="pct"/>
            <w:vAlign w:val="center"/>
          </w:tcPr>
          <w:p w:rsidR="005D30CE" w:rsidRPr="00AE264A" w:rsidRDefault="005D30CE" w:rsidP="00CD5472">
            <w:pPr>
              <w:spacing w:after="200"/>
              <w:jc w:val="both"/>
              <w:rPr>
                <w:strike/>
                <w:sz w:val="24"/>
                <w:szCs w:val="24"/>
                <w:lang w:val="es-ES_tradnl"/>
              </w:rPr>
            </w:pPr>
            <w:r w:rsidRPr="00AE264A">
              <w:rPr>
                <w:strike/>
                <w:sz w:val="24"/>
                <w:szCs w:val="24"/>
                <w:lang w:val="es-ES_tradnl"/>
              </w:rPr>
              <w:t>02 un</w:t>
            </w:r>
          </w:p>
        </w:tc>
        <w:tc>
          <w:tcPr>
            <w:tcW w:w="1000" w:type="pct"/>
            <w:vAlign w:val="center"/>
          </w:tcPr>
          <w:p w:rsidR="005D30CE" w:rsidRPr="00AE264A" w:rsidRDefault="005D30CE" w:rsidP="00CD5472">
            <w:pPr>
              <w:spacing w:after="200"/>
              <w:jc w:val="both"/>
              <w:rPr>
                <w:strike/>
                <w:sz w:val="24"/>
                <w:szCs w:val="24"/>
                <w:lang w:val="es-ES_tradnl"/>
              </w:rPr>
            </w:pPr>
            <w:r w:rsidRPr="00AE264A">
              <w:rPr>
                <w:strike/>
                <w:sz w:val="24"/>
                <w:szCs w:val="24"/>
                <w:lang w:val="es-ES_tradnl"/>
              </w:rPr>
              <w:t>01 un</w:t>
            </w:r>
          </w:p>
        </w:tc>
        <w:tc>
          <w:tcPr>
            <w:tcW w:w="800" w:type="pct"/>
            <w:vAlign w:val="center"/>
          </w:tcPr>
          <w:p w:rsidR="005D30CE" w:rsidRPr="00AE264A" w:rsidRDefault="005D30CE" w:rsidP="00CD5472">
            <w:pPr>
              <w:spacing w:after="200"/>
              <w:jc w:val="both"/>
              <w:rPr>
                <w:strike/>
                <w:sz w:val="24"/>
                <w:szCs w:val="24"/>
                <w:lang w:val="es-ES_tradnl"/>
              </w:rPr>
            </w:pPr>
            <w:r w:rsidRPr="00AE264A">
              <w:rPr>
                <w:strike/>
                <w:sz w:val="24"/>
                <w:szCs w:val="24"/>
                <w:lang w:val="es-ES_tradnl"/>
              </w:rPr>
              <w:t>-</w:t>
            </w:r>
          </w:p>
        </w:tc>
      </w:tr>
      <w:tr w:rsidR="005D30CE" w:rsidRPr="00AE264A" w:rsidTr="00712D52">
        <w:tc>
          <w:tcPr>
            <w:tcW w:w="1200" w:type="pct"/>
            <w:vAlign w:val="center"/>
          </w:tcPr>
          <w:p w:rsidR="005D30CE" w:rsidRPr="00AE264A" w:rsidRDefault="005D30CE" w:rsidP="00CD5472">
            <w:pPr>
              <w:spacing w:after="200"/>
              <w:jc w:val="both"/>
              <w:rPr>
                <w:strike/>
                <w:sz w:val="24"/>
                <w:szCs w:val="24"/>
                <w:lang w:val="es-ES_tradnl"/>
              </w:rPr>
            </w:pPr>
            <w:r w:rsidRPr="00AE264A">
              <w:rPr>
                <w:strike/>
                <w:sz w:val="24"/>
                <w:szCs w:val="24"/>
                <w:lang w:val="es-ES_tradnl"/>
              </w:rPr>
              <w:t>Talas diversas</w:t>
            </w:r>
          </w:p>
        </w:tc>
        <w:tc>
          <w:tcPr>
            <w:tcW w:w="900" w:type="pct"/>
            <w:vAlign w:val="center"/>
          </w:tcPr>
          <w:p w:rsidR="005D30CE" w:rsidRPr="00AE264A" w:rsidRDefault="005D30CE" w:rsidP="00CD5472">
            <w:pPr>
              <w:spacing w:after="200"/>
              <w:jc w:val="both"/>
              <w:rPr>
                <w:strike/>
                <w:sz w:val="24"/>
                <w:szCs w:val="24"/>
              </w:rPr>
            </w:pPr>
            <w:r w:rsidRPr="00AE264A">
              <w:rPr>
                <w:strike/>
                <w:sz w:val="24"/>
                <w:szCs w:val="24"/>
              </w:rPr>
              <w:t>Imobilização provisória</w:t>
            </w:r>
          </w:p>
        </w:tc>
        <w:tc>
          <w:tcPr>
            <w:tcW w:w="1100" w:type="pct"/>
            <w:vAlign w:val="center"/>
          </w:tcPr>
          <w:p w:rsidR="005D30CE" w:rsidRPr="00AE264A" w:rsidRDefault="005D30CE" w:rsidP="00CD5472">
            <w:pPr>
              <w:spacing w:after="200"/>
              <w:jc w:val="both"/>
              <w:rPr>
                <w:strike/>
                <w:sz w:val="24"/>
                <w:szCs w:val="24"/>
              </w:rPr>
            </w:pPr>
            <w:r w:rsidRPr="00AE264A">
              <w:rPr>
                <w:strike/>
                <w:sz w:val="24"/>
                <w:szCs w:val="24"/>
              </w:rPr>
              <w:t>-</w:t>
            </w:r>
          </w:p>
        </w:tc>
        <w:tc>
          <w:tcPr>
            <w:tcW w:w="1000" w:type="pct"/>
            <w:vAlign w:val="center"/>
          </w:tcPr>
          <w:p w:rsidR="005D30CE" w:rsidRPr="00AE264A" w:rsidRDefault="005D30CE" w:rsidP="00CD5472">
            <w:pPr>
              <w:spacing w:after="200"/>
              <w:jc w:val="both"/>
              <w:rPr>
                <w:strike/>
                <w:sz w:val="24"/>
                <w:szCs w:val="24"/>
              </w:rPr>
            </w:pPr>
            <w:r w:rsidRPr="00AE264A">
              <w:rPr>
                <w:strike/>
                <w:sz w:val="24"/>
                <w:szCs w:val="24"/>
              </w:rPr>
              <w:t>-</w:t>
            </w:r>
          </w:p>
        </w:tc>
        <w:tc>
          <w:tcPr>
            <w:tcW w:w="800" w:type="pct"/>
            <w:vAlign w:val="center"/>
          </w:tcPr>
          <w:p w:rsidR="005D30CE" w:rsidRPr="00AE264A" w:rsidRDefault="005D30CE" w:rsidP="00CD5472">
            <w:pPr>
              <w:spacing w:after="200"/>
              <w:jc w:val="both"/>
              <w:rPr>
                <w:strike/>
                <w:sz w:val="24"/>
                <w:szCs w:val="24"/>
              </w:rPr>
            </w:pPr>
            <w:r w:rsidRPr="00AE264A">
              <w:rPr>
                <w:strike/>
                <w:sz w:val="24"/>
                <w:szCs w:val="24"/>
              </w:rPr>
              <w:t xml:space="preserve">08 </w:t>
            </w:r>
            <w:proofErr w:type="spellStart"/>
            <w:r w:rsidRPr="00AE264A">
              <w:rPr>
                <w:strike/>
                <w:sz w:val="24"/>
                <w:szCs w:val="24"/>
              </w:rPr>
              <w:t>un</w:t>
            </w:r>
            <w:proofErr w:type="spellEnd"/>
          </w:p>
        </w:tc>
      </w:tr>
      <w:tr w:rsidR="005D30CE" w:rsidRPr="00AE264A" w:rsidTr="00712D52">
        <w:tc>
          <w:tcPr>
            <w:tcW w:w="1200" w:type="pct"/>
            <w:vAlign w:val="center"/>
          </w:tcPr>
          <w:p w:rsidR="005D30CE" w:rsidRPr="00AE264A" w:rsidRDefault="005D30CE" w:rsidP="00CD5472">
            <w:pPr>
              <w:spacing w:after="200"/>
              <w:jc w:val="both"/>
              <w:rPr>
                <w:strike/>
                <w:sz w:val="24"/>
                <w:szCs w:val="24"/>
              </w:rPr>
            </w:pPr>
            <w:r w:rsidRPr="00AE264A">
              <w:rPr>
                <w:strike/>
                <w:sz w:val="24"/>
                <w:szCs w:val="24"/>
              </w:rPr>
              <w:t>Atadura de crepom</w:t>
            </w:r>
          </w:p>
        </w:tc>
        <w:tc>
          <w:tcPr>
            <w:tcW w:w="900" w:type="pct"/>
            <w:vAlign w:val="center"/>
          </w:tcPr>
          <w:p w:rsidR="005D30CE" w:rsidRPr="00AE264A" w:rsidRDefault="005D30CE" w:rsidP="00CD5472">
            <w:pPr>
              <w:spacing w:after="200"/>
              <w:jc w:val="both"/>
              <w:rPr>
                <w:strike/>
                <w:sz w:val="24"/>
                <w:szCs w:val="24"/>
              </w:rPr>
            </w:pPr>
            <w:r w:rsidRPr="00AE264A">
              <w:rPr>
                <w:strike/>
                <w:sz w:val="24"/>
                <w:szCs w:val="24"/>
              </w:rPr>
              <w:t>Rolos de</w:t>
            </w:r>
            <w:r w:rsidR="00CD5472">
              <w:rPr>
                <w:strike/>
                <w:sz w:val="24"/>
                <w:szCs w:val="24"/>
              </w:rPr>
              <w:t xml:space="preserve"> </w:t>
            </w:r>
            <w:r w:rsidRPr="00AE264A">
              <w:rPr>
                <w:strike/>
                <w:sz w:val="24"/>
                <w:szCs w:val="24"/>
              </w:rPr>
              <w:t xml:space="preserve">10 cm x </w:t>
            </w:r>
          </w:p>
          <w:p w:rsidR="005D30CE" w:rsidRPr="00AE264A" w:rsidRDefault="005D30CE" w:rsidP="00C05F3D">
            <w:pPr>
              <w:spacing w:after="200"/>
              <w:jc w:val="both"/>
              <w:rPr>
                <w:strike/>
                <w:sz w:val="24"/>
                <w:szCs w:val="24"/>
              </w:rPr>
            </w:pPr>
            <w:r w:rsidRPr="00AE264A">
              <w:rPr>
                <w:strike/>
                <w:sz w:val="24"/>
                <w:szCs w:val="24"/>
              </w:rPr>
              <w:t xml:space="preserve">4,5 cm e 15 cm </w:t>
            </w:r>
            <w:proofErr w:type="gramStart"/>
            <w:r w:rsidRPr="00AE264A">
              <w:rPr>
                <w:strike/>
                <w:sz w:val="24"/>
                <w:szCs w:val="24"/>
              </w:rPr>
              <w:t>x</w:t>
            </w:r>
            <w:proofErr w:type="gramEnd"/>
            <w:r w:rsidRPr="00AE264A">
              <w:rPr>
                <w:strike/>
                <w:sz w:val="24"/>
                <w:szCs w:val="24"/>
              </w:rPr>
              <w:t xml:space="preserve"> 4,5 cm  </w:t>
            </w:r>
          </w:p>
        </w:tc>
        <w:tc>
          <w:tcPr>
            <w:tcW w:w="1100" w:type="pct"/>
            <w:vAlign w:val="center"/>
          </w:tcPr>
          <w:p w:rsidR="005D30CE" w:rsidRPr="00AE264A" w:rsidRDefault="005D30CE" w:rsidP="00CD5472">
            <w:pPr>
              <w:spacing w:after="200"/>
              <w:jc w:val="both"/>
              <w:rPr>
                <w:strike/>
                <w:sz w:val="24"/>
                <w:szCs w:val="24"/>
                <w:lang w:val="es-ES_tradnl"/>
              </w:rPr>
            </w:pPr>
            <w:r w:rsidRPr="00AE264A">
              <w:rPr>
                <w:strike/>
                <w:sz w:val="24"/>
                <w:szCs w:val="24"/>
                <w:lang w:val="es-ES_tradnl"/>
              </w:rPr>
              <w:t>5 un</w:t>
            </w:r>
          </w:p>
        </w:tc>
        <w:tc>
          <w:tcPr>
            <w:tcW w:w="1000" w:type="pct"/>
            <w:vAlign w:val="center"/>
          </w:tcPr>
          <w:p w:rsidR="005D30CE" w:rsidRPr="00AE264A" w:rsidRDefault="005D30CE" w:rsidP="00CD5472">
            <w:pPr>
              <w:spacing w:after="200"/>
              <w:jc w:val="both"/>
              <w:rPr>
                <w:strike/>
                <w:sz w:val="24"/>
                <w:szCs w:val="24"/>
                <w:lang w:val="es-ES_tradnl"/>
              </w:rPr>
            </w:pPr>
            <w:r w:rsidRPr="00AE264A">
              <w:rPr>
                <w:strike/>
                <w:sz w:val="24"/>
                <w:szCs w:val="24"/>
                <w:lang w:val="es-ES_tradnl"/>
              </w:rPr>
              <w:t>5 un</w:t>
            </w:r>
          </w:p>
        </w:tc>
        <w:tc>
          <w:tcPr>
            <w:tcW w:w="800" w:type="pct"/>
            <w:vAlign w:val="center"/>
          </w:tcPr>
          <w:p w:rsidR="005D30CE" w:rsidRPr="00AE264A" w:rsidRDefault="00CD5472" w:rsidP="00CD5472">
            <w:pPr>
              <w:spacing w:after="200"/>
              <w:jc w:val="both"/>
              <w:rPr>
                <w:strike/>
                <w:sz w:val="24"/>
                <w:szCs w:val="24"/>
                <w:lang w:val="es-ES_tradnl"/>
              </w:rPr>
            </w:pPr>
            <w:r>
              <w:rPr>
                <w:strike/>
                <w:sz w:val="24"/>
                <w:szCs w:val="24"/>
                <w:lang w:val="es-ES_tradnl"/>
              </w:rPr>
              <w:t xml:space="preserve"> </w:t>
            </w:r>
            <w:r w:rsidR="005D30CE" w:rsidRPr="00AE264A">
              <w:rPr>
                <w:strike/>
                <w:sz w:val="24"/>
                <w:szCs w:val="24"/>
                <w:lang w:val="es-ES_tradnl"/>
              </w:rPr>
              <w:t>02 un</w:t>
            </w:r>
          </w:p>
        </w:tc>
      </w:tr>
      <w:tr w:rsidR="005D30CE" w:rsidRPr="00AE264A" w:rsidTr="00712D52">
        <w:tc>
          <w:tcPr>
            <w:tcW w:w="1200" w:type="pct"/>
            <w:vAlign w:val="center"/>
          </w:tcPr>
          <w:p w:rsidR="005D30CE" w:rsidRPr="00AE264A" w:rsidRDefault="005D30CE" w:rsidP="00CD5472">
            <w:pPr>
              <w:spacing w:after="200"/>
              <w:jc w:val="both"/>
              <w:rPr>
                <w:strike/>
                <w:sz w:val="24"/>
                <w:szCs w:val="24"/>
              </w:rPr>
            </w:pPr>
            <w:r w:rsidRPr="00AE264A">
              <w:rPr>
                <w:strike/>
                <w:sz w:val="24"/>
                <w:szCs w:val="24"/>
              </w:rPr>
              <w:t>Atadura de gaze</w:t>
            </w:r>
          </w:p>
        </w:tc>
        <w:tc>
          <w:tcPr>
            <w:tcW w:w="900" w:type="pct"/>
            <w:vAlign w:val="center"/>
          </w:tcPr>
          <w:p w:rsidR="005D30CE" w:rsidRPr="00AE264A" w:rsidRDefault="005D30CE" w:rsidP="00CD5472">
            <w:pPr>
              <w:spacing w:after="200"/>
              <w:jc w:val="both"/>
              <w:rPr>
                <w:strike/>
                <w:sz w:val="24"/>
                <w:szCs w:val="24"/>
                <w:lang w:val="es-ES_tradnl"/>
              </w:rPr>
            </w:pPr>
            <w:r w:rsidRPr="00AE264A">
              <w:rPr>
                <w:strike/>
                <w:sz w:val="24"/>
                <w:szCs w:val="24"/>
                <w:lang w:val="es-ES_tradnl"/>
              </w:rPr>
              <w:t>Rolos</w:t>
            </w:r>
            <w:r w:rsidR="00CD5472">
              <w:rPr>
                <w:strike/>
                <w:sz w:val="24"/>
                <w:szCs w:val="24"/>
                <w:lang w:val="es-ES_tradnl"/>
              </w:rPr>
              <w:t xml:space="preserve"> </w:t>
            </w:r>
            <w:r w:rsidRPr="00AE264A">
              <w:rPr>
                <w:strike/>
                <w:sz w:val="24"/>
                <w:szCs w:val="24"/>
                <w:lang w:val="es-ES_tradnl"/>
              </w:rPr>
              <w:t>de</w:t>
            </w:r>
            <w:r w:rsidR="00CD5472">
              <w:rPr>
                <w:strike/>
                <w:sz w:val="24"/>
                <w:szCs w:val="24"/>
                <w:lang w:val="es-ES_tradnl"/>
              </w:rPr>
              <w:t xml:space="preserve"> </w:t>
            </w:r>
            <w:r w:rsidRPr="00AE264A">
              <w:rPr>
                <w:strike/>
                <w:sz w:val="24"/>
                <w:szCs w:val="24"/>
                <w:lang w:val="es-ES_tradnl"/>
              </w:rPr>
              <w:t>7,5 cm x 4m</w:t>
            </w:r>
          </w:p>
        </w:tc>
        <w:tc>
          <w:tcPr>
            <w:tcW w:w="1100" w:type="pct"/>
            <w:vAlign w:val="center"/>
          </w:tcPr>
          <w:p w:rsidR="005D30CE" w:rsidRPr="00AE264A" w:rsidRDefault="005D30CE" w:rsidP="00CD5472">
            <w:pPr>
              <w:spacing w:after="200"/>
              <w:jc w:val="both"/>
              <w:rPr>
                <w:strike/>
                <w:sz w:val="24"/>
                <w:szCs w:val="24"/>
                <w:lang w:val="es-ES_tradnl"/>
              </w:rPr>
            </w:pPr>
            <w:r w:rsidRPr="00AE264A">
              <w:rPr>
                <w:strike/>
                <w:sz w:val="24"/>
                <w:szCs w:val="24"/>
                <w:lang w:val="es-ES_tradnl"/>
              </w:rPr>
              <w:t>20 un</w:t>
            </w:r>
          </w:p>
        </w:tc>
        <w:tc>
          <w:tcPr>
            <w:tcW w:w="1000" w:type="pct"/>
            <w:vAlign w:val="center"/>
          </w:tcPr>
          <w:p w:rsidR="005D30CE" w:rsidRPr="00AE264A" w:rsidRDefault="005D30CE" w:rsidP="00CD5472">
            <w:pPr>
              <w:spacing w:after="200"/>
              <w:jc w:val="both"/>
              <w:rPr>
                <w:strike/>
                <w:sz w:val="24"/>
                <w:szCs w:val="24"/>
                <w:lang w:val="es-ES_tradnl"/>
              </w:rPr>
            </w:pPr>
            <w:r w:rsidRPr="00AE264A">
              <w:rPr>
                <w:strike/>
                <w:sz w:val="24"/>
                <w:szCs w:val="24"/>
                <w:lang w:val="es-ES_tradnl"/>
              </w:rPr>
              <w:t>10 un</w:t>
            </w:r>
          </w:p>
        </w:tc>
        <w:tc>
          <w:tcPr>
            <w:tcW w:w="800" w:type="pct"/>
            <w:vAlign w:val="center"/>
          </w:tcPr>
          <w:p w:rsidR="005D30CE" w:rsidRPr="00AE264A" w:rsidRDefault="005D30CE" w:rsidP="00CD5472">
            <w:pPr>
              <w:spacing w:after="200"/>
              <w:jc w:val="both"/>
              <w:rPr>
                <w:strike/>
                <w:sz w:val="24"/>
                <w:szCs w:val="24"/>
                <w:lang w:val="es-ES_tradnl"/>
              </w:rPr>
            </w:pPr>
            <w:r w:rsidRPr="00AE264A">
              <w:rPr>
                <w:strike/>
                <w:sz w:val="24"/>
                <w:szCs w:val="24"/>
                <w:lang w:val="es-ES_tradnl"/>
              </w:rPr>
              <w:t>05 un</w:t>
            </w:r>
          </w:p>
        </w:tc>
      </w:tr>
      <w:tr w:rsidR="005D30CE" w:rsidRPr="00AE264A" w:rsidTr="00712D52">
        <w:tc>
          <w:tcPr>
            <w:tcW w:w="1200" w:type="pct"/>
            <w:vAlign w:val="center"/>
          </w:tcPr>
          <w:p w:rsidR="005D30CE" w:rsidRPr="00AE264A" w:rsidRDefault="005D30CE" w:rsidP="00CD5472">
            <w:pPr>
              <w:pStyle w:val="Ttulo6"/>
              <w:spacing w:after="200"/>
              <w:jc w:val="both"/>
              <w:rPr>
                <w:b w:val="0"/>
                <w:bCs w:val="0"/>
                <w:strike/>
                <w:sz w:val="24"/>
                <w:szCs w:val="24"/>
                <w:lang w:val="es-ES_tradnl"/>
              </w:rPr>
            </w:pPr>
            <w:r w:rsidRPr="00AE264A">
              <w:rPr>
                <w:b w:val="0"/>
                <w:bCs w:val="0"/>
                <w:strike/>
                <w:sz w:val="24"/>
                <w:szCs w:val="24"/>
                <w:lang w:val="es-ES_tradnl"/>
              </w:rPr>
              <w:t xml:space="preserve">Atadura de </w:t>
            </w:r>
            <w:proofErr w:type="spellStart"/>
            <w:r w:rsidRPr="00AE264A">
              <w:rPr>
                <w:b w:val="0"/>
                <w:bCs w:val="0"/>
                <w:strike/>
                <w:sz w:val="24"/>
                <w:szCs w:val="24"/>
                <w:lang w:val="es-ES_tradnl"/>
              </w:rPr>
              <w:t>gaze</w:t>
            </w:r>
            <w:proofErr w:type="spellEnd"/>
          </w:p>
        </w:tc>
        <w:tc>
          <w:tcPr>
            <w:tcW w:w="900" w:type="pct"/>
            <w:vAlign w:val="center"/>
          </w:tcPr>
          <w:p w:rsidR="005D30CE" w:rsidRPr="00AE264A" w:rsidRDefault="005D30CE" w:rsidP="00CD5472">
            <w:pPr>
              <w:pStyle w:val="Ttulo5"/>
              <w:spacing w:after="200"/>
              <w:rPr>
                <w:rFonts w:ascii="Times New Roman" w:hAnsi="Times New Roman" w:cs="Times New Roman"/>
                <w:b/>
                <w:bCs/>
                <w:strike/>
                <w:color w:val="auto"/>
                <w:sz w:val="24"/>
                <w:szCs w:val="24"/>
                <w:lang w:val="es-ES_tradnl"/>
              </w:rPr>
            </w:pPr>
            <w:r w:rsidRPr="00AE264A">
              <w:rPr>
                <w:rFonts w:ascii="Times New Roman" w:hAnsi="Times New Roman" w:cs="Times New Roman"/>
                <w:b/>
                <w:bCs/>
                <w:strike/>
                <w:color w:val="auto"/>
                <w:sz w:val="24"/>
                <w:szCs w:val="24"/>
                <w:lang w:val="es-ES_tradnl"/>
              </w:rPr>
              <w:t>Rolos</w:t>
            </w:r>
            <w:r w:rsidR="00CD5472">
              <w:rPr>
                <w:rFonts w:ascii="Times New Roman" w:hAnsi="Times New Roman" w:cs="Times New Roman"/>
                <w:b/>
                <w:bCs/>
                <w:strike/>
                <w:color w:val="auto"/>
                <w:sz w:val="24"/>
                <w:szCs w:val="24"/>
                <w:lang w:val="es-ES_tradnl"/>
              </w:rPr>
              <w:t xml:space="preserve"> </w:t>
            </w:r>
            <w:r w:rsidRPr="00AE264A">
              <w:rPr>
                <w:rFonts w:ascii="Times New Roman" w:hAnsi="Times New Roman" w:cs="Times New Roman"/>
                <w:b/>
                <w:bCs/>
                <w:strike/>
                <w:color w:val="auto"/>
                <w:sz w:val="24"/>
                <w:szCs w:val="24"/>
                <w:lang w:val="es-ES_tradnl"/>
              </w:rPr>
              <w:t>de</w:t>
            </w:r>
            <w:r w:rsidR="00CD5472">
              <w:rPr>
                <w:rFonts w:ascii="Times New Roman" w:hAnsi="Times New Roman" w:cs="Times New Roman"/>
                <w:b/>
                <w:bCs/>
                <w:strike/>
                <w:color w:val="auto"/>
                <w:sz w:val="24"/>
                <w:szCs w:val="24"/>
                <w:lang w:val="es-ES_tradnl"/>
              </w:rPr>
              <w:t xml:space="preserve"> </w:t>
            </w:r>
            <w:r w:rsidRPr="00AE264A">
              <w:rPr>
                <w:rFonts w:ascii="Times New Roman" w:hAnsi="Times New Roman" w:cs="Times New Roman"/>
                <w:b/>
                <w:bCs/>
                <w:strike/>
                <w:color w:val="auto"/>
                <w:sz w:val="24"/>
                <w:szCs w:val="24"/>
                <w:lang w:val="es-ES_tradnl"/>
              </w:rPr>
              <w:t>5 cm x 4,5 cm</w:t>
            </w:r>
          </w:p>
        </w:tc>
        <w:tc>
          <w:tcPr>
            <w:tcW w:w="1100" w:type="pct"/>
            <w:vAlign w:val="center"/>
          </w:tcPr>
          <w:p w:rsidR="005D30CE" w:rsidRPr="00AE264A" w:rsidRDefault="005D30CE" w:rsidP="00CD5472">
            <w:pPr>
              <w:spacing w:after="200"/>
              <w:jc w:val="both"/>
              <w:rPr>
                <w:strike/>
                <w:sz w:val="24"/>
                <w:szCs w:val="24"/>
                <w:lang w:val="es-ES_tradnl"/>
              </w:rPr>
            </w:pPr>
            <w:r w:rsidRPr="00AE264A">
              <w:rPr>
                <w:strike/>
                <w:sz w:val="24"/>
                <w:szCs w:val="24"/>
                <w:lang w:val="es-ES_tradnl"/>
              </w:rPr>
              <w:t>20 un</w:t>
            </w:r>
          </w:p>
        </w:tc>
        <w:tc>
          <w:tcPr>
            <w:tcW w:w="1000" w:type="pct"/>
            <w:vAlign w:val="center"/>
          </w:tcPr>
          <w:p w:rsidR="005D30CE" w:rsidRPr="00AE264A" w:rsidRDefault="005D30CE" w:rsidP="00CD5472">
            <w:pPr>
              <w:spacing w:after="200"/>
              <w:jc w:val="both"/>
              <w:rPr>
                <w:strike/>
                <w:sz w:val="24"/>
                <w:szCs w:val="24"/>
                <w:lang w:val="es-ES_tradnl"/>
              </w:rPr>
            </w:pPr>
            <w:r w:rsidRPr="00AE264A">
              <w:rPr>
                <w:strike/>
                <w:sz w:val="24"/>
                <w:szCs w:val="24"/>
                <w:lang w:val="es-ES_tradnl"/>
              </w:rPr>
              <w:t>10 un</w:t>
            </w:r>
          </w:p>
        </w:tc>
        <w:tc>
          <w:tcPr>
            <w:tcW w:w="800" w:type="pct"/>
            <w:vAlign w:val="center"/>
          </w:tcPr>
          <w:p w:rsidR="005D30CE" w:rsidRPr="00AE264A" w:rsidRDefault="00CD5472" w:rsidP="00CD5472">
            <w:pPr>
              <w:spacing w:after="200"/>
              <w:jc w:val="both"/>
              <w:rPr>
                <w:strike/>
                <w:sz w:val="24"/>
                <w:szCs w:val="24"/>
                <w:lang w:val="es-ES_tradnl"/>
              </w:rPr>
            </w:pPr>
            <w:r>
              <w:rPr>
                <w:strike/>
                <w:sz w:val="24"/>
                <w:szCs w:val="24"/>
                <w:lang w:val="es-ES_tradnl"/>
              </w:rPr>
              <w:t xml:space="preserve"> </w:t>
            </w:r>
            <w:r w:rsidR="005D30CE" w:rsidRPr="00AE264A">
              <w:rPr>
                <w:strike/>
                <w:sz w:val="24"/>
                <w:szCs w:val="24"/>
                <w:lang w:val="es-ES_tradnl"/>
              </w:rPr>
              <w:t>05 un</w:t>
            </w:r>
          </w:p>
        </w:tc>
      </w:tr>
      <w:tr w:rsidR="005D30CE" w:rsidRPr="00AE264A" w:rsidTr="00712D52">
        <w:tc>
          <w:tcPr>
            <w:tcW w:w="1200" w:type="pct"/>
            <w:vAlign w:val="center"/>
          </w:tcPr>
          <w:p w:rsidR="005D30CE" w:rsidRPr="00AE264A" w:rsidRDefault="005D30CE" w:rsidP="00CD5472">
            <w:pPr>
              <w:spacing w:after="200"/>
              <w:jc w:val="both"/>
              <w:rPr>
                <w:strike/>
                <w:sz w:val="24"/>
                <w:szCs w:val="24"/>
                <w:lang w:val="es-ES_tradnl"/>
              </w:rPr>
            </w:pPr>
            <w:proofErr w:type="spellStart"/>
            <w:r w:rsidRPr="00AE264A">
              <w:rPr>
                <w:strike/>
                <w:sz w:val="24"/>
                <w:szCs w:val="24"/>
                <w:lang w:val="es-ES_tradnl"/>
              </w:rPr>
              <w:t>Cotonetes</w:t>
            </w:r>
            <w:proofErr w:type="spellEnd"/>
            <w:r w:rsidR="00CD5472">
              <w:rPr>
                <w:strike/>
                <w:sz w:val="24"/>
                <w:szCs w:val="24"/>
                <w:lang w:val="es-ES_tradnl"/>
              </w:rPr>
              <w:t xml:space="preserve"> </w:t>
            </w:r>
            <w:r w:rsidRPr="00AE264A">
              <w:rPr>
                <w:strike/>
                <w:sz w:val="24"/>
                <w:szCs w:val="24"/>
                <w:lang w:val="es-ES_tradnl"/>
              </w:rPr>
              <w:t>(</w:t>
            </w:r>
            <w:proofErr w:type="spellStart"/>
            <w:r w:rsidRPr="00AE264A">
              <w:rPr>
                <w:strike/>
                <w:sz w:val="24"/>
                <w:szCs w:val="24"/>
                <w:lang w:val="es-ES_tradnl"/>
              </w:rPr>
              <w:t>ou</w:t>
            </w:r>
            <w:proofErr w:type="spellEnd"/>
            <w:r w:rsidRPr="00AE264A">
              <w:rPr>
                <w:strike/>
                <w:sz w:val="24"/>
                <w:szCs w:val="24"/>
                <w:lang w:val="es-ES_tradnl"/>
              </w:rPr>
              <w:t xml:space="preserve"> similar)</w:t>
            </w:r>
          </w:p>
        </w:tc>
        <w:tc>
          <w:tcPr>
            <w:tcW w:w="900" w:type="pct"/>
            <w:vAlign w:val="center"/>
          </w:tcPr>
          <w:p w:rsidR="005D30CE" w:rsidRPr="00AE264A" w:rsidRDefault="005D30CE" w:rsidP="00CD5472">
            <w:pPr>
              <w:spacing w:after="200"/>
              <w:jc w:val="both"/>
              <w:rPr>
                <w:strike/>
                <w:sz w:val="24"/>
                <w:szCs w:val="24"/>
              </w:rPr>
            </w:pPr>
            <w:r w:rsidRPr="00AE264A">
              <w:rPr>
                <w:strike/>
                <w:sz w:val="24"/>
                <w:szCs w:val="24"/>
              </w:rPr>
              <w:t>Caixas</w:t>
            </w:r>
            <w:r w:rsidR="00CD5472">
              <w:rPr>
                <w:strike/>
                <w:sz w:val="24"/>
                <w:szCs w:val="24"/>
              </w:rPr>
              <w:t xml:space="preserve"> </w:t>
            </w:r>
            <w:r w:rsidRPr="00AE264A">
              <w:rPr>
                <w:strike/>
                <w:sz w:val="24"/>
                <w:szCs w:val="24"/>
              </w:rPr>
              <w:t>com 35 unidades</w:t>
            </w:r>
          </w:p>
        </w:tc>
        <w:tc>
          <w:tcPr>
            <w:tcW w:w="1100" w:type="pct"/>
            <w:vAlign w:val="center"/>
          </w:tcPr>
          <w:p w:rsidR="005D30CE" w:rsidRPr="00AE264A" w:rsidRDefault="005D30CE" w:rsidP="00CD5472">
            <w:pPr>
              <w:spacing w:after="200"/>
              <w:jc w:val="both"/>
              <w:rPr>
                <w:strike/>
                <w:sz w:val="24"/>
                <w:szCs w:val="24"/>
                <w:lang w:val="es-ES_tradnl"/>
              </w:rPr>
            </w:pPr>
            <w:r w:rsidRPr="00AE264A">
              <w:rPr>
                <w:strike/>
                <w:sz w:val="24"/>
                <w:szCs w:val="24"/>
                <w:lang w:val="es-ES_tradnl"/>
              </w:rPr>
              <w:t>2 un</w:t>
            </w:r>
          </w:p>
        </w:tc>
        <w:tc>
          <w:tcPr>
            <w:tcW w:w="1000" w:type="pct"/>
            <w:vAlign w:val="center"/>
          </w:tcPr>
          <w:p w:rsidR="005D30CE" w:rsidRPr="00AE264A" w:rsidRDefault="005D30CE" w:rsidP="00CD5472">
            <w:pPr>
              <w:spacing w:after="200"/>
              <w:jc w:val="both"/>
              <w:rPr>
                <w:strike/>
                <w:sz w:val="24"/>
                <w:szCs w:val="24"/>
                <w:lang w:val="es-ES_tradnl"/>
              </w:rPr>
            </w:pPr>
            <w:r w:rsidRPr="00AE264A">
              <w:rPr>
                <w:strike/>
                <w:sz w:val="24"/>
                <w:szCs w:val="24"/>
                <w:lang w:val="es-ES_tradnl"/>
              </w:rPr>
              <w:t>2 un</w:t>
            </w:r>
          </w:p>
        </w:tc>
        <w:tc>
          <w:tcPr>
            <w:tcW w:w="800" w:type="pct"/>
            <w:vAlign w:val="center"/>
          </w:tcPr>
          <w:p w:rsidR="005D30CE" w:rsidRPr="00AE264A" w:rsidRDefault="005D30CE" w:rsidP="00CD5472">
            <w:pPr>
              <w:spacing w:after="200"/>
              <w:jc w:val="both"/>
              <w:rPr>
                <w:strike/>
                <w:sz w:val="24"/>
                <w:szCs w:val="24"/>
                <w:lang w:val="es-ES_tradnl"/>
              </w:rPr>
            </w:pPr>
            <w:r w:rsidRPr="00AE264A">
              <w:rPr>
                <w:strike/>
                <w:sz w:val="24"/>
                <w:szCs w:val="24"/>
                <w:lang w:val="es-ES_tradnl"/>
              </w:rPr>
              <w:t>01 un</w:t>
            </w:r>
          </w:p>
        </w:tc>
      </w:tr>
    </w:tbl>
    <w:p w:rsidR="00CD5472" w:rsidRDefault="005D30CE" w:rsidP="00C05F3D">
      <w:pPr>
        <w:spacing w:after="200"/>
        <w:ind w:firstLine="567"/>
        <w:jc w:val="both"/>
        <w:rPr>
          <w:strike/>
          <w:sz w:val="24"/>
          <w:szCs w:val="24"/>
        </w:rPr>
      </w:pPr>
      <w:r w:rsidRPr="00AE264A">
        <w:rPr>
          <w:strike/>
          <w:sz w:val="24"/>
          <w:szCs w:val="24"/>
        </w:rPr>
        <w:t>** - Será autorizada a</w:t>
      </w:r>
      <w:r w:rsidR="00CD5472">
        <w:rPr>
          <w:strike/>
          <w:sz w:val="24"/>
          <w:szCs w:val="24"/>
        </w:rPr>
        <w:t xml:space="preserve"> </w:t>
      </w:r>
      <w:r w:rsidRPr="00AE264A">
        <w:rPr>
          <w:strike/>
          <w:sz w:val="24"/>
          <w:szCs w:val="24"/>
        </w:rPr>
        <w:t>utilização de seringas de vidro</w:t>
      </w:r>
      <w:r w:rsidR="00CD5472">
        <w:rPr>
          <w:strike/>
          <w:sz w:val="24"/>
          <w:szCs w:val="24"/>
        </w:rPr>
        <w:t xml:space="preserve"> </w:t>
      </w:r>
      <w:r w:rsidRPr="00AE264A">
        <w:rPr>
          <w:strike/>
          <w:sz w:val="24"/>
          <w:szCs w:val="24"/>
        </w:rPr>
        <w:t xml:space="preserve">não descartáveis, quando da presença a bordo de equipamento de </w:t>
      </w:r>
      <w:proofErr w:type="spellStart"/>
      <w:r w:rsidRPr="00AE264A">
        <w:rPr>
          <w:strike/>
          <w:sz w:val="24"/>
          <w:szCs w:val="24"/>
        </w:rPr>
        <w:t>esterelização</w:t>
      </w:r>
      <w:proofErr w:type="spellEnd"/>
      <w:r w:rsidRPr="00AE264A">
        <w:rPr>
          <w:strike/>
          <w:sz w:val="24"/>
          <w:szCs w:val="24"/>
        </w:rPr>
        <w:t xml:space="preserve"> próprio e em bom estado de funcionamento</w:t>
      </w:r>
    </w:p>
    <w:p w:rsidR="00CD5472" w:rsidRDefault="005D30CE" w:rsidP="00C05F3D">
      <w:pPr>
        <w:pStyle w:val="Cabealho"/>
        <w:tabs>
          <w:tab w:val="clear" w:pos="4419"/>
          <w:tab w:val="clear" w:pos="8838"/>
        </w:tabs>
        <w:spacing w:after="200"/>
        <w:ind w:firstLine="567"/>
        <w:jc w:val="both"/>
        <w:rPr>
          <w:strike/>
        </w:rPr>
      </w:pPr>
      <w:r w:rsidRPr="00AE264A">
        <w:rPr>
          <w:b/>
          <w:bCs/>
          <w:strike/>
        </w:rPr>
        <w:t>**</w:t>
      </w:r>
      <w:r w:rsidRPr="00AE264A">
        <w:rPr>
          <w:strike/>
        </w:rPr>
        <w:t>* - Não obrigatória a sua presença em embarcações tipo esporte e recreio.</w:t>
      </w:r>
    </w:p>
    <w:p w:rsidR="007C75DF" w:rsidRDefault="007C75DF">
      <w:pPr>
        <w:autoSpaceDE/>
        <w:autoSpaceDN/>
        <w:spacing w:after="200" w:line="276" w:lineRule="auto"/>
        <w:rPr>
          <w:b/>
          <w:strike/>
          <w:sz w:val="24"/>
          <w:szCs w:val="24"/>
        </w:rPr>
      </w:pPr>
      <w:r>
        <w:rPr>
          <w:b/>
          <w:strike/>
          <w:sz w:val="24"/>
          <w:szCs w:val="24"/>
        </w:rPr>
        <w:br w:type="page"/>
      </w:r>
    </w:p>
    <w:p w:rsidR="007C75DF" w:rsidRDefault="005D30CE" w:rsidP="00CD5472">
      <w:pPr>
        <w:spacing w:after="200"/>
        <w:jc w:val="both"/>
        <w:rPr>
          <w:b/>
          <w:strike/>
          <w:sz w:val="24"/>
          <w:szCs w:val="24"/>
        </w:rPr>
      </w:pPr>
      <w:r w:rsidRPr="00D44534">
        <w:rPr>
          <w:b/>
          <w:strike/>
          <w:sz w:val="24"/>
          <w:szCs w:val="24"/>
        </w:rPr>
        <w:t>Quadro 3 – Lista de Produtos Desinfetantes para Superfícies Inanimadas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732"/>
        <w:gridCol w:w="2407"/>
        <w:gridCol w:w="1732"/>
        <w:gridCol w:w="1560"/>
        <w:gridCol w:w="1214"/>
      </w:tblGrid>
      <w:tr w:rsidR="005D30CE" w:rsidRPr="00D44534" w:rsidTr="007C75DF">
        <w:trPr>
          <w:cantSplit/>
        </w:trPr>
        <w:tc>
          <w:tcPr>
            <w:tcW w:w="1002" w:type="pct"/>
            <w:vMerge w:val="restart"/>
            <w:vAlign w:val="center"/>
          </w:tcPr>
          <w:p w:rsidR="005D30CE" w:rsidRPr="007C75DF" w:rsidRDefault="00CD5472" w:rsidP="007C75DF">
            <w:pPr>
              <w:pStyle w:val="Ttulo5"/>
              <w:spacing w:after="200"/>
              <w:rPr>
                <w:strike/>
                <w:sz w:val="24"/>
                <w:szCs w:val="24"/>
              </w:rPr>
            </w:pPr>
            <w:r w:rsidRPr="007C75DF">
              <w:rPr>
                <w:rFonts w:ascii="Times New Roman" w:hAnsi="Times New Roman" w:cs="Times New Roman"/>
                <w:strike/>
                <w:color w:val="auto"/>
                <w:sz w:val="24"/>
                <w:szCs w:val="24"/>
              </w:rPr>
              <w:t xml:space="preserve"> </w:t>
            </w:r>
            <w:r w:rsidR="005D30CE" w:rsidRPr="007C75DF">
              <w:rPr>
                <w:rFonts w:ascii="Times New Roman" w:hAnsi="Times New Roman" w:cs="Times New Roman"/>
                <w:strike/>
                <w:color w:val="auto"/>
                <w:sz w:val="24"/>
                <w:szCs w:val="24"/>
              </w:rPr>
              <w:t>MATERIAL</w:t>
            </w:r>
          </w:p>
        </w:tc>
        <w:tc>
          <w:tcPr>
            <w:tcW w:w="1392" w:type="pct"/>
            <w:vMerge w:val="restart"/>
            <w:vAlign w:val="center"/>
          </w:tcPr>
          <w:p w:rsidR="005D30CE" w:rsidRPr="007C75DF" w:rsidRDefault="005D30CE" w:rsidP="00C05F3D">
            <w:pPr>
              <w:pStyle w:val="Ttulo5"/>
              <w:spacing w:after="200"/>
              <w:rPr>
                <w:strike/>
                <w:sz w:val="24"/>
                <w:szCs w:val="24"/>
              </w:rPr>
            </w:pPr>
            <w:r w:rsidRPr="007C75DF">
              <w:rPr>
                <w:rFonts w:ascii="Times New Roman" w:hAnsi="Times New Roman" w:cs="Times New Roman"/>
                <w:strike/>
                <w:color w:val="auto"/>
                <w:sz w:val="24"/>
                <w:szCs w:val="24"/>
              </w:rPr>
              <w:t>INFORMAÇÕES COMPLEMENTARES</w:t>
            </w:r>
          </w:p>
        </w:tc>
        <w:tc>
          <w:tcPr>
            <w:tcW w:w="2606" w:type="pct"/>
            <w:gridSpan w:val="3"/>
            <w:vAlign w:val="center"/>
          </w:tcPr>
          <w:p w:rsidR="005D30CE" w:rsidRPr="007C75DF" w:rsidRDefault="005D30CE" w:rsidP="00CD5472">
            <w:pPr>
              <w:spacing w:after="200"/>
              <w:jc w:val="both"/>
              <w:rPr>
                <w:strike/>
                <w:sz w:val="24"/>
                <w:szCs w:val="24"/>
              </w:rPr>
            </w:pPr>
            <w:r w:rsidRPr="007C75DF">
              <w:rPr>
                <w:strike/>
                <w:sz w:val="24"/>
                <w:szCs w:val="24"/>
              </w:rPr>
              <w:t>CATEGORIAS DA EMBARCAÇÃO</w:t>
            </w:r>
          </w:p>
        </w:tc>
      </w:tr>
      <w:tr w:rsidR="005D30CE" w:rsidRPr="00D44534" w:rsidTr="007C75DF">
        <w:trPr>
          <w:cantSplit/>
        </w:trPr>
        <w:tc>
          <w:tcPr>
            <w:tcW w:w="1002" w:type="pct"/>
            <w:vMerge/>
            <w:vAlign w:val="center"/>
          </w:tcPr>
          <w:p w:rsidR="005D30CE" w:rsidRPr="007C75DF" w:rsidRDefault="005D30CE" w:rsidP="007C75DF">
            <w:pPr>
              <w:spacing w:after="200"/>
              <w:jc w:val="both"/>
              <w:rPr>
                <w:strike/>
                <w:sz w:val="24"/>
                <w:szCs w:val="24"/>
              </w:rPr>
            </w:pPr>
          </w:p>
        </w:tc>
        <w:tc>
          <w:tcPr>
            <w:tcW w:w="1392" w:type="pct"/>
            <w:vMerge/>
            <w:vAlign w:val="center"/>
          </w:tcPr>
          <w:p w:rsidR="005D30CE" w:rsidRPr="007C75DF" w:rsidRDefault="005D30CE" w:rsidP="00CD5472">
            <w:pPr>
              <w:spacing w:after="200"/>
              <w:jc w:val="both"/>
              <w:rPr>
                <w:strike/>
                <w:sz w:val="24"/>
                <w:szCs w:val="24"/>
              </w:rPr>
            </w:pPr>
          </w:p>
        </w:tc>
        <w:tc>
          <w:tcPr>
            <w:tcW w:w="1002" w:type="pct"/>
            <w:vAlign w:val="center"/>
          </w:tcPr>
          <w:p w:rsidR="005D30CE" w:rsidRPr="007C75DF" w:rsidRDefault="005D30CE" w:rsidP="00CD5472">
            <w:pPr>
              <w:spacing w:after="200"/>
              <w:jc w:val="both"/>
              <w:rPr>
                <w:strike/>
                <w:sz w:val="24"/>
                <w:szCs w:val="24"/>
              </w:rPr>
            </w:pPr>
            <w:r w:rsidRPr="007C75DF">
              <w:rPr>
                <w:strike/>
                <w:sz w:val="24"/>
                <w:szCs w:val="24"/>
              </w:rPr>
              <w:t>A</w:t>
            </w:r>
          </w:p>
        </w:tc>
        <w:tc>
          <w:tcPr>
            <w:tcW w:w="902" w:type="pct"/>
            <w:vAlign w:val="center"/>
          </w:tcPr>
          <w:p w:rsidR="005D30CE" w:rsidRPr="007C75DF" w:rsidRDefault="005D30CE" w:rsidP="00CD5472">
            <w:pPr>
              <w:spacing w:after="200"/>
              <w:jc w:val="both"/>
              <w:rPr>
                <w:strike/>
                <w:sz w:val="24"/>
                <w:szCs w:val="24"/>
              </w:rPr>
            </w:pPr>
            <w:r w:rsidRPr="007C75DF">
              <w:rPr>
                <w:strike/>
                <w:sz w:val="24"/>
                <w:szCs w:val="24"/>
              </w:rPr>
              <w:t>B</w:t>
            </w:r>
          </w:p>
        </w:tc>
        <w:tc>
          <w:tcPr>
            <w:tcW w:w="703" w:type="pct"/>
            <w:vAlign w:val="center"/>
          </w:tcPr>
          <w:p w:rsidR="005D30CE" w:rsidRPr="007C75DF" w:rsidRDefault="005D30CE" w:rsidP="00CD5472">
            <w:pPr>
              <w:spacing w:after="200"/>
              <w:jc w:val="both"/>
              <w:rPr>
                <w:strike/>
                <w:sz w:val="24"/>
                <w:szCs w:val="24"/>
              </w:rPr>
            </w:pPr>
            <w:r w:rsidRPr="007C75DF">
              <w:rPr>
                <w:strike/>
                <w:sz w:val="24"/>
                <w:szCs w:val="24"/>
              </w:rPr>
              <w:t>C</w:t>
            </w:r>
          </w:p>
        </w:tc>
      </w:tr>
      <w:tr w:rsidR="005D30CE" w:rsidRPr="00D44534" w:rsidTr="007C75DF">
        <w:tc>
          <w:tcPr>
            <w:tcW w:w="1002" w:type="pct"/>
            <w:vAlign w:val="center"/>
          </w:tcPr>
          <w:p w:rsidR="005D30CE" w:rsidRPr="007C75DF" w:rsidRDefault="007C75DF" w:rsidP="007C75DF">
            <w:pPr>
              <w:pStyle w:val="Ttulo6"/>
              <w:spacing w:after="200"/>
              <w:jc w:val="both"/>
              <w:rPr>
                <w:b w:val="0"/>
                <w:bCs w:val="0"/>
                <w:strike/>
                <w:sz w:val="24"/>
                <w:szCs w:val="24"/>
              </w:rPr>
            </w:pPr>
            <w:r>
              <w:rPr>
                <w:b w:val="0"/>
                <w:bCs w:val="0"/>
                <w:strike/>
                <w:sz w:val="24"/>
                <w:szCs w:val="24"/>
              </w:rPr>
              <w:lastRenderedPageBreak/>
              <w:t>P</w:t>
            </w:r>
            <w:r w:rsidR="005D30CE" w:rsidRPr="007C75DF">
              <w:rPr>
                <w:b w:val="0"/>
                <w:bCs w:val="0"/>
                <w:strike/>
                <w:sz w:val="24"/>
                <w:szCs w:val="24"/>
              </w:rPr>
              <w:t>rodutos desinfetantes pertencentes à categoria de desinfetantes domésticos</w:t>
            </w:r>
          </w:p>
          <w:p w:rsidR="005D30CE" w:rsidRPr="007C75DF" w:rsidRDefault="005D30CE" w:rsidP="007C75DF">
            <w:pPr>
              <w:spacing w:after="200"/>
              <w:jc w:val="both"/>
              <w:rPr>
                <w:strike/>
                <w:sz w:val="24"/>
                <w:szCs w:val="24"/>
              </w:rPr>
            </w:pPr>
          </w:p>
        </w:tc>
        <w:tc>
          <w:tcPr>
            <w:tcW w:w="1392" w:type="pct"/>
            <w:vAlign w:val="center"/>
          </w:tcPr>
          <w:p w:rsidR="005D30CE" w:rsidRPr="007C75DF" w:rsidRDefault="005D30CE" w:rsidP="00CD5472">
            <w:pPr>
              <w:spacing w:after="200"/>
              <w:jc w:val="both"/>
              <w:rPr>
                <w:strike/>
                <w:sz w:val="24"/>
                <w:szCs w:val="24"/>
              </w:rPr>
            </w:pPr>
            <w:r w:rsidRPr="007C75DF">
              <w:rPr>
                <w:strike/>
                <w:sz w:val="24"/>
                <w:szCs w:val="24"/>
              </w:rPr>
              <w:t xml:space="preserve">Seu uso deverá ser compatível às Instruções de Uso constantes da Rotulagem ou Bula do Produto, quando for o caso </w:t>
            </w:r>
          </w:p>
          <w:p w:rsidR="005D30CE" w:rsidRPr="007C75DF" w:rsidRDefault="005D30CE" w:rsidP="007C75DF">
            <w:pPr>
              <w:spacing w:after="200"/>
              <w:jc w:val="both"/>
              <w:rPr>
                <w:strike/>
                <w:sz w:val="24"/>
                <w:szCs w:val="24"/>
              </w:rPr>
            </w:pPr>
            <w:r w:rsidRPr="007C75DF">
              <w:rPr>
                <w:strike/>
                <w:sz w:val="24"/>
                <w:szCs w:val="24"/>
              </w:rPr>
              <w:t xml:space="preserve">(Bandeira nacional em trânsito exclusivamente </w:t>
            </w:r>
            <w:proofErr w:type="gramStart"/>
            <w:r w:rsidRPr="007C75DF">
              <w:rPr>
                <w:strike/>
                <w:sz w:val="24"/>
                <w:szCs w:val="24"/>
              </w:rPr>
              <w:t>nacional )</w:t>
            </w:r>
            <w:proofErr w:type="gramEnd"/>
          </w:p>
        </w:tc>
        <w:tc>
          <w:tcPr>
            <w:tcW w:w="1002" w:type="pct"/>
            <w:vAlign w:val="center"/>
          </w:tcPr>
          <w:p w:rsidR="005D30CE" w:rsidRPr="007C75DF" w:rsidRDefault="005D30CE" w:rsidP="00CD5472">
            <w:pPr>
              <w:spacing w:after="200"/>
              <w:jc w:val="both"/>
              <w:rPr>
                <w:strike/>
                <w:sz w:val="24"/>
                <w:szCs w:val="24"/>
              </w:rPr>
            </w:pPr>
            <w:r w:rsidRPr="007C75DF">
              <w:rPr>
                <w:strike/>
                <w:sz w:val="24"/>
                <w:szCs w:val="24"/>
              </w:rPr>
              <w:t>-</w:t>
            </w:r>
          </w:p>
        </w:tc>
        <w:tc>
          <w:tcPr>
            <w:tcW w:w="902" w:type="pct"/>
            <w:vAlign w:val="center"/>
          </w:tcPr>
          <w:p w:rsidR="005D30CE" w:rsidRPr="007C75DF" w:rsidRDefault="005D30CE" w:rsidP="00CD5472">
            <w:pPr>
              <w:spacing w:after="200"/>
              <w:jc w:val="both"/>
              <w:rPr>
                <w:strike/>
                <w:sz w:val="24"/>
                <w:szCs w:val="24"/>
              </w:rPr>
            </w:pPr>
            <w:r w:rsidRPr="007C75DF">
              <w:rPr>
                <w:strike/>
                <w:sz w:val="24"/>
                <w:szCs w:val="24"/>
              </w:rPr>
              <w:t>-</w:t>
            </w:r>
          </w:p>
        </w:tc>
        <w:tc>
          <w:tcPr>
            <w:tcW w:w="703" w:type="pct"/>
            <w:vAlign w:val="center"/>
          </w:tcPr>
          <w:p w:rsidR="005D30CE" w:rsidRPr="007C75DF" w:rsidRDefault="005D30CE" w:rsidP="00CD5472">
            <w:pPr>
              <w:spacing w:after="200"/>
              <w:jc w:val="both"/>
              <w:rPr>
                <w:strike/>
                <w:sz w:val="24"/>
                <w:szCs w:val="24"/>
              </w:rPr>
            </w:pPr>
            <w:r w:rsidRPr="007C75DF">
              <w:rPr>
                <w:strike/>
                <w:sz w:val="24"/>
                <w:szCs w:val="24"/>
              </w:rPr>
              <w:t>2 litros</w:t>
            </w:r>
          </w:p>
        </w:tc>
      </w:tr>
      <w:tr w:rsidR="005D30CE" w:rsidRPr="00D44534" w:rsidTr="007C75DF">
        <w:tc>
          <w:tcPr>
            <w:tcW w:w="1002" w:type="pct"/>
            <w:vAlign w:val="center"/>
          </w:tcPr>
          <w:p w:rsidR="005D30CE" w:rsidRPr="007C75DF" w:rsidRDefault="005D30CE" w:rsidP="007C75DF">
            <w:pPr>
              <w:pStyle w:val="Ttulo6"/>
              <w:spacing w:after="200"/>
              <w:jc w:val="both"/>
              <w:rPr>
                <w:b w:val="0"/>
                <w:bCs w:val="0"/>
                <w:strike/>
                <w:sz w:val="24"/>
                <w:szCs w:val="24"/>
              </w:rPr>
            </w:pPr>
            <w:r w:rsidRPr="007C75DF">
              <w:rPr>
                <w:b w:val="0"/>
                <w:bCs w:val="0"/>
                <w:strike/>
                <w:sz w:val="24"/>
                <w:szCs w:val="24"/>
              </w:rPr>
              <w:t>Produtos desinfetantes pertencentes à categoria de desinfetantes hospitalares</w:t>
            </w:r>
          </w:p>
          <w:p w:rsidR="005D30CE" w:rsidRPr="007C75DF" w:rsidRDefault="005D30CE" w:rsidP="007C75DF">
            <w:pPr>
              <w:spacing w:after="200"/>
              <w:jc w:val="both"/>
              <w:rPr>
                <w:strike/>
                <w:sz w:val="24"/>
                <w:szCs w:val="24"/>
              </w:rPr>
            </w:pPr>
          </w:p>
        </w:tc>
        <w:tc>
          <w:tcPr>
            <w:tcW w:w="1392" w:type="pct"/>
            <w:vAlign w:val="center"/>
          </w:tcPr>
          <w:p w:rsidR="005D30CE" w:rsidRPr="007C75DF" w:rsidRDefault="005D30CE" w:rsidP="00CD5472">
            <w:pPr>
              <w:spacing w:after="200"/>
              <w:jc w:val="both"/>
              <w:rPr>
                <w:strike/>
                <w:sz w:val="24"/>
                <w:szCs w:val="24"/>
              </w:rPr>
            </w:pPr>
            <w:r w:rsidRPr="007C75DF">
              <w:rPr>
                <w:strike/>
                <w:sz w:val="24"/>
                <w:szCs w:val="24"/>
              </w:rPr>
              <w:t xml:space="preserve">Seu uso deverá ser compatível às Instruções de Uso constantes da Rotulagem ou Bula do Produto, quando for o caso </w:t>
            </w:r>
          </w:p>
          <w:p w:rsidR="005D30CE" w:rsidRPr="007C75DF" w:rsidRDefault="007C75DF" w:rsidP="00CD5472">
            <w:pPr>
              <w:spacing w:after="200"/>
              <w:jc w:val="both"/>
              <w:rPr>
                <w:strike/>
                <w:sz w:val="24"/>
                <w:szCs w:val="24"/>
              </w:rPr>
            </w:pPr>
            <w:r>
              <w:rPr>
                <w:strike/>
                <w:sz w:val="24"/>
                <w:szCs w:val="24"/>
              </w:rPr>
              <w:t>(</w:t>
            </w:r>
            <w:r w:rsidR="005D30CE" w:rsidRPr="007C75DF">
              <w:rPr>
                <w:strike/>
                <w:sz w:val="24"/>
                <w:szCs w:val="24"/>
              </w:rPr>
              <w:t xml:space="preserve">Bandeira nacional em trânsito exclusivamente </w:t>
            </w:r>
            <w:proofErr w:type="gramStart"/>
            <w:r w:rsidR="005D30CE" w:rsidRPr="007C75DF">
              <w:rPr>
                <w:strike/>
                <w:sz w:val="24"/>
                <w:szCs w:val="24"/>
              </w:rPr>
              <w:t>nacional )</w:t>
            </w:r>
            <w:proofErr w:type="gramEnd"/>
            <w:r w:rsidR="005D30CE" w:rsidRPr="007C75DF">
              <w:rPr>
                <w:strike/>
                <w:sz w:val="24"/>
                <w:szCs w:val="24"/>
              </w:rPr>
              <w:t xml:space="preserve"> </w:t>
            </w:r>
          </w:p>
        </w:tc>
        <w:tc>
          <w:tcPr>
            <w:tcW w:w="1002" w:type="pct"/>
            <w:vAlign w:val="center"/>
          </w:tcPr>
          <w:p w:rsidR="005D30CE" w:rsidRPr="007C75DF" w:rsidRDefault="005D30CE" w:rsidP="00CD5472">
            <w:pPr>
              <w:spacing w:after="200"/>
              <w:jc w:val="both"/>
              <w:rPr>
                <w:strike/>
                <w:sz w:val="24"/>
                <w:szCs w:val="24"/>
              </w:rPr>
            </w:pPr>
            <w:r w:rsidRPr="007C75DF">
              <w:rPr>
                <w:strike/>
                <w:sz w:val="24"/>
                <w:szCs w:val="24"/>
              </w:rPr>
              <w:t>3 litros</w:t>
            </w:r>
          </w:p>
        </w:tc>
        <w:tc>
          <w:tcPr>
            <w:tcW w:w="902" w:type="pct"/>
            <w:vAlign w:val="center"/>
          </w:tcPr>
          <w:p w:rsidR="005D30CE" w:rsidRPr="007C75DF" w:rsidRDefault="005D30CE" w:rsidP="00CD5472">
            <w:pPr>
              <w:spacing w:after="200"/>
              <w:jc w:val="both"/>
              <w:rPr>
                <w:strike/>
                <w:sz w:val="24"/>
                <w:szCs w:val="24"/>
              </w:rPr>
            </w:pPr>
            <w:r w:rsidRPr="007C75DF">
              <w:rPr>
                <w:strike/>
                <w:sz w:val="24"/>
                <w:szCs w:val="24"/>
              </w:rPr>
              <w:t>2 litros</w:t>
            </w:r>
          </w:p>
        </w:tc>
        <w:tc>
          <w:tcPr>
            <w:tcW w:w="703" w:type="pct"/>
            <w:vAlign w:val="center"/>
          </w:tcPr>
          <w:p w:rsidR="005D30CE" w:rsidRPr="007C75DF" w:rsidRDefault="005D30CE" w:rsidP="00CD5472">
            <w:pPr>
              <w:spacing w:after="200"/>
              <w:jc w:val="both"/>
              <w:rPr>
                <w:strike/>
                <w:sz w:val="24"/>
                <w:szCs w:val="24"/>
              </w:rPr>
            </w:pPr>
            <w:r w:rsidRPr="007C75DF">
              <w:rPr>
                <w:strike/>
                <w:sz w:val="24"/>
                <w:szCs w:val="24"/>
              </w:rPr>
              <w:t>-</w:t>
            </w:r>
          </w:p>
        </w:tc>
      </w:tr>
    </w:tbl>
    <w:p w:rsidR="005D30CE" w:rsidRPr="00D44534" w:rsidRDefault="005D30CE" w:rsidP="00CD5472">
      <w:pPr>
        <w:spacing w:after="200"/>
        <w:jc w:val="both"/>
        <w:rPr>
          <w:b/>
          <w:strike/>
          <w:sz w:val="24"/>
          <w:szCs w:val="24"/>
        </w:rPr>
      </w:pPr>
    </w:p>
    <w:p w:rsidR="005D30CE" w:rsidRPr="007C75DF" w:rsidRDefault="00712D52" w:rsidP="00CD5472">
      <w:pPr>
        <w:spacing w:after="200"/>
        <w:jc w:val="both"/>
        <w:rPr>
          <w:b/>
          <w:strike/>
          <w:sz w:val="24"/>
          <w:szCs w:val="24"/>
        </w:rPr>
      </w:pPr>
      <w:r w:rsidRPr="007C75DF">
        <w:rPr>
          <w:b/>
          <w:strike/>
          <w:sz w:val="24"/>
          <w:szCs w:val="24"/>
        </w:rPr>
        <w:t>Quadro 4 -</w:t>
      </w:r>
      <w:r w:rsidR="005D30CE" w:rsidRPr="007C75DF">
        <w:rPr>
          <w:b/>
          <w:strike/>
          <w:sz w:val="24"/>
          <w:szCs w:val="24"/>
        </w:rPr>
        <w:t xml:space="preserve"> </w:t>
      </w:r>
      <w:r w:rsidR="00D44534" w:rsidRPr="007C75DF">
        <w:rPr>
          <w:b/>
          <w:strike/>
          <w:sz w:val="24"/>
          <w:szCs w:val="24"/>
        </w:rPr>
        <w:t>Publicações Que Deverão Estar Disponíveis A</w:t>
      </w:r>
      <w:r w:rsidR="00CD5472" w:rsidRPr="007C75DF">
        <w:rPr>
          <w:b/>
          <w:strike/>
          <w:sz w:val="24"/>
          <w:szCs w:val="24"/>
        </w:rPr>
        <w:t xml:space="preserve"> </w:t>
      </w:r>
      <w:r w:rsidR="00D44534" w:rsidRPr="007C75DF">
        <w:rPr>
          <w:b/>
          <w:strike/>
          <w:sz w:val="24"/>
          <w:szCs w:val="24"/>
        </w:rPr>
        <w:t>Bordo Das Embarcações</w:t>
      </w:r>
    </w:p>
    <w:tbl>
      <w:tblPr>
        <w:tblpPr w:leftFromText="141" w:rightFromText="141" w:vertAnchor="text" w:tblpY="1"/>
        <w:tblOverlap w:val="neve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934"/>
        <w:gridCol w:w="2626"/>
        <w:gridCol w:w="1537"/>
        <w:gridCol w:w="1447"/>
        <w:gridCol w:w="1101"/>
      </w:tblGrid>
      <w:tr w:rsidR="00712D52" w:rsidRPr="00D57259" w:rsidTr="00712D52">
        <w:trPr>
          <w:cantSplit/>
          <w:trHeight w:val="66"/>
        </w:trPr>
        <w:tc>
          <w:tcPr>
            <w:tcW w:w="1118" w:type="pct"/>
            <w:vMerge w:val="restart"/>
            <w:vAlign w:val="center"/>
          </w:tcPr>
          <w:p w:rsidR="005D30CE" w:rsidRPr="00D57259" w:rsidRDefault="005D30CE" w:rsidP="009A05E9">
            <w:pPr>
              <w:spacing w:after="200"/>
              <w:jc w:val="center"/>
              <w:rPr>
                <w:strike/>
                <w:sz w:val="24"/>
                <w:szCs w:val="24"/>
              </w:rPr>
            </w:pPr>
            <w:r w:rsidRPr="00D57259">
              <w:rPr>
                <w:strike/>
                <w:sz w:val="24"/>
                <w:szCs w:val="24"/>
              </w:rPr>
              <w:t>MATERIAL</w:t>
            </w:r>
          </w:p>
        </w:tc>
        <w:tc>
          <w:tcPr>
            <w:tcW w:w="1519" w:type="pct"/>
            <w:vMerge w:val="restart"/>
            <w:vAlign w:val="center"/>
          </w:tcPr>
          <w:p w:rsidR="005D30CE" w:rsidRPr="00D57259" w:rsidRDefault="005D30CE" w:rsidP="009A05E9">
            <w:pPr>
              <w:pStyle w:val="Ttulo5"/>
              <w:spacing w:after="200"/>
              <w:rPr>
                <w:strike/>
                <w:sz w:val="24"/>
                <w:szCs w:val="24"/>
              </w:rPr>
            </w:pPr>
            <w:r w:rsidRPr="00D57259">
              <w:rPr>
                <w:rFonts w:ascii="Times New Roman" w:hAnsi="Times New Roman" w:cs="Times New Roman"/>
                <w:strike/>
                <w:color w:val="auto"/>
                <w:sz w:val="24"/>
                <w:szCs w:val="24"/>
              </w:rPr>
              <w:t>INFORMAÇÕES COMPLEMENTARES</w:t>
            </w:r>
          </w:p>
        </w:tc>
        <w:tc>
          <w:tcPr>
            <w:tcW w:w="2363" w:type="pct"/>
            <w:gridSpan w:val="3"/>
            <w:vAlign w:val="center"/>
          </w:tcPr>
          <w:p w:rsidR="005D30CE" w:rsidRPr="00D57259" w:rsidRDefault="005D30CE" w:rsidP="00CD5472">
            <w:pPr>
              <w:spacing w:after="200"/>
              <w:jc w:val="both"/>
              <w:rPr>
                <w:strike/>
                <w:sz w:val="24"/>
                <w:szCs w:val="24"/>
              </w:rPr>
            </w:pPr>
            <w:r w:rsidRPr="00D57259">
              <w:rPr>
                <w:strike/>
                <w:sz w:val="24"/>
                <w:szCs w:val="24"/>
              </w:rPr>
              <w:t>CATEGORIAS DA EMBARCAÇÃO</w:t>
            </w:r>
          </w:p>
        </w:tc>
      </w:tr>
      <w:tr w:rsidR="00712D52" w:rsidRPr="00D57259" w:rsidTr="00712D52">
        <w:trPr>
          <w:cantSplit/>
          <w:trHeight w:val="456"/>
        </w:trPr>
        <w:tc>
          <w:tcPr>
            <w:tcW w:w="1118" w:type="pct"/>
            <w:vMerge/>
            <w:vAlign w:val="center"/>
          </w:tcPr>
          <w:p w:rsidR="005D30CE" w:rsidRPr="00D57259" w:rsidRDefault="005D30CE" w:rsidP="009A05E9">
            <w:pPr>
              <w:spacing w:after="200"/>
              <w:jc w:val="both"/>
              <w:rPr>
                <w:strike/>
                <w:sz w:val="24"/>
                <w:szCs w:val="24"/>
              </w:rPr>
            </w:pPr>
          </w:p>
        </w:tc>
        <w:tc>
          <w:tcPr>
            <w:tcW w:w="1519" w:type="pct"/>
            <w:vMerge/>
            <w:vAlign w:val="center"/>
          </w:tcPr>
          <w:p w:rsidR="005D30CE" w:rsidRPr="00D57259" w:rsidRDefault="005D30CE" w:rsidP="00CD5472">
            <w:pPr>
              <w:spacing w:after="200"/>
              <w:jc w:val="both"/>
              <w:rPr>
                <w:strike/>
                <w:sz w:val="24"/>
                <w:szCs w:val="24"/>
              </w:rPr>
            </w:pPr>
          </w:p>
        </w:tc>
        <w:tc>
          <w:tcPr>
            <w:tcW w:w="889" w:type="pct"/>
            <w:vAlign w:val="center"/>
          </w:tcPr>
          <w:p w:rsidR="005D30CE" w:rsidRPr="00D57259" w:rsidRDefault="005D30CE" w:rsidP="00CD5472">
            <w:pPr>
              <w:spacing w:after="200"/>
              <w:jc w:val="both"/>
              <w:rPr>
                <w:strike/>
                <w:sz w:val="24"/>
                <w:szCs w:val="24"/>
              </w:rPr>
            </w:pPr>
            <w:r w:rsidRPr="00D57259">
              <w:rPr>
                <w:strike/>
                <w:sz w:val="24"/>
                <w:szCs w:val="24"/>
              </w:rPr>
              <w:t>A</w:t>
            </w:r>
          </w:p>
        </w:tc>
        <w:tc>
          <w:tcPr>
            <w:tcW w:w="837" w:type="pct"/>
            <w:vAlign w:val="center"/>
          </w:tcPr>
          <w:p w:rsidR="005D30CE" w:rsidRPr="00D57259" w:rsidRDefault="005D30CE" w:rsidP="00CD5472">
            <w:pPr>
              <w:spacing w:after="200"/>
              <w:jc w:val="both"/>
              <w:rPr>
                <w:strike/>
                <w:sz w:val="24"/>
                <w:szCs w:val="24"/>
              </w:rPr>
            </w:pPr>
            <w:r w:rsidRPr="00D57259">
              <w:rPr>
                <w:strike/>
                <w:sz w:val="24"/>
                <w:szCs w:val="24"/>
              </w:rPr>
              <w:t>B</w:t>
            </w:r>
          </w:p>
        </w:tc>
        <w:tc>
          <w:tcPr>
            <w:tcW w:w="637" w:type="pct"/>
            <w:vAlign w:val="center"/>
          </w:tcPr>
          <w:p w:rsidR="005D30CE" w:rsidRPr="00D57259" w:rsidRDefault="005D30CE" w:rsidP="00CD5472">
            <w:pPr>
              <w:spacing w:after="200"/>
              <w:jc w:val="both"/>
              <w:rPr>
                <w:strike/>
                <w:sz w:val="24"/>
                <w:szCs w:val="24"/>
              </w:rPr>
            </w:pPr>
            <w:r w:rsidRPr="00D57259">
              <w:rPr>
                <w:strike/>
                <w:sz w:val="24"/>
                <w:szCs w:val="24"/>
              </w:rPr>
              <w:t>C</w:t>
            </w:r>
          </w:p>
        </w:tc>
      </w:tr>
      <w:tr w:rsidR="00712D52" w:rsidRPr="00D57259" w:rsidTr="00712D52">
        <w:trPr>
          <w:trHeight w:val="762"/>
        </w:trPr>
        <w:tc>
          <w:tcPr>
            <w:tcW w:w="1118" w:type="pct"/>
            <w:vAlign w:val="center"/>
          </w:tcPr>
          <w:p w:rsidR="005D30CE" w:rsidRPr="00D57259" w:rsidRDefault="005D30CE" w:rsidP="009A05E9">
            <w:pPr>
              <w:pStyle w:val="Ttulo6"/>
              <w:spacing w:after="200"/>
              <w:jc w:val="both"/>
              <w:rPr>
                <w:b w:val="0"/>
                <w:bCs w:val="0"/>
                <w:strike/>
                <w:sz w:val="24"/>
                <w:szCs w:val="24"/>
              </w:rPr>
            </w:pPr>
            <w:r w:rsidRPr="00D57259">
              <w:rPr>
                <w:b w:val="0"/>
                <w:bCs w:val="0"/>
                <w:strike/>
                <w:sz w:val="24"/>
                <w:szCs w:val="24"/>
              </w:rPr>
              <w:t xml:space="preserve">Guia Médico Internacional a Bordo / </w:t>
            </w:r>
            <w:proofErr w:type="gramStart"/>
            <w:r w:rsidRPr="00D57259">
              <w:rPr>
                <w:b w:val="0"/>
                <w:bCs w:val="0"/>
                <w:strike/>
                <w:sz w:val="24"/>
                <w:szCs w:val="24"/>
              </w:rPr>
              <w:t>OMS ,</w:t>
            </w:r>
            <w:proofErr w:type="gramEnd"/>
            <w:r w:rsidRPr="00D57259">
              <w:rPr>
                <w:b w:val="0"/>
                <w:bCs w:val="0"/>
                <w:strike/>
                <w:sz w:val="24"/>
                <w:szCs w:val="24"/>
              </w:rPr>
              <w:t xml:space="preserve"> para embarcações</w:t>
            </w:r>
          </w:p>
        </w:tc>
        <w:tc>
          <w:tcPr>
            <w:tcW w:w="1519" w:type="pct"/>
            <w:vAlign w:val="center"/>
          </w:tcPr>
          <w:p w:rsidR="005D30CE" w:rsidRPr="00D57259" w:rsidRDefault="005D30CE" w:rsidP="00CD5472">
            <w:pPr>
              <w:spacing w:after="200"/>
              <w:jc w:val="both"/>
              <w:rPr>
                <w:strike/>
                <w:sz w:val="24"/>
                <w:szCs w:val="24"/>
                <w:lang w:val="en-US"/>
              </w:rPr>
            </w:pPr>
            <w:r w:rsidRPr="00D57259">
              <w:rPr>
                <w:strike/>
                <w:sz w:val="24"/>
                <w:szCs w:val="24"/>
                <w:lang w:val="en-US"/>
              </w:rPr>
              <w:t>-</w:t>
            </w:r>
          </w:p>
        </w:tc>
        <w:tc>
          <w:tcPr>
            <w:tcW w:w="889" w:type="pct"/>
            <w:vAlign w:val="center"/>
          </w:tcPr>
          <w:p w:rsidR="005D30CE" w:rsidRPr="00D57259" w:rsidRDefault="005D30CE" w:rsidP="00CD5472">
            <w:pPr>
              <w:spacing w:after="200"/>
              <w:jc w:val="both"/>
              <w:rPr>
                <w:strike/>
                <w:sz w:val="24"/>
                <w:szCs w:val="24"/>
                <w:lang w:val="en-US"/>
              </w:rPr>
            </w:pPr>
            <w:r w:rsidRPr="00D57259">
              <w:rPr>
                <w:strike/>
                <w:sz w:val="24"/>
                <w:szCs w:val="24"/>
                <w:lang w:val="en-US"/>
              </w:rPr>
              <w:t>1</w:t>
            </w:r>
          </w:p>
        </w:tc>
        <w:tc>
          <w:tcPr>
            <w:tcW w:w="837" w:type="pct"/>
            <w:vAlign w:val="center"/>
          </w:tcPr>
          <w:p w:rsidR="005D30CE" w:rsidRPr="00D57259" w:rsidRDefault="005D30CE" w:rsidP="00CD5472">
            <w:pPr>
              <w:spacing w:after="200"/>
              <w:jc w:val="both"/>
              <w:rPr>
                <w:strike/>
                <w:sz w:val="24"/>
                <w:szCs w:val="24"/>
                <w:lang w:val="en-US"/>
              </w:rPr>
            </w:pPr>
            <w:r w:rsidRPr="00D57259">
              <w:rPr>
                <w:strike/>
                <w:sz w:val="24"/>
                <w:szCs w:val="24"/>
                <w:lang w:val="en-US"/>
              </w:rPr>
              <w:t>1</w:t>
            </w:r>
          </w:p>
        </w:tc>
        <w:tc>
          <w:tcPr>
            <w:tcW w:w="637" w:type="pct"/>
            <w:vAlign w:val="center"/>
          </w:tcPr>
          <w:p w:rsidR="005D30CE" w:rsidRPr="00D57259" w:rsidRDefault="005D30CE" w:rsidP="00CD5472">
            <w:pPr>
              <w:spacing w:after="200"/>
              <w:jc w:val="both"/>
              <w:rPr>
                <w:strike/>
                <w:sz w:val="24"/>
                <w:szCs w:val="24"/>
                <w:lang w:val="en-US"/>
              </w:rPr>
            </w:pPr>
            <w:r w:rsidRPr="00D57259">
              <w:rPr>
                <w:strike/>
                <w:sz w:val="24"/>
                <w:szCs w:val="24"/>
                <w:lang w:val="en-US"/>
              </w:rPr>
              <w:t>---</w:t>
            </w:r>
          </w:p>
        </w:tc>
      </w:tr>
      <w:tr w:rsidR="00712D52" w:rsidRPr="00D57259" w:rsidTr="00712D52">
        <w:trPr>
          <w:trHeight w:val="2296"/>
        </w:trPr>
        <w:tc>
          <w:tcPr>
            <w:tcW w:w="1118" w:type="pct"/>
            <w:vAlign w:val="center"/>
          </w:tcPr>
          <w:p w:rsidR="005D30CE" w:rsidRPr="00D57259" w:rsidRDefault="005D30CE" w:rsidP="009A05E9">
            <w:pPr>
              <w:pStyle w:val="Ttulo6"/>
              <w:spacing w:after="200"/>
              <w:jc w:val="both"/>
              <w:rPr>
                <w:b w:val="0"/>
                <w:bCs w:val="0"/>
                <w:strike/>
                <w:sz w:val="24"/>
                <w:szCs w:val="24"/>
                <w:lang w:val="en-US"/>
              </w:rPr>
            </w:pPr>
            <w:r w:rsidRPr="00D57259">
              <w:rPr>
                <w:b w:val="0"/>
                <w:bCs w:val="0"/>
                <w:strike/>
                <w:sz w:val="24"/>
                <w:szCs w:val="24"/>
                <w:lang w:val="en-US"/>
              </w:rPr>
              <w:t>M FAG-Medical First Aid guide for use in accidents involving</w:t>
            </w:r>
            <w:r w:rsidR="00CD5472" w:rsidRPr="00D57259">
              <w:rPr>
                <w:b w:val="0"/>
                <w:bCs w:val="0"/>
                <w:strike/>
                <w:sz w:val="24"/>
                <w:szCs w:val="24"/>
                <w:lang w:val="en-US"/>
              </w:rPr>
              <w:t xml:space="preserve"> </w:t>
            </w:r>
            <w:r w:rsidRPr="00D57259">
              <w:rPr>
                <w:b w:val="0"/>
                <w:bCs w:val="0"/>
                <w:strike/>
                <w:sz w:val="24"/>
                <w:szCs w:val="24"/>
                <w:lang w:val="en-US"/>
              </w:rPr>
              <w:t>dangerous goods</w:t>
            </w:r>
            <w:r w:rsidR="00CD5472" w:rsidRPr="00D57259">
              <w:rPr>
                <w:b w:val="0"/>
                <w:bCs w:val="0"/>
                <w:strike/>
                <w:sz w:val="24"/>
                <w:szCs w:val="24"/>
                <w:lang w:val="en-US"/>
              </w:rPr>
              <w:t xml:space="preserve"> </w:t>
            </w:r>
          </w:p>
          <w:p w:rsidR="00CD5472" w:rsidRPr="00D57259" w:rsidRDefault="005D30CE" w:rsidP="009A05E9">
            <w:pPr>
              <w:pStyle w:val="Ttulo6"/>
              <w:spacing w:after="200"/>
              <w:jc w:val="both"/>
              <w:rPr>
                <w:b w:val="0"/>
                <w:bCs w:val="0"/>
                <w:strike/>
                <w:sz w:val="24"/>
                <w:szCs w:val="24"/>
              </w:rPr>
            </w:pPr>
            <w:r w:rsidRPr="00D57259">
              <w:rPr>
                <w:b w:val="0"/>
                <w:bCs w:val="0"/>
                <w:strike/>
                <w:sz w:val="24"/>
                <w:szCs w:val="24"/>
              </w:rPr>
              <w:t xml:space="preserve">(IMO, ILO, </w:t>
            </w:r>
            <w:r w:rsidRPr="00D57259">
              <w:rPr>
                <w:b w:val="0"/>
                <w:bCs w:val="0"/>
                <w:strike/>
                <w:sz w:val="24"/>
                <w:szCs w:val="24"/>
              </w:rPr>
              <w:lastRenderedPageBreak/>
              <w:t>WHO)</w:t>
            </w:r>
          </w:p>
          <w:p w:rsidR="005D30CE" w:rsidRPr="00D57259" w:rsidRDefault="005D30CE" w:rsidP="00D57259">
            <w:pPr>
              <w:spacing w:after="200"/>
              <w:jc w:val="both"/>
              <w:rPr>
                <w:strike/>
                <w:sz w:val="24"/>
                <w:szCs w:val="24"/>
              </w:rPr>
            </w:pPr>
            <w:r w:rsidRPr="00D57259">
              <w:rPr>
                <w:strike/>
                <w:sz w:val="24"/>
                <w:szCs w:val="24"/>
              </w:rPr>
              <w:t>(Pode ser resumido a extratos organizados pelo Armador, conforme a carga)</w:t>
            </w:r>
          </w:p>
        </w:tc>
        <w:tc>
          <w:tcPr>
            <w:tcW w:w="1519" w:type="pct"/>
          </w:tcPr>
          <w:p w:rsidR="005D30CE" w:rsidRPr="00D57259" w:rsidRDefault="005D30CE" w:rsidP="00CD5472">
            <w:pPr>
              <w:spacing w:after="200"/>
              <w:jc w:val="both"/>
              <w:rPr>
                <w:strike/>
                <w:sz w:val="24"/>
                <w:szCs w:val="24"/>
              </w:rPr>
            </w:pPr>
            <w:r w:rsidRPr="00D57259">
              <w:rPr>
                <w:strike/>
                <w:sz w:val="24"/>
                <w:szCs w:val="24"/>
              </w:rPr>
              <w:lastRenderedPageBreak/>
              <w:t>Uso exclusivo de embarcações que transportem “cargas perigosas</w:t>
            </w:r>
            <w:proofErr w:type="gramStart"/>
            <w:r w:rsidRPr="00D57259">
              <w:rPr>
                <w:strike/>
                <w:sz w:val="24"/>
                <w:szCs w:val="24"/>
              </w:rPr>
              <w:t>” .</w:t>
            </w:r>
            <w:proofErr w:type="gramEnd"/>
          </w:p>
        </w:tc>
        <w:tc>
          <w:tcPr>
            <w:tcW w:w="889" w:type="pct"/>
            <w:vAlign w:val="center"/>
          </w:tcPr>
          <w:p w:rsidR="005D30CE" w:rsidRPr="00D57259" w:rsidRDefault="005D30CE" w:rsidP="00CD5472">
            <w:pPr>
              <w:spacing w:after="200"/>
              <w:jc w:val="both"/>
              <w:rPr>
                <w:strike/>
                <w:sz w:val="24"/>
                <w:szCs w:val="24"/>
              </w:rPr>
            </w:pPr>
            <w:r w:rsidRPr="00D57259">
              <w:rPr>
                <w:strike/>
                <w:sz w:val="24"/>
                <w:szCs w:val="24"/>
              </w:rPr>
              <w:t>1</w:t>
            </w:r>
          </w:p>
        </w:tc>
        <w:tc>
          <w:tcPr>
            <w:tcW w:w="837" w:type="pct"/>
            <w:vAlign w:val="center"/>
          </w:tcPr>
          <w:p w:rsidR="005D30CE" w:rsidRPr="00D57259" w:rsidRDefault="005D30CE" w:rsidP="00CD5472">
            <w:pPr>
              <w:spacing w:after="200"/>
              <w:jc w:val="both"/>
              <w:rPr>
                <w:strike/>
                <w:sz w:val="24"/>
                <w:szCs w:val="24"/>
              </w:rPr>
            </w:pPr>
            <w:r w:rsidRPr="00D57259">
              <w:rPr>
                <w:strike/>
                <w:sz w:val="24"/>
                <w:szCs w:val="24"/>
              </w:rPr>
              <w:t>1</w:t>
            </w:r>
          </w:p>
        </w:tc>
        <w:tc>
          <w:tcPr>
            <w:tcW w:w="637" w:type="pct"/>
            <w:vAlign w:val="center"/>
          </w:tcPr>
          <w:p w:rsidR="005D30CE" w:rsidRPr="00D57259" w:rsidRDefault="005D30CE" w:rsidP="00CD5472">
            <w:pPr>
              <w:spacing w:after="200"/>
              <w:jc w:val="both"/>
              <w:rPr>
                <w:strike/>
                <w:sz w:val="24"/>
                <w:szCs w:val="24"/>
              </w:rPr>
            </w:pPr>
            <w:r w:rsidRPr="00D57259">
              <w:rPr>
                <w:strike/>
                <w:sz w:val="24"/>
                <w:szCs w:val="24"/>
              </w:rPr>
              <w:t>----</w:t>
            </w:r>
          </w:p>
        </w:tc>
      </w:tr>
      <w:tr w:rsidR="00712D52" w:rsidRPr="00D57259" w:rsidTr="00712D52">
        <w:trPr>
          <w:trHeight w:val="1023"/>
        </w:trPr>
        <w:tc>
          <w:tcPr>
            <w:tcW w:w="1118" w:type="pct"/>
            <w:vAlign w:val="center"/>
          </w:tcPr>
          <w:p w:rsidR="005D30CE" w:rsidRPr="00D57259" w:rsidRDefault="005D30CE" w:rsidP="009A05E9">
            <w:pPr>
              <w:pStyle w:val="Ttulo6"/>
              <w:spacing w:after="200"/>
              <w:jc w:val="both"/>
              <w:rPr>
                <w:b w:val="0"/>
                <w:bCs w:val="0"/>
                <w:strike/>
                <w:sz w:val="24"/>
                <w:szCs w:val="24"/>
              </w:rPr>
            </w:pPr>
            <w:r w:rsidRPr="00D57259">
              <w:rPr>
                <w:b w:val="0"/>
                <w:bCs w:val="0"/>
                <w:strike/>
                <w:sz w:val="24"/>
                <w:szCs w:val="24"/>
              </w:rPr>
              <w:t xml:space="preserve">Internacional </w:t>
            </w:r>
            <w:proofErr w:type="spellStart"/>
            <w:r w:rsidRPr="00D57259">
              <w:rPr>
                <w:b w:val="0"/>
                <w:bCs w:val="0"/>
                <w:strike/>
                <w:sz w:val="24"/>
                <w:szCs w:val="24"/>
              </w:rPr>
              <w:t>Maritime</w:t>
            </w:r>
            <w:proofErr w:type="spellEnd"/>
            <w:r w:rsidRPr="00D57259">
              <w:rPr>
                <w:b w:val="0"/>
                <w:bCs w:val="0"/>
                <w:strike/>
                <w:sz w:val="24"/>
                <w:szCs w:val="24"/>
              </w:rPr>
              <w:t xml:space="preserve"> </w:t>
            </w:r>
            <w:proofErr w:type="spellStart"/>
            <w:r w:rsidRPr="00D57259">
              <w:rPr>
                <w:b w:val="0"/>
                <w:bCs w:val="0"/>
                <w:strike/>
                <w:sz w:val="24"/>
                <w:szCs w:val="24"/>
              </w:rPr>
              <w:t>Dangerous</w:t>
            </w:r>
            <w:proofErr w:type="spellEnd"/>
            <w:r w:rsidRPr="00D57259">
              <w:rPr>
                <w:b w:val="0"/>
                <w:bCs w:val="0"/>
                <w:strike/>
                <w:sz w:val="24"/>
                <w:szCs w:val="24"/>
              </w:rPr>
              <w:t xml:space="preserve"> </w:t>
            </w:r>
            <w:proofErr w:type="spellStart"/>
            <w:r w:rsidRPr="00D57259">
              <w:rPr>
                <w:b w:val="0"/>
                <w:bCs w:val="0"/>
                <w:strike/>
                <w:sz w:val="24"/>
                <w:szCs w:val="24"/>
              </w:rPr>
              <w:t>Goods</w:t>
            </w:r>
            <w:proofErr w:type="spellEnd"/>
            <w:r w:rsidRPr="00D57259">
              <w:rPr>
                <w:b w:val="0"/>
                <w:bCs w:val="0"/>
                <w:strike/>
                <w:sz w:val="24"/>
                <w:szCs w:val="24"/>
              </w:rPr>
              <w:t xml:space="preserve"> </w:t>
            </w:r>
            <w:proofErr w:type="spellStart"/>
            <w:r w:rsidRPr="00D57259">
              <w:rPr>
                <w:b w:val="0"/>
                <w:bCs w:val="0"/>
                <w:strike/>
                <w:sz w:val="24"/>
                <w:szCs w:val="24"/>
              </w:rPr>
              <w:t>Code</w:t>
            </w:r>
            <w:proofErr w:type="spellEnd"/>
            <w:r w:rsidRPr="00D57259">
              <w:rPr>
                <w:b w:val="0"/>
                <w:bCs w:val="0"/>
                <w:strike/>
                <w:sz w:val="24"/>
                <w:szCs w:val="24"/>
              </w:rPr>
              <w:t xml:space="preserve"> (IMDG CODE) da IMO, edição atualizada e Suplemento</w:t>
            </w:r>
          </w:p>
        </w:tc>
        <w:tc>
          <w:tcPr>
            <w:tcW w:w="1519" w:type="pct"/>
            <w:vAlign w:val="center"/>
          </w:tcPr>
          <w:p w:rsidR="005D30CE" w:rsidRPr="00D57259" w:rsidRDefault="005D30CE" w:rsidP="00CD5472">
            <w:pPr>
              <w:spacing w:after="200"/>
              <w:jc w:val="both"/>
              <w:rPr>
                <w:strike/>
                <w:sz w:val="24"/>
                <w:szCs w:val="24"/>
              </w:rPr>
            </w:pPr>
            <w:r w:rsidRPr="00D57259">
              <w:rPr>
                <w:strike/>
                <w:sz w:val="24"/>
                <w:szCs w:val="24"/>
              </w:rPr>
              <w:t>Para embarcações que levem “cargas perigosas”</w:t>
            </w:r>
            <w:r w:rsidR="00CD5472" w:rsidRPr="00D57259">
              <w:rPr>
                <w:strike/>
                <w:sz w:val="24"/>
                <w:szCs w:val="24"/>
              </w:rPr>
              <w:t xml:space="preserve"> </w:t>
            </w:r>
            <w:r w:rsidRPr="00D57259">
              <w:rPr>
                <w:strike/>
                <w:sz w:val="24"/>
                <w:szCs w:val="24"/>
              </w:rPr>
              <w:t>de modo a permitir ao comandante as providências compatíveis com o tipo de carga a transportar</w:t>
            </w:r>
          </w:p>
        </w:tc>
        <w:tc>
          <w:tcPr>
            <w:tcW w:w="889" w:type="pct"/>
            <w:vAlign w:val="center"/>
          </w:tcPr>
          <w:p w:rsidR="005D30CE" w:rsidRPr="00D57259" w:rsidRDefault="005D30CE" w:rsidP="00CD5472">
            <w:pPr>
              <w:spacing w:after="200"/>
              <w:jc w:val="both"/>
              <w:rPr>
                <w:strike/>
                <w:sz w:val="24"/>
                <w:szCs w:val="24"/>
              </w:rPr>
            </w:pPr>
            <w:r w:rsidRPr="00D57259">
              <w:rPr>
                <w:strike/>
                <w:sz w:val="24"/>
                <w:szCs w:val="24"/>
              </w:rPr>
              <w:t>1</w:t>
            </w:r>
          </w:p>
        </w:tc>
        <w:tc>
          <w:tcPr>
            <w:tcW w:w="837" w:type="pct"/>
            <w:vAlign w:val="center"/>
          </w:tcPr>
          <w:p w:rsidR="005D30CE" w:rsidRPr="00D57259" w:rsidRDefault="005D30CE" w:rsidP="00CD5472">
            <w:pPr>
              <w:spacing w:after="200"/>
              <w:jc w:val="both"/>
              <w:rPr>
                <w:strike/>
                <w:sz w:val="24"/>
                <w:szCs w:val="24"/>
              </w:rPr>
            </w:pPr>
            <w:r w:rsidRPr="00D57259">
              <w:rPr>
                <w:strike/>
                <w:sz w:val="24"/>
                <w:szCs w:val="24"/>
              </w:rPr>
              <w:t>1</w:t>
            </w:r>
          </w:p>
        </w:tc>
        <w:tc>
          <w:tcPr>
            <w:tcW w:w="637" w:type="pct"/>
            <w:vAlign w:val="center"/>
          </w:tcPr>
          <w:p w:rsidR="005D30CE" w:rsidRPr="00D57259" w:rsidRDefault="005D30CE" w:rsidP="00CD5472">
            <w:pPr>
              <w:spacing w:after="200"/>
              <w:jc w:val="both"/>
              <w:rPr>
                <w:strike/>
                <w:sz w:val="24"/>
                <w:szCs w:val="24"/>
              </w:rPr>
            </w:pPr>
            <w:r w:rsidRPr="00D57259">
              <w:rPr>
                <w:strike/>
                <w:sz w:val="24"/>
                <w:szCs w:val="24"/>
              </w:rPr>
              <w:t>---</w:t>
            </w:r>
          </w:p>
        </w:tc>
      </w:tr>
      <w:tr w:rsidR="00712D52" w:rsidRPr="00D57259" w:rsidTr="00712D52">
        <w:trPr>
          <w:trHeight w:val="889"/>
        </w:trPr>
        <w:tc>
          <w:tcPr>
            <w:tcW w:w="1118" w:type="pct"/>
            <w:tcBorders>
              <w:bottom w:val="nil"/>
            </w:tcBorders>
            <w:vAlign w:val="center"/>
          </w:tcPr>
          <w:p w:rsidR="005D30CE" w:rsidRPr="00D57259" w:rsidRDefault="005D30CE" w:rsidP="00D57259">
            <w:pPr>
              <w:pStyle w:val="Ttulo6"/>
              <w:spacing w:after="200"/>
              <w:jc w:val="both"/>
              <w:rPr>
                <w:strike/>
                <w:sz w:val="24"/>
                <w:szCs w:val="24"/>
              </w:rPr>
            </w:pPr>
            <w:r w:rsidRPr="00D57259">
              <w:rPr>
                <w:b w:val="0"/>
                <w:bCs w:val="0"/>
                <w:strike/>
                <w:sz w:val="24"/>
                <w:szCs w:val="24"/>
              </w:rPr>
              <w:t>Prontuário Médico Internacional para Embarcações</w:t>
            </w:r>
            <w:r w:rsidRPr="00D57259">
              <w:rPr>
                <w:strike/>
                <w:sz w:val="24"/>
                <w:szCs w:val="24"/>
              </w:rPr>
              <w:t xml:space="preserve"> </w:t>
            </w:r>
          </w:p>
        </w:tc>
        <w:tc>
          <w:tcPr>
            <w:tcW w:w="1519" w:type="pct"/>
            <w:tcBorders>
              <w:bottom w:val="nil"/>
            </w:tcBorders>
            <w:vAlign w:val="center"/>
          </w:tcPr>
          <w:p w:rsidR="005D30CE" w:rsidRPr="00D57259" w:rsidRDefault="005D30CE" w:rsidP="00CD5472">
            <w:pPr>
              <w:spacing w:after="200"/>
              <w:jc w:val="both"/>
              <w:rPr>
                <w:strike/>
                <w:sz w:val="24"/>
                <w:szCs w:val="24"/>
              </w:rPr>
            </w:pPr>
            <w:r w:rsidRPr="00D57259">
              <w:rPr>
                <w:strike/>
                <w:sz w:val="24"/>
                <w:szCs w:val="24"/>
              </w:rPr>
              <w:t>Livro para anotações de ocorrências de bordo.</w:t>
            </w:r>
          </w:p>
        </w:tc>
        <w:tc>
          <w:tcPr>
            <w:tcW w:w="889" w:type="pct"/>
            <w:tcBorders>
              <w:bottom w:val="nil"/>
            </w:tcBorders>
            <w:vAlign w:val="center"/>
          </w:tcPr>
          <w:p w:rsidR="005D30CE" w:rsidRPr="00D57259" w:rsidRDefault="005D30CE" w:rsidP="00CD5472">
            <w:pPr>
              <w:spacing w:after="200"/>
              <w:jc w:val="both"/>
              <w:rPr>
                <w:strike/>
                <w:sz w:val="24"/>
                <w:szCs w:val="24"/>
              </w:rPr>
            </w:pPr>
            <w:r w:rsidRPr="00D57259">
              <w:rPr>
                <w:strike/>
                <w:sz w:val="24"/>
                <w:szCs w:val="24"/>
              </w:rPr>
              <w:t>1</w:t>
            </w:r>
          </w:p>
        </w:tc>
        <w:tc>
          <w:tcPr>
            <w:tcW w:w="837" w:type="pct"/>
            <w:tcBorders>
              <w:bottom w:val="nil"/>
            </w:tcBorders>
            <w:vAlign w:val="center"/>
          </w:tcPr>
          <w:p w:rsidR="005D30CE" w:rsidRPr="00D57259" w:rsidRDefault="005D30CE" w:rsidP="00CD5472">
            <w:pPr>
              <w:spacing w:after="200"/>
              <w:jc w:val="both"/>
              <w:rPr>
                <w:strike/>
                <w:sz w:val="24"/>
                <w:szCs w:val="24"/>
              </w:rPr>
            </w:pPr>
            <w:r w:rsidRPr="00D57259">
              <w:rPr>
                <w:strike/>
                <w:sz w:val="24"/>
                <w:szCs w:val="24"/>
              </w:rPr>
              <w:t>1</w:t>
            </w:r>
          </w:p>
        </w:tc>
        <w:tc>
          <w:tcPr>
            <w:tcW w:w="637" w:type="pct"/>
            <w:tcBorders>
              <w:bottom w:val="nil"/>
            </w:tcBorders>
            <w:vAlign w:val="center"/>
          </w:tcPr>
          <w:p w:rsidR="005D30CE" w:rsidRPr="00D57259" w:rsidRDefault="005D30CE" w:rsidP="00CD5472">
            <w:pPr>
              <w:spacing w:after="200"/>
              <w:jc w:val="both"/>
              <w:rPr>
                <w:strike/>
                <w:sz w:val="24"/>
                <w:szCs w:val="24"/>
              </w:rPr>
            </w:pPr>
            <w:r w:rsidRPr="00D57259">
              <w:rPr>
                <w:strike/>
                <w:sz w:val="24"/>
                <w:szCs w:val="24"/>
              </w:rPr>
              <w:t>---</w:t>
            </w:r>
          </w:p>
        </w:tc>
      </w:tr>
      <w:tr w:rsidR="00712D52" w:rsidRPr="00D57259" w:rsidTr="00712D52">
        <w:trPr>
          <w:trHeight w:val="638"/>
        </w:trPr>
        <w:tc>
          <w:tcPr>
            <w:tcW w:w="1118" w:type="pct"/>
            <w:vAlign w:val="center"/>
          </w:tcPr>
          <w:p w:rsidR="005D30CE" w:rsidRPr="00D57259" w:rsidRDefault="005D30CE" w:rsidP="00D57259">
            <w:pPr>
              <w:pStyle w:val="Ttulo6"/>
              <w:spacing w:after="200"/>
              <w:jc w:val="both"/>
              <w:rPr>
                <w:strike/>
                <w:sz w:val="24"/>
                <w:szCs w:val="24"/>
              </w:rPr>
            </w:pPr>
            <w:r w:rsidRPr="00D57259">
              <w:rPr>
                <w:b w:val="0"/>
                <w:bCs w:val="0"/>
                <w:strike/>
                <w:sz w:val="24"/>
                <w:szCs w:val="24"/>
              </w:rPr>
              <w:t xml:space="preserve">Livro de </w:t>
            </w:r>
            <w:proofErr w:type="gramStart"/>
            <w:r w:rsidRPr="00D57259">
              <w:rPr>
                <w:b w:val="0"/>
                <w:bCs w:val="0"/>
                <w:strike/>
                <w:sz w:val="24"/>
                <w:szCs w:val="24"/>
              </w:rPr>
              <w:t>primeiro socorros</w:t>
            </w:r>
            <w:proofErr w:type="gramEnd"/>
          </w:p>
        </w:tc>
        <w:tc>
          <w:tcPr>
            <w:tcW w:w="1519" w:type="pct"/>
            <w:vAlign w:val="center"/>
          </w:tcPr>
          <w:p w:rsidR="005D30CE" w:rsidRPr="00D57259" w:rsidRDefault="005D30CE" w:rsidP="00CD5472">
            <w:pPr>
              <w:spacing w:after="200"/>
              <w:jc w:val="both"/>
              <w:rPr>
                <w:strike/>
                <w:sz w:val="24"/>
                <w:szCs w:val="24"/>
              </w:rPr>
            </w:pPr>
            <w:r w:rsidRPr="00D57259">
              <w:rPr>
                <w:strike/>
                <w:sz w:val="24"/>
                <w:szCs w:val="24"/>
              </w:rPr>
              <w:t>-</w:t>
            </w:r>
          </w:p>
        </w:tc>
        <w:tc>
          <w:tcPr>
            <w:tcW w:w="889" w:type="pct"/>
            <w:vAlign w:val="center"/>
          </w:tcPr>
          <w:p w:rsidR="005D30CE" w:rsidRPr="00D57259" w:rsidRDefault="005D30CE" w:rsidP="00CD5472">
            <w:pPr>
              <w:spacing w:after="200"/>
              <w:jc w:val="both"/>
              <w:rPr>
                <w:strike/>
                <w:sz w:val="24"/>
                <w:szCs w:val="24"/>
              </w:rPr>
            </w:pPr>
            <w:r w:rsidRPr="00D57259">
              <w:rPr>
                <w:strike/>
                <w:sz w:val="24"/>
                <w:szCs w:val="24"/>
              </w:rPr>
              <w:t>--</w:t>
            </w:r>
          </w:p>
        </w:tc>
        <w:tc>
          <w:tcPr>
            <w:tcW w:w="837" w:type="pct"/>
            <w:vAlign w:val="center"/>
          </w:tcPr>
          <w:p w:rsidR="005D30CE" w:rsidRPr="00D57259" w:rsidRDefault="005D30CE" w:rsidP="00CD5472">
            <w:pPr>
              <w:spacing w:after="200"/>
              <w:jc w:val="both"/>
              <w:rPr>
                <w:strike/>
                <w:sz w:val="24"/>
                <w:szCs w:val="24"/>
              </w:rPr>
            </w:pPr>
            <w:r w:rsidRPr="00D57259">
              <w:rPr>
                <w:strike/>
                <w:sz w:val="24"/>
                <w:szCs w:val="24"/>
              </w:rPr>
              <w:t>---</w:t>
            </w:r>
          </w:p>
        </w:tc>
        <w:tc>
          <w:tcPr>
            <w:tcW w:w="637" w:type="pct"/>
            <w:vAlign w:val="center"/>
          </w:tcPr>
          <w:p w:rsidR="005D30CE" w:rsidRPr="00D57259" w:rsidRDefault="005D30CE" w:rsidP="00CD5472">
            <w:pPr>
              <w:spacing w:after="200"/>
              <w:jc w:val="both"/>
              <w:rPr>
                <w:strike/>
                <w:sz w:val="24"/>
                <w:szCs w:val="24"/>
              </w:rPr>
            </w:pPr>
            <w:r w:rsidRPr="00D57259">
              <w:rPr>
                <w:strike/>
                <w:sz w:val="24"/>
                <w:szCs w:val="24"/>
              </w:rPr>
              <w:t>1</w:t>
            </w:r>
          </w:p>
        </w:tc>
      </w:tr>
    </w:tbl>
    <w:p w:rsidR="005D30CE" w:rsidRPr="00AE264A" w:rsidRDefault="00712D52" w:rsidP="00CD5472">
      <w:pPr>
        <w:spacing w:after="200"/>
        <w:jc w:val="both"/>
        <w:rPr>
          <w:strike/>
          <w:sz w:val="24"/>
          <w:szCs w:val="24"/>
        </w:rPr>
      </w:pPr>
      <w:r>
        <w:rPr>
          <w:strike/>
          <w:sz w:val="24"/>
          <w:szCs w:val="24"/>
        </w:rPr>
        <w:br w:type="textWrapping" w:clear="all"/>
      </w:r>
    </w:p>
    <w:p w:rsidR="00CD5472" w:rsidRDefault="00CD5472" w:rsidP="00CD5472">
      <w:pPr>
        <w:spacing w:after="200"/>
        <w:jc w:val="both"/>
        <w:rPr>
          <w:b/>
          <w:bCs/>
          <w:strike/>
          <w:color w:val="FF0000"/>
          <w:sz w:val="24"/>
          <w:szCs w:val="24"/>
        </w:rPr>
      </w:pPr>
      <w:r>
        <w:rPr>
          <w:noProof/>
          <w:sz w:val="24"/>
          <w:szCs w:val="24"/>
        </w:rPr>
        <w:lastRenderedPageBreak/>
        <w:pict>
          <v:shape id="_x0000_s1093" type="#_x0000_t32" style="position:absolute;left:0;text-align:left;margin-left:.75pt;margin-top:83.15pt;width:474.25pt;height:393.25pt;z-index:251688960" o:connectortype="straight"/>
        </w:pict>
      </w:r>
      <w:r>
        <w:rPr>
          <w:noProof/>
          <w:sz w:val="24"/>
          <w:szCs w:val="24"/>
        </w:rPr>
        <w:pict>
          <v:shape id="_x0000_s1092" type="#_x0000_t32" style="position:absolute;left:0;text-align:left;margin-left:.75pt;margin-top:83.15pt;width:474.25pt;height:393.25pt;flip:y;z-index:251687936" o:connectortype="straight"/>
        </w:pict>
      </w:r>
      <w:r w:rsidR="009A0044" w:rsidRPr="00C33A3D">
        <w:rPr>
          <w:sz w:val="24"/>
          <w:szCs w:val="24"/>
        </w:rPr>
        <w:object w:dxaOrig="10349" w:dyaOrig="10690">
          <v:shape id="_x0000_i1039" type="#_x0000_t75" style="width:481.5pt;height:497.25pt" o:ole="">
            <v:imagedata r:id="rId45" o:title=""/>
          </v:shape>
          <o:OLEObject Type="Embed" ProgID="CorelDraw.Graphic.9" ShapeID="_x0000_i1039" DrawAspect="Content" ObjectID="_1575211255" r:id="rId46"/>
        </w:object>
      </w:r>
    </w:p>
    <w:p w:rsidR="00CD5472" w:rsidRDefault="00CD5472" w:rsidP="00CD5472">
      <w:pPr>
        <w:spacing w:after="200"/>
        <w:jc w:val="both"/>
        <w:rPr>
          <w:b/>
          <w:bCs/>
          <w:strike/>
          <w:color w:val="FF0000"/>
          <w:sz w:val="24"/>
          <w:szCs w:val="24"/>
        </w:rPr>
      </w:pPr>
      <w:r>
        <w:rPr>
          <w:noProof/>
          <w:sz w:val="24"/>
          <w:szCs w:val="24"/>
        </w:rPr>
        <w:lastRenderedPageBreak/>
        <w:pict>
          <v:shape id="_x0000_s1091" type="#_x0000_t32" style="position:absolute;left:0;text-align:left;margin-left:4.35pt;margin-top:54.4pt;width:473.4pt;height:569.8pt;z-index:251686912" o:connectortype="straight"/>
        </w:pict>
      </w:r>
      <w:r>
        <w:rPr>
          <w:noProof/>
          <w:sz w:val="24"/>
          <w:szCs w:val="24"/>
        </w:rPr>
        <w:pict>
          <v:shape id="_x0000_s1090" type="#_x0000_t32" style="position:absolute;left:0;text-align:left;margin-left:4.35pt;margin-top:57.2pt;width:473.4pt;height:567pt;flip:y;z-index:251685888" o:connectortype="straight"/>
        </w:pict>
      </w:r>
      <w:r w:rsidR="009A0044" w:rsidRPr="00C33A3D">
        <w:rPr>
          <w:sz w:val="24"/>
          <w:szCs w:val="24"/>
        </w:rPr>
        <w:object w:dxaOrig="10492" w:dyaOrig="13785">
          <v:shape id="_x0000_i1040" type="#_x0000_t75" style="width:477.75pt;height:627pt" o:ole="">
            <v:imagedata r:id="rId47" o:title=""/>
          </v:shape>
          <o:OLEObject Type="Embed" ProgID="CorelDraw.Graphic.9" ShapeID="_x0000_i1040" DrawAspect="Content" ObjectID="_1575211256" r:id="rId48"/>
        </w:object>
      </w:r>
    </w:p>
    <w:p w:rsidR="00CD5472" w:rsidRDefault="00CD5472" w:rsidP="00CD5472">
      <w:pPr>
        <w:spacing w:after="200"/>
        <w:jc w:val="both"/>
        <w:rPr>
          <w:b/>
          <w:bCs/>
          <w:strike/>
          <w:color w:val="FF0000"/>
          <w:sz w:val="24"/>
          <w:szCs w:val="24"/>
        </w:rPr>
      </w:pPr>
      <w:r>
        <w:rPr>
          <w:noProof/>
          <w:sz w:val="24"/>
          <w:szCs w:val="24"/>
        </w:rPr>
        <w:lastRenderedPageBreak/>
        <w:pict>
          <v:shape id="_x0000_s1089" type="#_x0000_t32" style="position:absolute;left:0;text-align:left;margin-left:1.45pt;margin-top:33.3pt;width:477.7pt;height:567pt;flip:y;z-index:251684864" o:connectortype="straight"/>
        </w:pict>
      </w:r>
      <w:r>
        <w:rPr>
          <w:noProof/>
          <w:sz w:val="24"/>
          <w:szCs w:val="24"/>
        </w:rPr>
        <w:pict>
          <v:shape id="_x0000_s1088" type="#_x0000_t32" style="position:absolute;left:0;text-align:left;margin-left:1.45pt;margin-top:33.3pt;width:477.7pt;height:567pt;z-index:251683840" o:connectortype="straight"/>
        </w:pict>
      </w:r>
      <w:r w:rsidR="009A0044" w:rsidRPr="00C33A3D">
        <w:rPr>
          <w:sz w:val="24"/>
          <w:szCs w:val="24"/>
        </w:rPr>
        <w:object w:dxaOrig="10476" w:dyaOrig="13465">
          <v:shape id="_x0000_i1041" type="#_x0000_t75" style="width:482.25pt;height:619.5pt" o:ole="">
            <v:imagedata r:id="rId49" o:title=""/>
          </v:shape>
          <o:OLEObject Type="Embed" ProgID="CorelDraw.Graphic.9" ShapeID="_x0000_i1041" DrawAspect="Content" ObjectID="_1575211257" r:id="rId50"/>
        </w:object>
      </w:r>
    </w:p>
    <w:p w:rsidR="00D57259" w:rsidRDefault="00D57259" w:rsidP="00CD5472">
      <w:pPr>
        <w:spacing w:after="200"/>
        <w:jc w:val="center"/>
        <w:rPr>
          <w:b/>
          <w:strike/>
          <w:sz w:val="24"/>
          <w:szCs w:val="24"/>
        </w:rPr>
      </w:pPr>
    </w:p>
    <w:p w:rsidR="005D30CE" w:rsidRPr="00D44534" w:rsidRDefault="00D44534" w:rsidP="00CD5472">
      <w:pPr>
        <w:spacing w:after="200"/>
        <w:jc w:val="center"/>
        <w:rPr>
          <w:b/>
          <w:strike/>
          <w:sz w:val="24"/>
          <w:szCs w:val="24"/>
        </w:rPr>
      </w:pPr>
      <w:r w:rsidRPr="00D44534">
        <w:rPr>
          <w:b/>
          <w:strike/>
          <w:sz w:val="24"/>
          <w:szCs w:val="24"/>
        </w:rPr>
        <w:t>ANEXO</w:t>
      </w:r>
      <w:r w:rsidR="005D30CE" w:rsidRPr="00D44534">
        <w:rPr>
          <w:b/>
          <w:strike/>
          <w:sz w:val="24"/>
          <w:szCs w:val="24"/>
        </w:rPr>
        <w:t xml:space="preserve"> XVI</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749"/>
        <w:gridCol w:w="4961"/>
        <w:gridCol w:w="1456"/>
      </w:tblGrid>
      <w:tr w:rsidR="005D30CE" w:rsidRPr="00D44534" w:rsidTr="00D57259">
        <w:trPr>
          <w:trHeight w:val="341"/>
          <w:jc w:val="center"/>
        </w:trPr>
        <w:tc>
          <w:tcPr>
            <w:tcW w:w="7166" w:type="dxa"/>
            <w:gridSpan w:val="3"/>
          </w:tcPr>
          <w:p w:rsidR="005D30CE" w:rsidRPr="00D44534" w:rsidRDefault="005D30CE" w:rsidP="00CD5472">
            <w:pPr>
              <w:spacing w:after="200"/>
              <w:jc w:val="center"/>
              <w:rPr>
                <w:b/>
                <w:strike/>
                <w:sz w:val="24"/>
                <w:szCs w:val="24"/>
              </w:rPr>
            </w:pPr>
            <w:r w:rsidRPr="00D44534">
              <w:rPr>
                <w:b/>
                <w:strike/>
                <w:sz w:val="24"/>
                <w:szCs w:val="24"/>
              </w:rPr>
              <w:lastRenderedPageBreak/>
              <w:t>LISTA DE CÓDIGOS DE POSTOS E SUB-POSTOS PORTUÁRIOS</w:t>
            </w:r>
          </w:p>
        </w:tc>
      </w:tr>
      <w:tr w:rsidR="005D30CE" w:rsidRPr="00AE264A" w:rsidTr="00D57259">
        <w:trPr>
          <w:cantSplit/>
          <w:jc w:val="center"/>
        </w:trPr>
        <w:tc>
          <w:tcPr>
            <w:tcW w:w="749" w:type="dxa"/>
          </w:tcPr>
          <w:p w:rsidR="005D30CE" w:rsidRPr="00AE264A" w:rsidRDefault="005D30CE" w:rsidP="00CD5472">
            <w:pPr>
              <w:tabs>
                <w:tab w:val="left" w:pos="9639"/>
              </w:tabs>
              <w:spacing w:after="200"/>
              <w:jc w:val="both"/>
              <w:rPr>
                <w:strike/>
                <w:sz w:val="24"/>
                <w:szCs w:val="24"/>
              </w:rPr>
            </w:pPr>
            <w:r w:rsidRPr="00AE264A">
              <w:rPr>
                <w:strike/>
                <w:sz w:val="24"/>
                <w:szCs w:val="24"/>
              </w:rPr>
              <w:t>UF</w:t>
            </w:r>
          </w:p>
        </w:tc>
        <w:tc>
          <w:tcPr>
            <w:tcW w:w="4961" w:type="dxa"/>
          </w:tcPr>
          <w:p w:rsidR="005D30CE" w:rsidRPr="00AE264A" w:rsidRDefault="005D30CE" w:rsidP="00CD5472">
            <w:pPr>
              <w:tabs>
                <w:tab w:val="left" w:pos="9639"/>
              </w:tabs>
              <w:spacing w:after="200"/>
              <w:jc w:val="both"/>
              <w:rPr>
                <w:strike/>
                <w:sz w:val="24"/>
                <w:szCs w:val="24"/>
              </w:rPr>
            </w:pPr>
            <w:r w:rsidRPr="00AE264A">
              <w:rPr>
                <w:strike/>
                <w:sz w:val="24"/>
                <w:szCs w:val="24"/>
              </w:rPr>
              <w:t>POSTOS / SUBPOSTOS</w:t>
            </w:r>
          </w:p>
          <w:p w:rsidR="005D30CE" w:rsidRPr="00AE264A" w:rsidRDefault="005D30CE" w:rsidP="00CD5472">
            <w:pPr>
              <w:tabs>
                <w:tab w:val="left" w:pos="9639"/>
              </w:tabs>
              <w:spacing w:after="200"/>
              <w:jc w:val="both"/>
              <w:rPr>
                <w:strike/>
                <w:sz w:val="24"/>
                <w:szCs w:val="24"/>
              </w:rPr>
            </w:pPr>
          </w:p>
        </w:tc>
        <w:tc>
          <w:tcPr>
            <w:tcW w:w="1456" w:type="dxa"/>
          </w:tcPr>
          <w:p w:rsidR="005D30CE" w:rsidRPr="00AE264A" w:rsidRDefault="005D30CE" w:rsidP="00CD5472">
            <w:pPr>
              <w:tabs>
                <w:tab w:val="left" w:pos="9639"/>
              </w:tabs>
              <w:spacing w:after="200"/>
              <w:jc w:val="both"/>
              <w:rPr>
                <w:strike/>
                <w:sz w:val="24"/>
                <w:szCs w:val="24"/>
              </w:rPr>
            </w:pPr>
            <w:r w:rsidRPr="00AE264A">
              <w:rPr>
                <w:strike/>
                <w:sz w:val="24"/>
                <w:szCs w:val="24"/>
              </w:rPr>
              <w:t>CÓDIGO</w:t>
            </w:r>
          </w:p>
        </w:tc>
      </w:tr>
      <w:tr w:rsidR="005D30CE" w:rsidRPr="00AE264A" w:rsidTr="00D57259">
        <w:trPr>
          <w:cantSplit/>
          <w:jc w:val="center"/>
        </w:trPr>
        <w:tc>
          <w:tcPr>
            <w:tcW w:w="749" w:type="dxa"/>
          </w:tcPr>
          <w:p w:rsidR="005D30CE" w:rsidRPr="00AE264A" w:rsidRDefault="005D30CE" w:rsidP="00CD5472">
            <w:pPr>
              <w:tabs>
                <w:tab w:val="left" w:pos="9639"/>
              </w:tabs>
              <w:spacing w:after="200"/>
              <w:jc w:val="both"/>
              <w:rPr>
                <w:strike/>
                <w:sz w:val="24"/>
                <w:szCs w:val="24"/>
              </w:rPr>
            </w:pPr>
            <w:r w:rsidRPr="00AE264A">
              <w:rPr>
                <w:strike/>
                <w:sz w:val="24"/>
                <w:szCs w:val="24"/>
              </w:rPr>
              <w:t>AC</w:t>
            </w:r>
          </w:p>
        </w:tc>
        <w:tc>
          <w:tcPr>
            <w:tcW w:w="4961" w:type="dxa"/>
          </w:tcPr>
          <w:p w:rsidR="005D30CE" w:rsidRPr="00AE264A" w:rsidRDefault="005D30CE" w:rsidP="00CD5472">
            <w:pPr>
              <w:tabs>
                <w:tab w:val="left" w:pos="9639"/>
              </w:tabs>
              <w:spacing w:after="200"/>
              <w:jc w:val="both"/>
              <w:rPr>
                <w:strike/>
                <w:sz w:val="24"/>
                <w:szCs w:val="24"/>
              </w:rPr>
            </w:pPr>
            <w:r w:rsidRPr="00AE264A">
              <w:rPr>
                <w:strike/>
                <w:sz w:val="24"/>
                <w:szCs w:val="24"/>
              </w:rPr>
              <w:t xml:space="preserve">Posto </w:t>
            </w:r>
            <w:proofErr w:type="gramStart"/>
            <w:r w:rsidRPr="00AE264A">
              <w:rPr>
                <w:strike/>
                <w:sz w:val="24"/>
                <w:szCs w:val="24"/>
              </w:rPr>
              <w:t>Portuário ,</w:t>
            </w:r>
            <w:proofErr w:type="gramEnd"/>
            <w:r w:rsidRPr="00AE264A">
              <w:rPr>
                <w:strike/>
                <w:sz w:val="24"/>
                <w:szCs w:val="24"/>
              </w:rPr>
              <w:t xml:space="preserve"> Aeroportuário e de Fronteira</w:t>
            </w:r>
          </w:p>
          <w:p w:rsidR="005D30CE" w:rsidRPr="00AE264A" w:rsidRDefault="005D30CE" w:rsidP="00CD5472">
            <w:pPr>
              <w:tabs>
                <w:tab w:val="left" w:pos="9639"/>
              </w:tabs>
              <w:spacing w:after="200"/>
              <w:jc w:val="both"/>
              <w:rPr>
                <w:strike/>
                <w:sz w:val="24"/>
                <w:szCs w:val="24"/>
              </w:rPr>
            </w:pPr>
            <w:proofErr w:type="gramStart"/>
            <w:r w:rsidRPr="00AE264A">
              <w:rPr>
                <w:strike/>
                <w:sz w:val="24"/>
                <w:szCs w:val="24"/>
              </w:rPr>
              <w:t>de</w:t>
            </w:r>
            <w:proofErr w:type="gramEnd"/>
            <w:r w:rsidRPr="00AE264A">
              <w:rPr>
                <w:strike/>
                <w:sz w:val="24"/>
                <w:szCs w:val="24"/>
              </w:rPr>
              <w:t xml:space="preserve"> Cruzeiro do Sul</w:t>
            </w:r>
          </w:p>
          <w:p w:rsidR="005D30CE" w:rsidRPr="00AE264A" w:rsidRDefault="005D30CE" w:rsidP="00CD5472">
            <w:pPr>
              <w:tabs>
                <w:tab w:val="left" w:pos="9639"/>
              </w:tabs>
              <w:spacing w:after="200"/>
              <w:jc w:val="both"/>
              <w:rPr>
                <w:strike/>
                <w:sz w:val="24"/>
                <w:szCs w:val="24"/>
              </w:rPr>
            </w:pPr>
            <w:r w:rsidRPr="00AE264A">
              <w:rPr>
                <w:strike/>
                <w:sz w:val="24"/>
                <w:szCs w:val="24"/>
              </w:rPr>
              <w:t>Posto Portuário e Aeroportuário de Rio Branco</w:t>
            </w:r>
          </w:p>
        </w:tc>
        <w:tc>
          <w:tcPr>
            <w:tcW w:w="1456" w:type="dxa"/>
          </w:tcPr>
          <w:p w:rsidR="00CD5472" w:rsidRDefault="005D30CE" w:rsidP="00CD5472">
            <w:pPr>
              <w:tabs>
                <w:tab w:val="left" w:pos="9639"/>
              </w:tabs>
              <w:spacing w:after="200"/>
              <w:jc w:val="both"/>
              <w:rPr>
                <w:strike/>
                <w:sz w:val="24"/>
                <w:szCs w:val="24"/>
              </w:rPr>
            </w:pPr>
            <w:r w:rsidRPr="00AE264A">
              <w:rPr>
                <w:strike/>
                <w:sz w:val="24"/>
                <w:szCs w:val="24"/>
              </w:rPr>
              <w:t>2010010</w:t>
            </w:r>
          </w:p>
          <w:p w:rsidR="005D30CE" w:rsidRPr="00AE264A" w:rsidRDefault="005D30CE" w:rsidP="00CD5472">
            <w:pPr>
              <w:tabs>
                <w:tab w:val="left" w:pos="9639"/>
              </w:tabs>
              <w:spacing w:after="200"/>
              <w:jc w:val="both"/>
              <w:rPr>
                <w:strike/>
                <w:sz w:val="24"/>
                <w:szCs w:val="24"/>
              </w:rPr>
            </w:pPr>
            <w:r w:rsidRPr="00AE264A">
              <w:rPr>
                <w:strike/>
                <w:sz w:val="24"/>
                <w:szCs w:val="24"/>
              </w:rPr>
              <w:t>2010020</w:t>
            </w:r>
          </w:p>
        </w:tc>
      </w:tr>
      <w:tr w:rsidR="005D30CE" w:rsidRPr="00AE264A" w:rsidTr="00D57259">
        <w:trPr>
          <w:cantSplit/>
          <w:jc w:val="center"/>
        </w:trPr>
        <w:tc>
          <w:tcPr>
            <w:tcW w:w="749" w:type="dxa"/>
          </w:tcPr>
          <w:p w:rsidR="005D30CE" w:rsidRPr="00AE264A" w:rsidRDefault="005D30CE" w:rsidP="00CD5472">
            <w:pPr>
              <w:tabs>
                <w:tab w:val="left" w:pos="9639"/>
              </w:tabs>
              <w:spacing w:after="200"/>
              <w:jc w:val="both"/>
              <w:rPr>
                <w:strike/>
                <w:sz w:val="24"/>
                <w:szCs w:val="24"/>
              </w:rPr>
            </w:pPr>
            <w:r w:rsidRPr="00AE264A">
              <w:rPr>
                <w:strike/>
                <w:sz w:val="24"/>
                <w:szCs w:val="24"/>
              </w:rPr>
              <w:t>AL</w:t>
            </w:r>
          </w:p>
        </w:tc>
        <w:tc>
          <w:tcPr>
            <w:tcW w:w="4961" w:type="dxa"/>
          </w:tcPr>
          <w:p w:rsidR="005D30CE" w:rsidRPr="00AE264A" w:rsidRDefault="005D30CE" w:rsidP="00CD5472">
            <w:pPr>
              <w:tabs>
                <w:tab w:val="left" w:pos="9639"/>
              </w:tabs>
              <w:spacing w:after="200"/>
              <w:jc w:val="both"/>
              <w:rPr>
                <w:strike/>
                <w:sz w:val="24"/>
                <w:szCs w:val="24"/>
              </w:rPr>
            </w:pPr>
            <w:r w:rsidRPr="00AE264A">
              <w:rPr>
                <w:strike/>
                <w:sz w:val="24"/>
                <w:szCs w:val="24"/>
              </w:rPr>
              <w:t>Posto Portuário de Maceió</w:t>
            </w:r>
          </w:p>
          <w:p w:rsidR="005D30CE" w:rsidRPr="00AE264A" w:rsidRDefault="005D30CE" w:rsidP="00CD5472">
            <w:pPr>
              <w:tabs>
                <w:tab w:val="left" w:pos="9639"/>
              </w:tabs>
              <w:spacing w:after="200"/>
              <w:jc w:val="both"/>
              <w:rPr>
                <w:strike/>
                <w:sz w:val="24"/>
                <w:szCs w:val="24"/>
              </w:rPr>
            </w:pPr>
          </w:p>
        </w:tc>
        <w:tc>
          <w:tcPr>
            <w:tcW w:w="1456" w:type="dxa"/>
          </w:tcPr>
          <w:p w:rsidR="005D30CE" w:rsidRPr="00AE264A" w:rsidRDefault="005D30CE" w:rsidP="00CD5472">
            <w:pPr>
              <w:tabs>
                <w:tab w:val="left" w:pos="9639"/>
              </w:tabs>
              <w:spacing w:after="200"/>
              <w:jc w:val="both"/>
              <w:rPr>
                <w:strike/>
                <w:sz w:val="24"/>
                <w:szCs w:val="24"/>
              </w:rPr>
            </w:pPr>
            <w:r w:rsidRPr="00AE264A">
              <w:rPr>
                <w:strike/>
                <w:sz w:val="24"/>
                <w:szCs w:val="24"/>
              </w:rPr>
              <w:t>2020030</w:t>
            </w:r>
          </w:p>
        </w:tc>
      </w:tr>
      <w:tr w:rsidR="005D30CE" w:rsidRPr="00AE264A" w:rsidTr="00D57259">
        <w:trPr>
          <w:cantSplit/>
          <w:jc w:val="center"/>
        </w:trPr>
        <w:tc>
          <w:tcPr>
            <w:tcW w:w="749" w:type="dxa"/>
          </w:tcPr>
          <w:p w:rsidR="005D30CE" w:rsidRPr="00AE264A" w:rsidRDefault="005D30CE" w:rsidP="00CD5472">
            <w:pPr>
              <w:tabs>
                <w:tab w:val="left" w:pos="9639"/>
              </w:tabs>
              <w:spacing w:after="200"/>
              <w:jc w:val="both"/>
              <w:rPr>
                <w:strike/>
                <w:sz w:val="24"/>
                <w:szCs w:val="24"/>
              </w:rPr>
            </w:pPr>
            <w:r w:rsidRPr="00AE264A">
              <w:rPr>
                <w:strike/>
                <w:sz w:val="24"/>
                <w:szCs w:val="24"/>
              </w:rPr>
              <w:t xml:space="preserve">AM </w:t>
            </w:r>
          </w:p>
          <w:p w:rsidR="005D30CE" w:rsidRPr="00AE264A" w:rsidRDefault="005D30CE" w:rsidP="00CD5472">
            <w:pPr>
              <w:tabs>
                <w:tab w:val="left" w:pos="9639"/>
              </w:tabs>
              <w:spacing w:after="200"/>
              <w:jc w:val="both"/>
              <w:rPr>
                <w:strike/>
                <w:sz w:val="24"/>
                <w:szCs w:val="24"/>
              </w:rPr>
            </w:pPr>
          </w:p>
        </w:tc>
        <w:tc>
          <w:tcPr>
            <w:tcW w:w="4961" w:type="dxa"/>
          </w:tcPr>
          <w:p w:rsidR="005D30CE" w:rsidRPr="00AE264A" w:rsidRDefault="005D30CE" w:rsidP="00CD5472">
            <w:pPr>
              <w:tabs>
                <w:tab w:val="left" w:pos="9639"/>
              </w:tabs>
              <w:spacing w:after="200"/>
              <w:jc w:val="both"/>
              <w:rPr>
                <w:strike/>
                <w:sz w:val="24"/>
                <w:szCs w:val="24"/>
              </w:rPr>
            </w:pPr>
            <w:r w:rsidRPr="00AE264A">
              <w:rPr>
                <w:strike/>
                <w:sz w:val="24"/>
                <w:szCs w:val="24"/>
              </w:rPr>
              <w:t>Posto Portuário Manaus</w:t>
            </w:r>
          </w:p>
          <w:p w:rsidR="005D30CE" w:rsidRPr="00AE264A" w:rsidRDefault="005D30CE" w:rsidP="00CD5472">
            <w:pPr>
              <w:tabs>
                <w:tab w:val="left" w:pos="9639"/>
              </w:tabs>
              <w:spacing w:after="200"/>
              <w:jc w:val="both"/>
              <w:rPr>
                <w:strike/>
                <w:sz w:val="24"/>
                <w:szCs w:val="24"/>
              </w:rPr>
            </w:pPr>
            <w:r w:rsidRPr="00AE264A">
              <w:rPr>
                <w:strike/>
                <w:sz w:val="24"/>
                <w:szCs w:val="24"/>
              </w:rPr>
              <w:t>Posto Portuário, Aeroportuário e de Fronteira de Tabatinga</w:t>
            </w:r>
          </w:p>
          <w:p w:rsidR="005D30CE" w:rsidRPr="00AE264A" w:rsidRDefault="005D30CE" w:rsidP="00CD5472">
            <w:pPr>
              <w:tabs>
                <w:tab w:val="left" w:pos="9639"/>
              </w:tabs>
              <w:spacing w:after="200"/>
              <w:jc w:val="both"/>
              <w:rPr>
                <w:strike/>
                <w:sz w:val="24"/>
                <w:szCs w:val="24"/>
              </w:rPr>
            </w:pPr>
            <w:r w:rsidRPr="00AE264A">
              <w:rPr>
                <w:strike/>
                <w:sz w:val="24"/>
                <w:szCs w:val="24"/>
              </w:rPr>
              <w:t>Posto Portuário de Itacoatiara</w:t>
            </w:r>
          </w:p>
        </w:tc>
        <w:tc>
          <w:tcPr>
            <w:tcW w:w="1456" w:type="dxa"/>
          </w:tcPr>
          <w:p w:rsidR="005D30CE" w:rsidRPr="00AE264A" w:rsidRDefault="005D30CE" w:rsidP="00CD5472">
            <w:pPr>
              <w:tabs>
                <w:tab w:val="left" w:pos="9639"/>
              </w:tabs>
              <w:spacing w:after="200"/>
              <w:jc w:val="both"/>
              <w:rPr>
                <w:strike/>
                <w:sz w:val="24"/>
                <w:szCs w:val="24"/>
              </w:rPr>
            </w:pPr>
            <w:r w:rsidRPr="00AE264A">
              <w:rPr>
                <w:strike/>
                <w:sz w:val="24"/>
                <w:szCs w:val="24"/>
              </w:rPr>
              <w:t>2030040</w:t>
            </w:r>
          </w:p>
          <w:p w:rsidR="005D30CE" w:rsidRPr="00AE264A" w:rsidRDefault="005D30CE" w:rsidP="00CD5472">
            <w:pPr>
              <w:tabs>
                <w:tab w:val="left" w:pos="9639"/>
              </w:tabs>
              <w:spacing w:after="200"/>
              <w:jc w:val="both"/>
              <w:rPr>
                <w:strike/>
                <w:sz w:val="24"/>
                <w:szCs w:val="24"/>
              </w:rPr>
            </w:pPr>
            <w:r w:rsidRPr="00AE264A">
              <w:rPr>
                <w:strike/>
                <w:sz w:val="24"/>
                <w:szCs w:val="24"/>
              </w:rPr>
              <w:t>2030050</w:t>
            </w:r>
          </w:p>
          <w:p w:rsidR="005D30CE" w:rsidRPr="00AE264A" w:rsidRDefault="005D30CE" w:rsidP="00CD5472">
            <w:pPr>
              <w:tabs>
                <w:tab w:val="left" w:pos="9639"/>
              </w:tabs>
              <w:spacing w:after="200"/>
              <w:jc w:val="both"/>
              <w:rPr>
                <w:strike/>
                <w:sz w:val="24"/>
                <w:szCs w:val="24"/>
              </w:rPr>
            </w:pPr>
            <w:r w:rsidRPr="00AE264A">
              <w:rPr>
                <w:strike/>
                <w:sz w:val="24"/>
                <w:szCs w:val="24"/>
              </w:rPr>
              <w:t>2030060</w:t>
            </w:r>
          </w:p>
        </w:tc>
      </w:tr>
      <w:tr w:rsidR="005D30CE" w:rsidRPr="00AE264A" w:rsidTr="00D57259">
        <w:trPr>
          <w:cantSplit/>
          <w:jc w:val="center"/>
        </w:trPr>
        <w:tc>
          <w:tcPr>
            <w:tcW w:w="749" w:type="dxa"/>
          </w:tcPr>
          <w:p w:rsidR="005D30CE" w:rsidRPr="00AE264A" w:rsidRDefault="005D30CE" w:rsidP="00CD5472">
            <w:pPr>
              <w:tabs>
                <w:tab w:val="left" w:pos="9639"/>
              </w:tabs>
              <w:spacing w:after="200"/>
              <w:jc w:val="both"/>
              <w:rPr>
                <w:strike/>
                <w:sz w:val="24"/>
                <w:szCs w:val="24"/>
              </w:rPr>
            </w:pPr>
            <w:r w:rsidRPr="00AE264A">
              <w:rPr>
                <w:strike/>
                <w:sz w:val="24"/>
                <w:szCs w:val="24"/>
              </w:rPr>
              <w:t>AP</w:t>
            </w:r>
          </w:p>
        </w:tc>
        <w:tc>
          <w:tcPr>
            <w:tcW w:w="4961" w:type="dxa"/>
          </w:tcPr>
          <w:p w:rsidR="005D30CE" w:rsidRPr="00AE264A" w:rsidRDefault="005D30CE" w:rsidP="00CD5472">
            <w:pPr>
              <w:tabs>
                <w:tab w:val="left" w:pos="9639"/>
              </w:tabs>
              <w:spacing w:after="200"/>
              <w:jc w:val="both"/>
              <w:rPr>
                <w:strike/>
                <w:sz w:val="24"/>
                <w:szCs w:val="24"/>
              </w:rPr>
            </w:pPr>
            <w:r w:rsidRPr="00AE264A">
              <w:rPr>
                <w:strike/>
                <w:sz w:val="24"/>
                <w:szCs w:val="24"/>
              </w:rPr>
              <w:t xml:space="preserve">Posto Portuário de </w:t>
            </w:r>
            <w:proofErr w:type="gramStart"/>
            <w:r w:rsidRPr="00AE264A">
              <w:rPr>
                <w:strike/>
                <w:sz w:val="24"/>
                <w:szCs w:val="24"/>
              </w:rPr>
              <w:t>Santana( Macapá</w:t>
            </w:r>
            <w:proofErr w:type="gramEnd"/>
            <w:r w:rsidRPr="00AE264A">
              <w:rPr>
                <w:strike/>
                <w:sz w:val="24"/>
                <w:szCs w:val="24"/>
              </w:rPr>
              <w:t>)</w:t>
            </w:r>
          </w:p>
        </w:tc>
        <w:tc>
          <w:tcPr>
            <w:tcW w:w="1456" w:type="dxa"/>
          </w:tcPr>
          <w:p w:rsidR="005D30CE" w:rsidRPr="00AE264A" w:rsidRDefault="005D30CE" w:rsidP="00D57259">
            <w:pPr>
              <w:tabs>
                <w:tab w:val="left" w:pos="9639"/>
              </w:tabs>
              <w:spacing w:after="200"/>
              <w:jc w:val="both"/>
              <w:rPr>
                <w:strike/>
                <w:sz w:val="24"/>
                <w:szCs w:val="24"/>
              </w:rPr>
            </w:pPr>
            <w:r w:rsidRPr="00AE264A">
              <w:rPr>
                <w:strike/>
                <w:sz w:val="24"/>
                <w:szCs w:val="24"/>
              </w:rPr>
              <w:t>2040070</w:t>
            </w:r>
          </w:p>
        </w:tc>
      </w:tr>
      <w:tr w:rsidR="005D30CE" w:rsidRPr="00AE264A" w:rsidTr="00D57259">
        <w:trPr>
          <w:cantSplit/>
          <w:jc w:val="center"/>
        </w:trPr>
        <w:tc>
          <w:tcPr>
            <w:tcW w:w="749" w:type="dxa"/>
          </w:tcPr>
          <w:p w:rsidR="005D30CE" w:rsidRPr="00AE264A" w:rsidRDefault="005D30CE" w:rsidP="00CD5472">
            <w:pPr>
              <w:tabs>
                <w:tab w:val="left" w:pos="9639"/>
              </w:tabs>
              <w:spacing w:after="200"/>
              <w:jc w:val="both"/>
              <w:rPr>
                <w:strike/>
                <w:sz w:val="24"/>
                <w:szCs w:val="24"/>
              </w:rPr>
            </w:pPr>
            <w:r w:rsidRPr="00AE264A">
              <w:rPr>
                <w:strike/>
                <w:sz w:val="24"/>
                <w:szCs w:val="24"/>
              </w:rPr>
              <w:t>BA</w:t>
            </w:r>
          </w:p>
        </w:tc>
        <w:tc>
          <w:tcPr>
            <w:tcW w:w="4961" w:type="dxa"/>
          </w:tcPr>
          <w:p w:rsidR="005D30CE" w:rsidRPr="00AE264A" w:rsidRDefault="005D30CE" w:rsidP="00CD5472">
            <w:pPr>
              <w:tabs>
                <w:tab w:val="left" w:pos="9639"/>
              </w:tabs>
              <w:spacing w:after="200"/>
              <w:jc w:val="both"/>
              <w:rPr>
                <w:strike/>
                <w:sz w:val="24"/>
                <w:szCs w:val="24"/>
              </w:rPr>
            </w:pPr>
            <w:r w:rsidRPr="00AE264A">
              <w:rPr>
                <w:strike/>
                <w:sz w:val="24"/>
                <w:szCs w:val="24"/>
              </w:rPr>
              <w:t>Posto Portuário e Aeroportuário de Porto Seguro</w:t>
            </w:r>
          </w:p>
          <w:p w:rsidR="005D30CE" w:rsidRPr="00AE264A" w:rsidRDefault="005D30CE" w:rsidP="00CD5472">
            <w:pPr>
              <w:tabs>
                <w:tab w:val="left" w:pos="9639"/>
              </w:tabs>
              <w:spacing w:after="200"/>
              <w:jc w:val="both"/>
              <w:rPr>
                <w:strike/>
                <w:sz w:val="24"/>
                <w:szCs w:val="24"/>
              </w:rPr>
            </w:pPr>
            <w:r w:rsidRPr="00AE264A">
              <w:rPr>
                <w:strike/>
                <w:sz w:val="24"/>
                <w:szCs w:val="24"/>
              </w:rPr>
              <w:t xml:space="preserve">Posto Portuário de Salvador </w:t>
            </w:r>
          </w:p>
          <w:p w:rsidR="005D30CE" w:rsidRPr="00AE264A" w:rsidRDefault="005D30CE" w:rsidP="00CD5472">
            <w:pPr>
              <w:tabs>
                <w:tab w:val="left" w:pos="9639"/>
              </w:tabs>
              <w:spacing w:after="200"/>
              <w:jc w:val="both"/>
              <w:rPr>
                <w:strike/>
                <w:sz w:val="24"/>
                <w:szCs w:val="24"/>
              </w:rPr>
            </w:pPr>
            <w:r w:rsidRPr="00AE264A">
              <w:rPr>
                <w:strike/>
                <w:sz w:val="24"/>
                <w:szCs w:val="24"/>
              </w:rPr>
              <w:t>Posto Portuário e Aeroportuário de Ilhéus</w:t>
            </w:r>
          </w:p>
        </w:tc>
        <w:tc>
          <w:tcPr>
            <w:tcW w:w="1456" w:type="dxa"/>
          </w:tcPr>
          <w:p w:rsidR="005D30CE" w:rsidRPr="00AE264A" w:rsidRDefault="005D30CE" w:rsidP="00CD5472">
            <w:pPr>
              <w:tabs>
                <w:tab w:val="left" w:pos="9639"/>
              </w:tabs>
              <w:spacing w:after="200"/>
              <w:jc w:val="both"/>
              <w:rPr>
                <w:strike/>
                <w:sz w:val="24"/>
                <w:szCs w:val="24"/>
              </w:rPr>
            </w:pPr>
            <w:r w:rsidRPr="00AE264A">
              <w:rPr>
                <w:strike/>
                <w:sz w:val="24"/>
                <w:szCs w:val="24"/>
              </w:rPr>
              <w:t>2050080</w:t>
            </w:r>
          </w:p>
          <w:p w:rsidR="005D30CE" w:rsidRPr="00AE264A" w:rsidRDefault="005D30CE" w:rsidP="00CD5472">
            <w:pPr>
              <w:tabs>
                <w:tab w:val="left" w:pos="9639"/>
              </w:tabs>
              <w:spacing w:after="200"/>
              <w:jc w:val="both"/>
              <w:rPr>
                <w:strike/>
                <w:sz w:val="24"/>
                <w:szCs w:val="24"/>
              </w:rPr>
            </w:pPr>
            <w:r w:rsidRPr="00AE264A">
              <w:rPr>
                <w:strike/>
                <w:sz w:val="24"/>
                <w:szCs w:val="24"/>
              </w:rPr>
              <w:t>2050090</w:t>
            </w:r>
          </w:p>
          <w:p w:rsidR="005D30CE" w:rsidRPr="00AE264A" w:rsidRDefault="005D30CE" w:rsidP="00CD5472">
            <w:pPr>
              <w:tabs>
                <w:tab w:val="left" w:pos="9639"/>
              </w:tabs>
              <w:spacing w:after="200"/>
              <w:jc w:val="both"/>
              <w:rPr>
                <w:strike/>
                <w:sz w:val="24"/>
                <w:szCs w:val="24"/>
              </w:rPr>
            </w:pPr>
            <w:r w:rsidRPr="00AE264A">
              <w:rPr>
                <w:strike/>
                <w:sz w:val="24"/>
                <w:szCs w:val="24"/>
              </w:rPr>
              <w:t>2050100</w:t>
            </w:r>
          </w:p>
        </w:tc>
      </w:tr>
      <w:tr w:rsidR="005D30CE" w:rsidRPr="00AE264A" w:rsidTr="00D57259">
        <w:trPr>
          <w:cantSplit/>
          <w:trHeight w:val="90"/>
          <w:jc w:val="center"/>
        </w:trPr>
        <w:tc>
          <w:tcPr>
            <w:tcW w:w="749" w:type="dxa"/>
          </w:tcPr>
          <w:p w:rsidR="005D30CE" w:rsidRPr="00AE264A" w:rsidRDefault="005D30CE" w:rsidP="00CD5472">
            <w:pPr>
              <w:tabs>
                <w:tab w:val="left" w:pos="9639"/>
              </w:tabs>
              <w:spacing w:after="200"/>
              <w:jc w:val="both"/>
              <w:rPr>
                <w:strike/>
                <w:sz w:val="24"/>
                <w:szCs w:val="24"/>
              </w:rPr>
            </w:pPr>
            <w:r w:rsidRPr="00AE264A">
              <w:rPr>
                <w:strike/>
                <w:sz w:val="24"/>
                <w:szCs w:val="24"/>
              </w:rPr>
              <w:t>CE</w:t>
            </w:r>
          </w:p>
        </w:tc>
        <w:tc>
          <w:tcPr>
            <w:tcW w:w="4961" w:type="dxa"/>
          </w:tcPr>
          <w:p w:rsidR="005D30CE" w:rsidRPr="00AE264A" w:rsidRDefault="005D30CE" w:rsidP="00CD5472">
            <w:pPr>
              <w:tabs>
                <w:tab w:val="left" w:pos="9639"/>
              </w:tabs>
              <w:spacing w:after="200"/>
              <w:jc w:val="both"/>
              <w:rPr>
                <w:strike/>
                <w:sz w:val="24"/>
                <w:szCs w:val="24"/>
              </w:rPr>
            </w:pPr>
            <w:r w:rsidRPr="00AE264A">
              <w:rPr>
                <w:strike/>
                <w:sz w:val="24"/>
                <w:szCs w:val="24"/>
              </w:rPr>
              <w:t xml:space="preserve">Posto Portuário de Fortaleza </w:t>
            </w:r>
          </w:p>
          <w:p w:rsidR="005D30CE" w:rsidRPr="00AE264A" w:rsidRDefault="005D30CE" w:rsidP="00D57259">
            <w:pPr>
              <w:tabs>
                <w:tab w:val="left" w:pos="9639"/>
              </w:tabs>
              <w:spacing w:after="200"/>
              <w:jc w:val="both"/>
              <w:rPr>
                <w:strike/>
                <w:sz w:val="24"/>
                <w:szCs w:val="24"/>
              </w:rPr>
            </w:pPr>
            <w:r w:rsidRPr="00AE264A">
              <w:rPr>
                <w:strike/>
                <w:sz w:val="24"/>
                <w:szCs w:val="24"/>
              </w:rPr>
              <w:t xml:space="preserve">Posto Portuário de </w:t>
            </w:r>
            <w:proofErr w:type="spellStart"/>
            <w:r w:rsidRPr="00AE264A">
              <w:rPr>
                <w:strike/>
                <w:sz w:val="24"/>
                <w:szCs w:val="24"/>
              </w:rPr>
              <w:t>Pecém</w:t>
            </w:r>
            <w:proofErr w:type="spellEnd"/>
            <w:r w:rsidRPr="00AE264A">
              <w:rPr>
                <w:strike/>
                <w:sz w:val="24"/>
                <w:szCs w:val="24"/>
              </w:rPr>
              <w:t xml:space="preserve"> </w:t>
            </w:r>
          </w:p>
        </w:tc>
        <w:tc>
          <w:tcPr>
            <w:tcW w:w="1456" w:type="dxa"/>
          </w:tcPr>
          <w:p w:rsidR="005D30CE" w:rsidRPr="00AE264A" w:rsidRDefault="005D30CE" w:rsidP="00CD5472">
            <w:pPr>
              <w:tabs>
                <w:tab w:val="left" w:pos="9639"/>
              </w:tabs>
              <w:spacing w:after="200"/>
              <w:jc w:val="both"/>
              <w:rPr>
                <w:strike/>
                <w:sz w:val="24"/>
                <w:szCs w:val="24"/>
              </w:rPr>
            </w:pPr>
            <w:r w:rsidRPr="00AE264A">
              <w:rPr>
                <w:strike/>
                <w:sz w:val="24"/>
                <w:szCs w:val="24"/>
              </w:rPr>
              <w:t>2060110</w:t>
            </w:r>
          </w:p>
          <w:p w:rsidR="005D30CE" w:rsidRPr="00AE264A" w:rsidRDefault="005D30CE" w:rsidP="00CD5472">
            <w:pPr>
              <w:tabs>
                <w:tab w:val="left" w:pos="9639"/>
              </w:tabs>
              <w:spacing w:after="200"/>
              <w:jc w:val="both"/>
              <w:rPr>
                <w:strike/>
                <w:sz w:val="24"/>
                <w:szCs w:val="24"/>
              </w:rPr>
            </w:pPr>
            <w:r w:rsidRPr="00AE264A">
              <w:rPr>
                <w:strike/>
                <w:sz w:val="24"/>
                <w:szCs w:val="24"/>
              </w:rPr>
              <w:t>2060470</w:t>
            </w:r>
          </w:p>
        </w:tc>
      </w:tr>
      <w:tr w:rsidR="005D30CE" w:rsidRPr="00AE264A" w:rsidTr="00D57259">
        <w:trPr>
          <w:cantSplit/>
          <w:jc w:val="center"/>
        </w:trPr>
        <w:tc>
          <w:tcPr>
            <w:tcW w:w="749" w:type="dxa"/>
          </w:tcPr>
          <w:p w:rsidR="005D30CE" w:rsidRPr="00AE264A" w:rsidRDefault="005D30CE" w:rsidP="00CD5472">
            <w:pPr>
              <w:tabs>
                <w:tab w:val="left" w:pos="9639"/>
              </w:tabs>
              <w:spacing w:after="200"/>
              <w:jc w:val="both"/>
              <w:rPr>
                <w:strike/>
                <w:sz w:val="24"/>
                <w:szCs w:val="24"/>
              </w:rPr>
            </w:pPr>
            <w:r w:rsidRPr="00AE264A">
              <w:rPr>
                <w:strike/>
                <w:sz w:val="24"/>
                <w:szCs w:val="24"/>
              </w:rPr>
              <w:t>ES</w:t>
            </w:r>
          </w:p>
        </w:tc>
        <w:tc>
          <w:tcPr>
            <w:tcW w:w="4961" w:type="dxa"/>
          </w:tcPr>
          <w:p w:rsidR="005D30CE" w:rsidRPr="00AE264A" w:rsidRDefault="005D30CE" w:rsidP="00CD5472">
            <w:pPr>
              <w:tabs>
                <w:tab w:val="left" w:pos="9639"/>
              </w:tabs>
              <w:spacing w:after="200"/>
              <w:jc w:val="both"/>
              <w:rPr>
                <w:strike/>
                <w:sz w:val="24"/>
                <w:szCs w:val="24"/>
              </w:rPr>
            </w:pPr>
            <w:r w:rsidRPr="00AE264A">
              <w:rPr>
                <w:strike/>
                <w:sz w:val="24"/>
                <w:szCs w:val="24"/>
              </w:rPr>
              <w:t>Posto Portuário</w:t>
            </w:r>
            <w:r w:rsidR="00CD5472">
              <w:rPr>
                <w:strike/>
                <w:sz w:val="24"/>
                <w:szCs w:val="24"/>
              </w:rPr>
              <w:t xml:space="preserve"> </w:t>
            </w:r>
            <w:r w:rsidRPr="00AE264A">
              <w:rPr>
                <w:strike/>
                <w:sz w:val="24"/>
                <w:szCs w:val="24"/>
              </w:rPr>
              <w:t>de Tubarão</w:t>
            </w:r>
          </w:p>
          <w:p w:rsidR="005D30CE" w:rsidRPr="00AE264A" w:rsidRDefault="005D30CE" w:rsidP="00CD5472">
            <w:pPr>
              <w:tabs>
                <w:tab w:val="left" w:pos="9639"/>
              </w:tabs>
              <w:spacing w:after="200"/>
              <w:jc w:val="both"/>
              <w:rPr>
                <w:strike/>
                <w:sz w:val="24"/>
                <w:szCs w:val="24"/>
              </w:rPr>
            </w:pPr>
            <w:r w:rsidRPr="00AE264A">
              <w:rPr>
                <w:strike/>
                <w:sz w:val="24"/>
                <w:szCs w:val="24"/>
              </w:rPr>
              <w:t>Posto Portuário</w:t>
            </w:r>
            <w:r w:rsidR="00CD5472">
              <w:rPr>
                <w:strike/>
                <w:sz w:val="24"/>
                <w:szCs w:val="24"/>
              </w:rPr>
              <w:t xml:space="preserve"> </w:t>
            </w:r>
            <w:r w:rsidRPr="00AE264A">
              <w:rPr>
                <w:strike/>
                <w:sz w:val="24"/>
                <w:szCs w:val="24"/>
              </w:rPr>
              <w:t>de Vila Velha</w:t>
            </w:r>
          </w:p>
        </w:tc>
        <w:tc>
          <w:tcPr>
            <w:tcW w:w="1456" w:type="dxa"/>
          </w:tcPr>
          <w:p w:rsidR="005D30CE" w:rsidRPr="00AE264A" w:rsidRDefault="005D30CE" w:rsidP="00CD5472">
            <w:pPr>
              <w:tabs>
                <w:tab w:val="left" w:pos="9639"/>
              </w:tabs>
              <w:spacing w:after="200"/>
              <w:jc w:val="both"/>
              <w:rPr>
                <w:strike/>
                <w:sz w:val="24"/>
                <w:szCs w:val="24"/>
              </w:rPr>
            </w:pPr>
            <w:r w:rsidRPr="00AE264A">
              <w:rPr>
                <w:strike/>
                <w:sz w:val="24"/>
                <w:szCs w:val="24"/>
              </w:rPr>
              <w:t>2080120</w:t>
            </w:r>
          </w:p>
          <w:p w:rsidR="005D30CE" w:rsidRPr="00AE264A" w:rsidRDefault="005D30CE" w:rsidP="00D57259">
            <w:pPr>
              <w:tabs>
                <w:tab w:val="left" w:pos="9639"/>
              </w:tabs>
              <w:spacing w:after="200"/>
              <w:jc w:val="both"/>
              <w:rPr>
                <w:strike/>
                <w:sz w:val="24"/>
                <w:szCs w:val="24"/>
              </w:rPr>
            </w:pPr>
            <w:r w:rsidRPr="00AE264A">
              <w:rPr>
                <w:strike/>
                <w:sz w:val="24"/>
                <w:szCs w:val="24"/>
              </w:rPr>
              <w:t>2080130</w:t>
            </w:r>
          </w:p>
        </w:tc>
      </w:tr>
      <w:tr w:rsidR="005D30CE" w:rsidRPr="00AE264A" w:rsidTr="00D57259">
        <w:trPr>
          <w:cantSplit/>
          <w:jc w:val="center"/>
        </w:trPr>
        <w:tc>
          <w:tcPr>
            <w:tcW w:w="749" w:type="dxa"/>
          </w:tcPr>
          <w:p w:rsidR="005D30CE" w:rsidRPr="00AE264A" w:rsidRDefault="005D30CE" w:rsidP="00CD5472">
            <w:pPr>
              <w:tabs>
                <w:tab w:val="left" w:pos="9639"/>
              </w:tabs>
              <w:spacing w:after="200"/>
              <w:jc w:val="both"/>
              <w:rPr>
                <w:strike/>
                <w:sz w:val="24"/>
                <w:szCs w:val="24"/>
              </w:rPr>
            </w:pPr>
            <w:r w:rsidRPr="00AE264A">
              <w:rPr>
                <w:strike/>
                <w:sz w:val="24"/>
                <w:szCs w:val="24"/>
              </w:rPr>
              <w:t>MA</w:t>
            </w:r>
          </w:p>
        </w:tc>
        <w:tc>
          <w:tcPr>
            <w:tcW w:w="4961" w:type="dxa"/>
          </w:tcPr>
          <w:p w:rsidR="005D30CE" w:rsidRPr="00AE264A" w:rsidRDefault="005D30CE" w:rsidP="00D57259">
            <w:pPr>
              <w:tabs>
                <w:tab w:val="left" w:pos="9639"/>
              </w:tabs>
              <w:spacing w:after="200"/>
              <w:jc w:val="both"/>
              <w:rPr>
                <w:strike/>
                <w:sz w:val="24"/>
                <w:szCs w:val="24"/>
              </w:rPr>
            </w:pPr>
            <w:r w:rsidRPr="00AE264A">
              <w:rPr>
                <w:strike/>
                <w:sz w:val="24"/>
                <w:szCs w:val="24"/>
              </w:rPr>
              <w:t>Posto Portuário de</w:t>
            </w:r>
            <w:r w:rsidR="00CD5472">
              <w:rPr>
                <w:strike/>
                <w:sz w:val="24"/>
                <w:szCs w:val="24"/>
              </w:rPr>
              <w:t xml:space="preserve"> </w:t>
            </w:r>
            <w:r w:rsidRPr="00AE264A">
              <w:rPr>
                <w:strike/>
                <w:sz w:val="24"/>
                <w:szCs w:val="24"/>
              </w:rPr>
              <w:t>Itaqui</w:t>
            </w:r>
          </w:p>
        </w:tc>
        <w:tc>
          <w:tcPr>
            <w:tcW w:w="1456" w:type="dxa"/>
          </w:tcPr>
          <w:p w:rsidR="005D30CE" w:rsidRPr="00AE264A" w:rsidRDefault="005D30CE" w:rsidP="00D57259">
            <w:pPr>
              <w:tabs>
                <w:tab w:val="left" w:pos="9639"/>
              </w:tabs>
              <w:spacing w:after="200"/>
              <w:jc w:val="both"/>
              <w:rPr>
                <w:strike/>
                <w:sz w:val="24"/>
                <w:szCs w:val="24"/>
              </w:rPr>
            </w:pPr>
            <w:r w:rsidRPr="00AE264A">
              <w:rPr>
                <w:strike/>
                <w:sz w:val="24"/>
                <w:szCs w:val="24"/>
              </w:rPr>
              <w:t>2100150</w:t>
            </w:r>
          </w:p>
        </w:tc>
      </w:tr>
      <w:tr w:rsidR="005D30CE" w:rsidRPr="00AE264A" w:rsidTr="00D57259">
        <w:trPr>
          <w:cantSplit/>
          <w:jc w:val="center"/>
        </w:trPr>
        <w:tc>
          <w:tcPr>
            <w:tcW w:w="749" w:type="dxa"/>
          </w:tcPr>
          <w:p w:rsidR="005D30CE" w:rsidRPr="00AE264A" w:rsidRDefault="005D30CE" w:rsidP="00CD5472">
            <w:pPr>
              <w:tabs>
                <w:tab w:val="left" w:pos="9639"/>
              </w:tabs>
              <w:spacing w:after="200"/>
              <w:jc w:val="both"/>
              <w:rPr>
                <w:strike/>
                <w:sz w:val="24"/>
                <w:szCs w:val="24"/>
              </w:rPr>
            </w:pPr>
            <w:r w:rsidRPr="00AE264A">
              <w:rPr>
                <w:strike/>
                <w:sz w:val="24"/>
                <w:szCs w:val="24"/>
              </w:rPr>
              <w:t>MS</w:t>
            </w:r>
          </w:p>
          <w:p w:rsidR="005D30CE" w:rsidRPr="00AE264A" w:rsidRDefault="005D30CE" w:rsidP="00CD5472">
            <w:pPr>
              <w:tabs>
                <w:tab w:val="left" w:pos="9639"/>
              </w:tabs>
              <w:spacing w:after="200"/>
              <w:jc w:val="both"/>
              <w:rPr>
                <w:strike/>
                <w:sz w:val="24"/>
                <w:szCs w:val="24"/>
              </w:rPr>
            </w:pPr>
          </w:p>
        </w:tc>
        <w:tc>
          <w:tcPr>
            <w:tcW w:w="4961" w:type="dxa"/>
          </w:tcPr>
          <w:p w:rsidR="005D30CE" w:rsidRPr="00AE264A" w:rsidRDefault="005D30CE" w:rsidP="00CD5472">
            <w:pPr>
              <w:tabs>
                <w:tab w:val="left" w:pos="9639"/>
              </w:tabs>
              <w:spacing w:after="200"/>
              <w:jc w:val="both"/>
              <w:rPr>
                <w:strike/>
                <w:sz w:val="24"/>
                <w:szCs w:val="24"/>
              </w:rPr>
            </w:pPr>
            <w:r w:rsidRPr="00AE264A">
              <w:rPr>
                <w:strike/>
                <w:sz w:val="24"/>
                <w:szCs w:val="24"/>
              </w:rPr>
              <w:t>Posto Portuário, Aeroportuário e de Fronteira de Corumbá</w:t>
            </w:r>
          </w:p>
          <w:p w:rsidR="005D30CE" w:rsidRPr="00AE264A" w:rsidRDefault="005D30CE" w:rsidP="00CD5472">
            <w:pPr>
              <w:tabs>
                <w:tab w:val="left" w:pos="9639"/>
              </w:tabs>
              <w:spacing w:after="200"/>
              <w:jc w:val="both"/>
              <w:rPr>
                <w:strike/>
                <w:sz w:val="24"/>
                <w:szCs w:val="24"/>
              </w:rPr>
            </w:pPr>
            <w:r w:rsidRPr="00AE264A">
              <w:rPr>
                <w:strike/>
                <w:sz w:val="24"/>
                <w:szCs w:val="24"/>
              </w:rPr>
              <w:t>Porto Portuário e de Fronteira de Porto Murtinho</w:t>
            </w:r>
            <w:r w:rsidR="00CD5472">
              <w:rPr>
                <w:strike/>
                <w:sz w:val="24"/>
                <w:szCs w:val="24"/>
              </w:rPr>
              <w:t xml:space="preserve"> </w:t>
            </w:r>
          </w:p>
        </w:tc>
        <w:tc>
          <w:tcPr>
            <w:tcW w:w="1456" w:type="dxa"/>
            <w:vAlign w:val="center"/>
          </w:tcPr>
          <w:p w:rsidR="005D30CE" w:rsidRPr="00AE264A" w:rsidRDefault="005D30CE" w:rsidP="00CD5472">
            <w:pPr>
              <w:tabs>
                <w:tab w:val="left" w:pos="9639"/>
              </w:tabs>
              <w:spacing w:after="200"/>
              <w:jc w:val="both"/>
              <w:rPr>
                <w:strike/>
                <w:sz w:val="24"/>
                <w:szCs w:val="24"/>
              </w:rPr>
            </w:pPr>
            <w:r w:rsidRPr="00AE264A">
              <w:rPr>
                <w:strike/>
                <w:sz w:val="24"/>
                <w:szCs w:val="24"/>
              </w:rPr>
              <w:t>2120160</w:t>
            </w:r>
          </w:p>
          <w:p w:rsidR="005D30CE" w:rsidRPr="00AE264A" w:rsidRDefault="005D30CE" w:rsidP="00CD5472">
            <w:pPr>
              <w:tabs>
                <w:tab w:val="left" w:pos="9639"/>
              </w:tabs>
              <w:spacing w:after="200"/>
              <w:jc w:val="both"/>
              <w:rPr>
                <w:strike/>
                <w:sz w:val="24"/>
                <w:szCs w:val="24"/>
              </w:rPr>
            </w:pPr>
            <w:r w:rsidRPr="00AE264A">
              <w:rPr>
                <w:strike/>
                <w:sz w:val="24"/>
                <w:szCs w:val="24"/>
              </w:rPr>
              <w:t>2120170</w:t>
            </w:r>
          </w:p>
        </w:tc>
      </w:tr>
      <w:tr w:rsidR="005D30CE" w:rsidRPr="00AE264A" w:rsidTr="00D57259">
        <w:trPr>
          <w:cantSplit/>
          <w:jc w:val="center"/>
        </w:trPr>
        <w:tc>
          <w:tcPr>
            <w:tcW w:w="749" w:type="dxa"/>
          </w:tcPr>
          <w:p w:rsidR="005D30CE" w:rsidRPr="00AE264A" w:rsidRDefault="005D30CE" w:rsidP="00CD5472">
            <w:pPr>
              <w:tabs>
                <w:tab w:val="left" w:pos="9639"/>
              </w:tabs>
              <w:spacing w:after="200"/>
              <w:jc w:val="both"/>
              <w:rPr>
                <w:strike/>
                <w:sz w:val="24"/>
                <w:szCs w:val="24"/>
              </w:rPr>
            </w:pPr>
            <w:r w:rsidRPr="00AE264A">
              <w:rPr>
                <w:strike/>
                <w:sz w:val="24"/>
                <w:szCs w:val="24"/>
              </w:rPr>
              <w:t>MT</w:t>
            </w:r>
          </w:p>
          <w:p w:rsidR="005D30CE" w:rsidRPr="00AE264A" w:rsidRDefault="005D30CE" w:rsidP="00CD5472">
            <w:pPr>
              <w:tabs>
                <w:tab w:val="left" w:pos="9639"/>
              </w:tabs>
              <w:spacing w:after="200"/>
              <w:jc w:val="both"/>
              <w:rPr>
                <w:strike/>
                <w:sz w:val="24"/>
                <w:szCs w:val="24"/>
              </w:rPr>
            </w:pPr>
          </w:p>
        </w:tc>
        <w:tc>
          <w:tcPr>
            <w:tcW w:w="4961" w:type="dxa"/>
          </w:tcPr>
          <w:p w:rsidR="005D30CE" w:rsidRPr="00AE264A" w:rsidRDefault="005D30CE" w:rsidP="00CD5472">
            <w:pPr>
              <w:tabs>
                <w:tab w:val="left" w:pos="9639"/>
              </w:tabs>
              <w:spacing w:after="200"/>
              <w:jc w:val="both"/>
              <w:rPr>
                <w:strike/>
                <w:sz w:val="24"/>
                <w:szCs w:val="24"/>
              </w:rPr>
            </w:pPr>
            <w:r w:rsidRPr="00AE264A">
              <w:rPr>
                <w:strike/>
                <w:sz w:val="24"/>
                <w:szCs w:val="24"/>
              </w:rPr>
              <w:t>Posto Portuário, Aeroportuário e de Fronteira de Cáceres</w:t>
            </w:r>
          </w:p>
        </w:tc>
        <w:tc>
          <w:tcPr>
            <w:tcW w:w="1456" w:type="dxa"/>
            <w:vAlign w:val="center"/>
          </w:tcPr>
          <w:p w:rsidR="005D30CE" w:rsidRPr="00AE264A" w:rsidRDefault="005D30CE" w:rsidP="00CD5472">
            <w:pPr>
              <w:tabs>
                <w:tab w:val="left" w:pos="9639"/>
              </w:tabs>
              <w:spacing w:after="200"/>
              <w:jc w:val="both"/>
              <w:rPr>
                <w:strike/>
                <w:sz w:val="24"/>
                <w:szCs w:val="24"/>
              </w:rPr>
            </w:pPr>
            <w:r w:rsidRPr="00AE264A">
              <w:rPr>
                <w:strike/>
                <w:sz w:val="24"/>
                <w:szCs w:val="24"/>
              </w:rPr>
              <w:t>2130180</w:t>
            </w:r>
          </w:p>
        </w:tc>
      </w:tr>
      <w:tr w:rsidR="005D30CE" w:rsidRPr="00AE264A" w:rsidTr="00D57259">
        <w:trPr>
          <w:cantSplit/>
          <w:jc w:val="center"/>
        </w:trPr>
        <w:tc>
          <w:tcPr>
            <w:tcW w:w="749" w:type="dxa"/>
          </w:tcPr>
          <w:p w:rsidR="005D30CE" w:rsidRPr="00AE264A" w:rsidRDefault="005D30CE" w:rsidP="00CD5472">
            <w:pPr>
              <w:tabs>
                <w:tab w:val="left" w:pos="9639"/>
              </w:tabs>
              <w:spacing w:after="200"/>
              <w:jc w:val="both"/>
              <w:rPr>
                <w:strike/>
                <w:sz w:val="24"/>
                <w:szCs w:val="24"/>
              </w:rPr>
            </w:pPr>
            <w:r w:rsidRPr="00AE264A">
              <w:rPr>
                <w:strike/>
                <w:sz w:val="24"/>
                <w:szCs w:val="24"/>
              </w:rPr>
              <w:t>PA</w:t>
            </w:r>
          </w:p>
        </w:tc>
        <w:tc>
          <w:tcPr>
            <w:tcW w:w="4961" w:type="dxa"/>
          </w:tcPr>
          <w:p w:rsidR="005D30CE" w:rsidRPr="00AE264A" w:rsidRDefault="005D30CE" w:rsidP="00CD5472">
            <w:pPr>
              <w:tabs>
                <w:tab w:val="left" w:pos="9639"/>
              </w:tabs>
              <w:spacing w:after="200"/>
              <w:jc w:val="both"/>
              <w:rPr>
                <w:strike/>
                <w:sz w:val="24"/>
                <w:szCs w:val="24"/>
              </w:rPr>
            </w:pPr>
            <w:r w:rsidRPr="00AE264A">
              <w:rPr>
                <w:strike/>
                <w:sz w:val="24"/>
                <w:szCs w:val="24"/>
              </w:rPr>
              <w:t>Posto Portuário de Belém</w:t>
            </w:r>
          </w:p>
          <w:p w:rsidR="005D30CE" w:rsidRPr="00AE264A" w:rsidRDefault="005D30CE" w:rsidP="00CD5472">
            <w:pPr>
              <w:tabs>
                <w:tab w:val="left" w:pos="9639"/>
              </w:tabs>
              <w:spacing w:after="200"/>
              <w:jc w:val="both"/>
              <w:rPr>
                <w:strike/>
                <w:sz w:val="24"/>
                <w:szCs w:val="24"/>
              </w:rPr>
            </w:pPr>
            <w:r w:rsidRPr="00AE264A">
              <w:rPr>
                <w:strike/>
                <w:sz w:val="24"/>
                <w:szCs w:val="24"/>
              </w:rPr>
              <w:t>Posto Portuário de Vila do Conde</w:t>
            </w:r>
          </w:p>
        </w:tc>
        <w:tc>
          <w:tcPr>
            <w:tcW w:w="1456" w:type="dxa"/>
          </w:tcPr>
          <w:p w:rsidR="005D30CE" w:rsidRPr="00AE264A" w:rsidRDefault="005D30CE" w:rsidP="00CD5472">
            <w:pPr>
              <w:tabs>
                <w:tab w:val="left" w:pos="9639"/>
              </w:tabs>
              <w:spacing w:after="200"/>
              <w:jc w:val="both"/>
              <w:rPr>
                <w:strike/>
                <w:sz w:val="24"/>
                <w:szCs w:val="24"/>
              </w:rPr>
            </w:pPr>
            <w:r w:rsidRPr="00AE264A">
              <w:rPr>
                <w:strike/>
                <w:sz w:val="24"/>
                <w:szCs w:val="24"/>
              </w:rPr>
              <w:t>2140190</w:t>
            </w:r>
          </w:p>
          <w:p w:rsidR="005D30CE" w:rsidRPr="00AE264A" w:rsidRDefault="005D30CE" w:rsidP="00CD5472">
            <w:pPr>
              <w:tabs>
                <w:tab w:val="left" w:pos="9639"/>
              </w:tabs>
              <w:spacing w:after="200"/>
              <w:jc w:val="both"/>
              <w:rPr>
                <w:strike/>
                <w:sz w:val="24"/>
                <w:szCs w:val="24"/>
              </w:rPr>
            </w:pPr>
            <w:r w:rsidRPr="00AE264A">
              <w:rPr>
                <w:strike/>
                <w:sz w:val="24"/>
                <w:szCs w:val="24"/>
              </w:rPr>
              <w:t>2140200</w:t>
            </w:r>
          </w:p>
        </w:tc>
      </w:tr>
      <w:tr w:rsidR="005D30CE" w:rsidRPr="00AE264A" w:rsidTr="00D57259">
        <w:trPr>
          <w:cantSplit/>
          <w:jc w:val="center"/>
        </w:trPr>
        <w:tc>
          <w:tcPr>
            <w:tcW w:w="749" w:type="dxa"/>
          </w:tcPr>
          <w:p w:rsidR="005D30CE" w:rsidRPr="00AE264A" w:rsidRDefault="005D30CE" w:rsidP="00CD5472">
            <w:pPr>
              <w:tabs>
                <w:tab w:val="left" w:pos="9639"/>
              </w:tabs>
              <w:spacing w:after="200"/>
              <w:jc w:val="both"/>
              <w:rPr>
                <w:strike/>
                <w:sz w:val="24"/>
                <w:szCs w:val="24"/>
              </w:rPr>
            </w:pPr>
            <w:r w:rsidRPr="00AE264A">
              <w:rPr>
                <w:strike/>
                <w:sz w:val="24"/>
                <w:szCs w:val="24"/>
              </w:rPr>
              <w:t>PB</w:t>
            </w:r>
          </w:p>
        </w:tc>
        <w:tc>
          <w:tcPr>
            <w:tcW w:w="4961" w:type="dxa"/>
          </w:tcPr>
          <w:p w:rsidR="005D30CE" w:rsidRPr="00AE264A" w:rsidRDefault="005D30CE" w:rsidP="00CD5472">
            <w:pPr>
              <w:tabs>
                <w:tab w:val="left" w:pos="9639"/>
              </w:tabs>
              <w:spacing w:after="200"/>
              <w:jc w:val="both"/>
              <w:rPr>
                <w:strike/>
                <w:sz w:val="24"/>
                <w:szCs w:val="24"/>
              </w:rPr>
            </w:pPr>
            <w:r w:rsidRPr="00AE264A">
              <w:rPr>
                <w:strike/>
                <w:sz w:val="24"/>
                <w:szCs w:val="24"/>
              </w:rPr>
              <w:t xml:space="preserve">Posto Portuário de Cabedelo </w:t>
            </w:r>
          </w:p>
        </w:tc>
        <w:tc>
          <w:tcPr>
            <w:tcW w:w="1456" w:type="dxa"/>
          </w:tcPr>
          <w:p w:rsidR="005D30CE" w:rsidRPr="00AE264A" w:rsidRDefault="005D30CE" w:rsidP="00D57259">
            <w:pPr>
              <w:tabs>
                <w:tab w:val="left" w:pos="9639"/>
              </w:tabs>
              <w:spacing w:after="200"/>
              <w:jc w:val="both"/>
              <w:rPr>
                <w:strike/>
                <w:sz w:val="24"/>
                <w:szCs w:val="24"/>
              </w:rPr>
            </w:pPr>
            <w:r w:rsidRPr="00AE264A">
              <w:rPr>
                <w:strike/>
                <w:sz w:val="24"/>
                <w:szCs w:val="24"/>
              </w:rPr>
              <w:t>2150210</w:t>
            </w:r>
          </w:p>
        </w:tc>
      </w:tr>
      <w:tr w:rsidR="005D30CE" w:rsidRPr="00AE264A" w:rsidTr="00D57259">
        <w:trPr>
          <w:cantSplit/>
          <w:jc w:val="center"/>
        </w:trPr>
        <w:tc>
          <w:tcPr>
            <w:tcW w:w="749" w:type="dxa"/>
          </w:tcPr>
          <w:p w:rsidR="005D30CE" w:rsidRPr="00AE264A" w:rsidRDefault="005D30CE" w:rsidP="00CD5472">
            <w:pPr>
              <w:tabs>
                <w:tab w:val="left" w:pos="9639"/>
              </w:tabs>
              <w:spacing w:after="200"/>
              <w:jc w:val="both"/>
              <w:rPr>
                <w:strike/>
                <w:sz w:val="24"/>
                <w:szCs w:val="24"/>
              </w:rPr>
            </w:pPr>
            <w:r w:rsidRPr="00AE264A">
              <w:rPr>
                <w:strike/>
                <w:sz w:val="24"/>
                <w:szCs w:val="24"/>
              </w:rPr>
              <w:t>PE</w:t>
            </w:r>
          </w:p>
        </w:tc>
        <w:tc>
          <w:tcPr>
            <w:tcW w:w="4961" w:type="dxa"/>
          </w:tcPr>
          <w:p w:rsidR="005D30CE" w:rsidRPr="00AE264A" w:rsidRDefault="005D30CE" w:rsidP="00CD5472">
            <w:pPr>
              <w:tabs>
                <w:tab w:val="left" w:pos="9639"/>
              </w:tabs>
              <w:spacing w:after="200"/>
              <w:jc w:val="both"/>
              <w:rPr>
                <w:strike/>
                <w:sz w:val="24"/>
                <w:szCs w:val="24"/>
              </w:rPr>
            </w:pPr>
            <w:r w:rsidRPr="00AE264A">
              <w:rPr>
                <w:strike/>
                <w:sz w:val="24"/>
                <w:szCs w:val="24"/>
              </w:rPr>
              <w:t>Posto Portuário de Recife</w:t>
            </w:r>
          </w:p>
          <w:p w:rsidR="005D30CE" w:rsidRPr="00AE264A" w:rsidRDefault="005D30CE" w:rsidP="00CD5472">
            <w:pPr>
              <w:tabs>
                <w:tab w:val="left" w:pos="9639"/>
              </w:tabs>
              <w:spacing w:after="200"/>
              <w:jc w:val="both"/>
              <w:rPr>
                <w:strike/>
                <w:sz w:val="24"/>
                <w:szCs w:val="24"/>
              </w:rPr>
            </w:pPr>
            <w:r w:rsidRPr="00AE264A">
              <w:rPr>
                <w:strike/>
                <w:sz w:val="24"/>
                <w:szCs w:val="24"/>
              </w:rPr>
              <w:t>Posto Portuário de Suape</w:t>
            </w:r>
          </w:p>
        </w:tc>
        <w:tc>
          <w:tcPr>
            <w:tcW w:w="1456" w:type="dxa"/>
          </w:tcPr>
          <w:p w:rsidR="005D30CE" w:rsidRPr="00AE264A" w:rsidRDefault="005D30CE" w:rsidP="00CD5472">
            <w:pPr>
              <w:tabs>
                <w:tab w:val="left" w:pos="9639"/>
              </w:tabs>
              <w:spacing w:after="200"/>
              <w:jc w:val="both"/>
              <w:rPr>
                <w:strike/>
                <w:sz w:val="24"/>
                <w:szCs w:val="24"/>
              </w:rPr>
            </w:pPr>
            <w:r w:rsidRPr="00AE264A">
              <w:rPr>
                <w:strike/>
                <w:sz w:val="24"/>
                <w:szCs w:val="24"/>
              </w:rPr>
              <w:t>2160220</w:t>
            </w:r>
          </w:p>
          <w:p w:rsidR="005D30CE" w:rsidRPr="00AE264A" w:rsidRDefault="005D30CE" w:rsidP="00D57259">
            <w:pPr>
              <w:tabs>
                <w:tab w:val="left" w:pos="9639"/>
              </w:tabs>
              <w:spacing w:after="200"/>
              <w:jc w:val="both"/>
              <w:rPr>
                <w:strike/>
                <w:sz w:val="24"/>
                <w:szCs w:val="24"/>
              </w:rPr>
            </w:pPr>
            <w:r w:rsidRPr="00AE264A">
              <w:rPr>
                <w:strike/>
                <w:sz w:val="24"/>
                <w:szCs w:val="24"/>
              </w:rPr>
              <w:t>2160230</w:t>
            </w:r>
          </w:p>
        </w:tc>
      </w:tr>
      <w:tr w:rsidR="005D30CE" w:rsidRPr="00AE264A" w:rsidTr="00D57259">
        <w:trPr>
          <w:cantSplit/>
          <w:jc w:val="center"/>
        </w:trPr>
        <w:tc>
          <w:tcPr>
            <w:tcW w:w="749" w:type="dxa"/>
          </w:tcPr>
          <w:p w:rsidR="005D30CE" w:rsidRPr="00AE264A" w:rsidRDefault="005D30CE" w:rsidP="00CD5472">
            <w:pPr>
              <w:tabs>
                <w:tab w:val="left" w:pos="9639"/>
              </w:tabs>
              <w:spacing w:after="200"/>
              <w:jc w:val="both"/>
              <w:rPr>
                <w:strike/>
                <w:sz w:val="24"/>
                <w:szCs w:val="24"/>
              </w:rPr>
            </w:pPr>
            <w:r w:rsidRPr="00AE264A">
              <w:rPr>
                <w:strike/>
                <w:sz w:val="24"/>
                <w:szCs w:val="24"/>
              </w:rPr>
              <w:t>PI</w:t>
            </w:r>
          </w:p>
        </w:tc>
        <w:tc>
          <w:tcPr>
            <w:tcW w:w="4961" w:type="dxa"/>
          </w:tcPr>
          <w:p w:rsidR="005D30CE" w:rsidRPr="00AE264A" w:rsidRDefault="005D30CE" w:rsidP="00CD5472">
            <w:pPr>
              <w:tabs>
                <w:tab w:val="left" w:pos="9639"/>
              </w:tabs>
              <w:spacing w:after="200"/>
              <w:jc w:val="both"/>
              <w:rPr>
                <w:strike/>
                <w:sz w:val="24"/>
                <w:szCs w:val="24"/>
              </w:rPr>
            </w:pPr>
            <w:r w:rsidRPr="00AE264A">
              <w:rPr>
                <w:strike/>
                <w:sz w:val="24"/>
                <w:szCs w:val="24"/>
              </w:rPr>
              <w:t>Posto Portuário e Aeroportuário de Parnaíba</w:t>
            </w:r>
          </w:p>
          <w:p w:rsidR="005D30CE" w:rsidRPr="00AE264A" w:rsidRDefault="005D30CE" w:rsidP="00D57259">
            <w:pPr>
              <w:tabs>
                <w:tab w:val="left" w:pos="9639"/>
              </w:tabs>
              <w:spacing w:after="200"/>
              <w:jc w:val="both"/>
              <w:rPr>
                <w:strike/>
                <w:sz w:val="24"/>
                <w:szCs w:val="24"/>
              </w:rPr>
            </w:pPr>
            <w:r w:rsidRPr="00AE264A">
              <w:rPr>
                <w:strike/>
                <w:sz w:val="24"/>
                <w:szCs w:val="24"/>
              </w:rPr>
              <w:t>Posto Portuário de Tatus / Ilha Grande</w:t>
            </w:r>
          </w:p>
        </w:tc>
        <w:tc>
          <w:tcPr>
            <w:tcW w:w="1456" w:type="dxa"/>
          </w:tcPr>
          <w:p w:rsidR="005D30CE" w:rsidRPr="00AE264A" w:rsidRDefault="005D30CE" w:rsidP="00CD5472">
            <w:pPr>
              <w:tabs>
                <w:tab w:val="left" w:pos="9639"/>
              </w:tabs>
              <w:spacing w:after="200"/>
              <w:jc w:val="both"/>
              <w:rPr>
                <w:strike/>
                <w:sz w:val="24"/>
                <w:szCs w:val="24"/>
              </w:rPr>
            </w:pPr>
            <w:r w:rsidRPr="00AE264A">
              <w:rPr>
                <w:strike/>
                <w:sz w:val="24"/>
                <w:szCs w:val="24"/>
              </w:rPr>
              <w:t>2170250</w:t>
            </w:r>
          </w:p>
          <w:p w:rsidR="005D30CE" w:rsidRPr="00AE264A" w:rsidRDefault="005D30CE" w:rsidP="00CD5472">
            <w:pPr>
              <w:tabs>
                <w:tab w:val="left" w:pos="9639"/>
              </w:tabs>
              <w:spacing w:after="200"/>
              <w:jc w:val="both"/>
              <w:rPr>
                <w:strike/>
                <w:sz w:val="24"/>
                <w:szCs w:val="24"/>
              </w:rPr>
            </w:pPr>
            <w:r w:rsidRPr="00AE264A">
              <w:rPr>
                <w:strike/>
                <w:sz w:val="24"/>
                <w:szCs w:val="24"/>
              </w:rPr>
              <w:t>2170260</w:t>
            </w:r>
          </w:p>
        </w:tc>
      </w:tr>
      <w:tr w:rsidR="005D30CE" w:rsidRPr="00AE264A" w:rsidTr="00D57259">
        <w:trPr>
          <w:cantSplit/>
          <w:trHeight w:val="597"/>
          <w:jc w:val="center"/>
        </w:trPr>
        <w:tc>
          <w:tcPr>
            <w:tcW w:w="749" w:type="dxa"/>
          </w:tcPr>
          <w:p w:rsidR="005D30CE" w:rsidRPr="00AE264A" w:rsidRDefault="005D30CE" w:rsidP="00CD5472">
            <w:pPr>
              <w:tabs>
                <w:tab w:val="left" w:pos="9639"/>
              </w:tabs>
              <w:spacing w:after="200"/>
              <w:jc w:val="both"/>
              <w:rPr>
                <w:strike/>
                <w:sz w:val="24"/>
                <w:szCs w:val="24"/>
              </w:rPr>
            </w:pPr>
            <w:r w:rsidRPr="00AE264A">
              <w:rPr>
                <w:strike/>
                <w:sz w:val="24"/>
                <w:szCs w:val="24"/>
              </w:rPr>
              <w:t>PR</w:t>
            </w:r>
          </w:p>
        </w:tc>
        <w:tc>
          <w:tcPr>
            <w:tcW w:w="4961" w:type="dxa"/>
          </w:tcPr>
          <w:p w:rsidR="005D30CE" w:rsidRPr="00AE264A" w:rsidRDefault="005D30CE" w:rsidP="00CD5472">
            <w:pPr>
              <w:tabs>
                <w:tab w:val="left" w:pos="9639"/>
              </w:tabs>
              <w:spacing w:after="200"/>
              <w:jc w:val="both"/>
              <w:rPr>
                <w:strike/>
                <w:sz w:val="24"/>
                <w:szCs w:val="24"/>
              </w:rPr>
            </w:pPr>
            <w:r w:rsidRPr="00AE264A">
              <w:rPr>
                <w:strike/>
                <w:sz w:val="24"/>
                <w:szCs w:val="24"/>
              </w:rPr>
              <w:t>Posto Portuário de</w:t>
            </w:r>
            <w:r w:rsidR="00CD5472">
              <w:rPr>
                <w:strike/>
                <w:sz w:val="24"/>
                <w:szCs w:val="24"/>
              </w:rPr>
              <w:t xml:space="preserve"> </w:t>
            </w:r>
            <w:r w:rsidRPr="00AE264A">
              <w:rPr>
                <w:strike/>
                <w:sz w:val="24"/>
                <w:szCs w:val="24"/>
              </w:rPr>
              <w:t xml:space="preserve">Paranaguá </w:t>
            </w:r>
          </w:p>
          <w:p w:rsidR="005D30CE" w:rsidRPr="00AE264A" w:rsidRDefault="005D30CE" w:rsidP="00CD5472">
            <w:pPr>
              <w:tabs>
                <w:tab w:val="left" w:pos="9639"/>
              </w:tabs>
              <w:spacing w:after="200"/>
              <w:jc w:val="both"/>
              <w:rPr>
                <w:strike/>
                <w:sz w:val="24"/>
                <w:szCs w:val="24"/>
              </w:rPr>
            </w:pPr>
            <w:r w:rsidRPr="00AE264A">
              <w:rPr>
                <w:strike/>
                <w:sz w:val="24"/>
                <w:szCs w:val="24"/>
              </w:rPr>
              <w:t>Posto Portuário e de Fronteira de Guaíra</w:t>
            </w:r>
          </w:p>
        </w:tc>
        <w:tc>
          <w:tcPr>
            <w:tcW w:w="1456" w:type="dxa"/>
          </w:tcPr>
          <w:p w:rsidR="005D30CE" w:rsidRPr="00AE264A" w:rsidRDefault="005D30CE" w:rsidP="00CD5472">
            <w:pPr>
              <w:tabs>
                <w:tab w:val="left" w:pos="9639"/>
              </w:tabs>
              <w:spacing w:after="200"/>
              <w:jc w:val="both"/>
              <w:rPr>
                <w:strike/>
                <w:sz w:val="24"/>
                <w:szCs w:val="24"/>
              </w:rPr>
            </w:pPr>
            <w:r w:rsidRPr="00AE264A">
              <w:rPr>
                <w:strike/>
                <w:sz w:val="24"/>
                <w:szCs w:val="24"/>
              </w:rPr>
              <w:t>2180270</w:t>
            </w:r>
          </w:p>
          <w:p w:rsidR="005D30CE" w:rsidRPr="00AE264A" w:rsidRDefault="005D30CE" w:rsidP="00D57259">
            <w:pPr>
              <w:tabs>
                <w:tab w:val="left" w:pos="9639"/>
              </w:tabs>
              <w:spacing w:after="200"/>
              <w:jc w:val="both"/>
              <w:rPr>
                <w:strike/>
                <w:sz w:val="24"/>
                <w:szCs w:val="24"/>
              </w:rPr>
            </w:pPr>
            <w:r w:rsidRPr="00AE264A">
              <w:rPr>
                <w:strike/>
                <w:sz w:val="24"/>
                <w:szCs w:val="24"/>
              </w:rPr>
              <w:t>2180280</w:t>
            </w:r>
          </w:p>
        </w:tc>
      </w:tr>
      <w:tr w:rsidR="005D30CE" w:rsidRPr="00AE264A" w:rsidTr="00D57259">
        <w:trPr>
          <w:cantSplit/>
          <w:jc w:val="center"/>
        </w:trPr>
        <w:tc>
          <w:tcPr>
            <w:tcW w:w="749" w:type="dxa"/>
          </w:tcPr>
          <w:p w:rsidR="005D30CE" w:rsidRPr="00AE264A" w:rsidRDefault="005D30CE" w:rsidP="00CD5472">
            <w:pPr>
              <w:tabs>
                <w:tab w:val="left" w:pos="9639"/>
              </w:tabs>
              <w:spacing w:after="200"/>
              <w:jc w:val="both"/>
              <w:rPr>
                <w:strike/>
                <w:sz w:val="24"/>
                <w:szCs w:val="24"/>
              </w:rPr>
            </w:pPr>
            <w:r w:rsidRPr="00AE264A">
              <w:rPr>
                <w:strike/>
                <w:sz w:val="24"/>
                <w:szCs w:val="24"/>
              </w:rPr>
              <w:t>RJ</w:t>
            </w:r>
          </w:p>
        </w:tc>
        <w:tc>
          <w:tcPr>
            <w:tcW w:w="4961" w:type="dxa"/>
          </w:tcPr>
          <w:p w:rsidR="005D30CE" w:rsidRPr="00AE264A" w:rsidRDefault="005D30CE" w:rsidP="00CD5472">
            <w:pPr>
              <w:tabs>
                <w:tab w:val="left" w:pos="9639"/>
              </w:tabs>
              <w:spacing w:after="200"/>
              <w:jc w:val="both"/>
              <w:rPr>
                <w:strike/>
                <w:sz w:val="24"/>
                <w:szCs w:val="24"/>
              </w:rPr>
            </w:pPr>
            <w:r w:rsidRPr="00AE264A">
              <w:rPr>
                <w:strike/>
                <w:sz w:val="24"/>
                <w:szCs w:val="24"/>
              </w:rPr>
              <w:t>Posto Portuário do Rio de Janeiro</w:t>
            </w:r>
          </w:p>
          <w:p w:rsidR="005D30CE" w:rsidRPr="00AE264A" w:rsidRDefault="005D30CE" w:rsidP="00CD5472">
            <w:pPr>
              <w:tabs>
                <w:tab w:val="left" w:pos="9639"/>
              </w:tabs>
              <w:spacing w:after="200"/>
              <w:jc w:val="both"/>
              <w:rPr>
                <w:strike/>
                <w:sz w:val="24"/>
                <w:szCs w:val="24"/>
              </w:rPr>
            </w:pPr>
            <w:r w:rsidRPr="00AE264A">
              <w:rPr>
                <w:strike/>
                <w:sz w:val="24"/>
                <w:szCs w:val="24"/>
              </w:rPr>
              <w:t>Sub Posto Portuário</w:t>
            </w:r>
            <w:r w:rsidR="00CD5472">
              <w:rPr>
                <w:strike/>
                <w:sz w:val="24"/>
                <w:szCs w:val="24"/>
              </w:rPr>
              <w:t xml:space="preserve"> </w:t>
            </w:r>
            <w:r w:rsidRPr="00AE264A">
              <w:rPr>
                <w:strike/>
                <w:sz w:val="24"/>
                <w:szCs w:val="24"/>
              </w:rPr>
              <w:t xml:space="preserve">do Rio de Janeiro </w:t>
            </w:r>
            <w:proofErr w:type="gramStart"/>
            <w:r w:rsidRPr="00AE264A">
              <w:rPr>
                <w:strike/>
                <w:sz w:val="24"/>
                <w:szCs w:val="24"/>
              </w:rPr>
              <w:t>n.º</w:t>
            </w:r>
            <w:proofErr w:type="gramEnd"/>
            <w:r w:rsidRPr="00AE264A">
              <w:rPr>
                <w:strike/>
                <w:sz w:val="24"/>
                <w:szCs w:val="24"/>
              </w:rPr>
              <w:t xml:space="preserve"> 1</w:t>
            </w:r>
          </w:p>
          <w:p w:rsidR="005D30CE" w:rsidRPr="00AE264A" w:rsidRDefault="005D30CE" w:rsidP="00CD5472">
            <w:pPr>
              <w:tabs>
                <w:tab w:val="left" w:pos="9639"/>
              </w:tabs>
              <w:spacing w:after="200"/>
              <w:jc w:val="both"/>
              <w:rPr>
                <w:strike/>
                <w:sz w:val="24"/>
                <w:szCs w:val="24"/>
              </w:rPr>
            </w:pPr>
            <w:r w:rsidRPr="00AE264A">
              <w:rPr>
                <w:strike/>
                <w:sz w:val="24"/>
                <w:szCs w:val="24"/>
              </w:rPr>
              <w:t>Sub Posto Portuário</w:t>
            </w:r>
            <w:r w:rsidR="00CD5472">
              <w:rPr>
                <w:strike/>
                <w:sz w:val="24"/>
                <w:szCs w:val="24"/>
              </w:rPr>
              <w:t xml:space="preserve"> </w:t>
            </w:r>
            <w:r w:rsidRPr="00AE264A">
              <w:rPr>
                <w:strike/>
                <w:sz w:val="24"/>
                <w:szCs w:val="24"/>
              </w:rPr>
              <w:t xml:space="preserve">do Rio de Janeiro </w:t>
            </w:r>
            <w:proofErr w:type="gramStart"/>
            <w:r w:rsidRPr="00AE264A">
              <w:rPr>
                <w:strike/>
                <w:sz w:val="24"/>
                <w:szCs w:val="24"/>
              </w:rPr>
              <w:t>n.º</w:t>
            </w:r>
            <w:proofErr w:type="gramEnd"/>
            <w:r w:rsidRPr="00AE264A">
              <w:rPr>
                <w:strike/>
                <w:sz w:val="24"/>
                <w:szCs w:val="24"/>
              </w:rPr>
              <w:t xml:space="preserve"> 2</w:t>
            </w:r>
          </w:p>
          <w:p w:rsidR="005D30CE" w:rsidRPr="00AE264A" w:rsidRDefault="005D30CE" w:rsidP="00CD5472">
            <w:pPr>
              <w:tabs>
                <w:tab w:val="left" w:pos="9639"/>
              </w:tabs>
              <w:spacing w:after="200"/>
              <w:jc w:val="both"/>
              <w:rPr>
                <w:strike/>
                <w:sz w:val="24"/>
                <w:szCs w:val="24"/>
              </w:rPr>
            </w:pPr>
            <w:r w:rsidRPr="00AE264A">
              <w:rPr>
                <w:strike/>
                <w:sz w:val="24"/>
                <w:szCs w:val="24"/>
              </w:rPr>
              <w:t xml:space="preserve">Posto Portuário de </w:t>
            </w:r>
            <w:proofErr w:type="spellStart"/>
            <w:r w:rsidRPr="00AE264A">
              <w:rPr>
                <w:strike/>
                <w:sz w:val="24"/>
                <w:szCs w:val="24"/>
              </w:rPr>
              <w:t>Sepetiba</w:t>
            </w:r>
            <w:proofErr w:type="spellEnd"/>
            <w:r w:rsidRPr="00AE264A">
              <w:rPr>
                <w:strike/>
                <w:sz w:val="24"/>
                <w:szCs w:val="24"/>
              </w:rPr>
              <w:t xml:space="preserve"> </w:t>
            </w:r>
          </w:p>
          <w:p w:rsidR="005D30CE" w:rsidRPr="00AE264A" w:rsidRDefault="005D30CE" w:rsidP="00CD5472">
            <w:pPr>
              <w:tabs>
                <w:tab w:val="left" w:pos="9639"/>
              </w:tabs>
              <w:spacing w:after="200"/>
              <w:jc w:val="both"/>
              <w:rPr>
                <w:strike/>
                <w:sz w:val="24"/>
                <w:szCs w:val="24"/>
              </w:rPr>
            </w:pPr>
            <w:r w:rsidRPr="00AE264A">
              <w:rPr>
                <w:strike/>
                <w:sz w:val="24"/>
                <w:szCs w:val="24"/>
              </w:rPr>
              <w:t>Posto Portuário de Angra dos Reis</w:t>
            </w:r>
          </w:p>
        </w:tc>
        <w:tc>
          <w:tcPr>
            <w:tcW w:w="1456" w:type="dxa"/>
          </w:tcPr>
          <w:p w:rsidR="005D30CE" w:rsidRPr="00AE264A" w:rsidRDefault="005D30CE" w:rsidP="00CD5472">
            <w:pPr>
              <w:tabs>
                <w:tab w:val="left" w:pos="9639"/>
              </w:tabs>
              <w:spacing w:after="200"/>
              <w:jc w:val="both"/>
              <w:rPr>
                <w:strike/>
                <w:sz w:val="24"/>
                <w:szCs w:val="24"/>
              </w:rPr>
            </w:pPr>
            <w:r w:rsidRPr="00AE264A">
              <w:rPr>
                <w:strike/>
                <w:sz w:val="24"/>
                <w:szCs w:val="24"/>
              </w:rPr>
              <w:t>2190310</w:t>
            </w:r>
          </w:p>
          <w:p w:rsidR="005D30CE" w:rsidRPr="00AE264A" w:rsidRDefault="005D30CE" w:rsidP="00CD5472">
            <w:pPr>
              <w:tabs>
                <w:tab w:val="left" w:pos="9639"/>
              </w:tabs>
              <w:spacing w:after="200"/>
              <w:jc w:val="both"/>
              <w:rPr>
                <w:strike/>
                <w:sz w:val="24"/>
                <w:szCs w:val="24"/>
              </w:rPr>
            </w:pPr>
            <w:r w:rsidRPr="00AE264A">
              <w:rPr>
                <w:strike/>
                <w:sz w:val="24"/>
                <w:szCs w:val="24"/>
              </w:rPr>
              <w:t>2190312</w:t>
            </w:r>
          </w:p>
          <w:p w:rsidR="005D30CE" w:rsidRPr="00AE264A" w:rsidRDefault="005D30CE" w:rsidP="00CD5472">
            <w:pPr>
              <w:tabs>
                <w:tab w:val="left" w:pos="9639"/>
              </w:tabs>
              <w:spacing w:after="200"/>
              <w:jc w:val="both"/>
              <w:rPr>
                <w:strike/>
                <w:sz w:val="24"/>
                <w:szCs w:val="24"/>
              </w:rPr>
            </w:pPr>
            <w:r w:rsidRPr="00AE264A">
              <w:rPr>
                <w:strike/>
                <w:sz w:val="24"/>
                <w:szCs w:val="24"/>
              </w:rPr>
              <w:t>2190313</w:t>
            </w:r>
          </w:p>
          <w:p w:rsidR="005D30CE" w:rsidRPr="00AE264A" w:rsidRDefault="005D30CE" w:rsidP="00CD5472">
            <w:pPr>
              <w:tabs>
                <w:tab w:val="left" w:pos="9639"/>
              </w:tabs>
              <w:spacing w:after="200"/>
              <w:jc w:val="both"/>
              <w:rPr>
                <w:strike/>
                <w:sz w:val="24"/>
                <w:szCs w:val="24"/>
              </w:rPr>
            </w:pPr>
            <w:r w:rsidRPr="00AE264A">
              <w:rPr>
                <w:strike/>
                <w:sz w:val="24"/>
                <w:szCs w:val="24"/>
              </w:rPr>
              <w:t>2190320</w:t>
            </w:r>
          </w:p>
          <w:p w:rsidR="005D30CE" w:rsidRPr="00AE264A" w:rsidRDefault="005D30CE" w:rsidP="00CD5472">
            <w:pPr>
              <w:tabs>
                <w:tab w:val="left" w:pos="9639"/>
              </w:tabs>
              <w:spacing w:after="200"/>
              <w:jc w:val="both"/>
              <w:rPr>
                <w:strike/>
                <w:sz w:val="24"/>
                <w:szCs w:val="24"/>
              </w:rPr>
            </w:pPr>
            <w:r w:rsidRPr="00AE264A">
              <w:rPr>
                <w:strike/>
                <w:sz w:val="24"/>
                <w:szCs w:val="24"/>
              </w:rPr>
              <w:t>2190330</w:t>
            </w:r>
          </w:p>
        </w:tc>
      </w:tr>
      <w:tr w:rsidR="005D30CE" w:rsidRPr="00AE264A" w:rsidTr="00D57259">
        <w:trPr>
          <w:cantSplit/>
          <w:trHeight w:val="245"/>
          <w:jc w:val="center"/>
        </w:trPr>
        <w:tc>
          <w:tcPr>
            <w:tcW w:w="749" w:type="dxa"/>
          </w:tcPr>
          <w:p w:rsidR="005D30CE" w:rsidRPr="00AE264A" w:rsidRDefault="005D30CE" w:rsidP="00CD5472">
            <w:pPr>
              <w:tabs>
                <w:tab w:val="left" w:pos="9639"/>
              </w:tabs>
              <w:spacing w:after="200"/>
              <w:jc w:val="both"/>
              <w:rPr>
                <w:strike/>
                <w:sz w:val="24"/>
                <w:szCs w:val="24"/>
              </w:rPr>
            </w:pPr>
            <w:r w:rsidRPr="00AE264A">
              <w:rPr>
                <w:strike/>
                <w:sz w:val="24"/>
                <w:szCs w:val="24"/>
              </w:rPr>
              <w:t>RN</w:t>
            </w:r>
          </w:p>
        </w:tc>
        <w:tc>
          <w:tcPr>
            <w:tcW w:w="4961" w:type="dxa"/>
          </w:tcPr>
          <w:p w:rsidR="005D30CE" w:rsidRPr="00AE264A" w:rsidRDefault="005D30CE" w:rsidP="00CD5472">
            <w:pPr>
              <w:tabs>
                <w:tab w:val="left" w:pos="9639"/>
              </w:tabs>
              <w:spacing w:after="200"/>
              <w:jc w:val="both"/>
              <w:rPr>
                <w:strike/>
                <w:sz w:val="24"/>
                <w:szCs w:val="24"/>
              </w:rPr>
            </w:pPr>
            <w:r w:rsidRPr="00AE264A">
              <w:rPr>
                <w:strike/>
                <w:sz w:val="24"/>
                <w:szCs w:val="24"/>
              </w:rPr>
              <w:t>Posto Portuário de Natal</w:t>
            </w:r>
          </w:p>
        </w:tc>
        <w:tc>
          <w:tcPr>
            <w:tcW w:w="1456" w:type="dxa"/>
          </w:tcPr>
          <w:p w:rsidR="005D30CE" w:rsidRPr="00AE264A" w:rsidRDefault="005D30CE" w:rsidP="00CD5472">
            <w:pPr>
              <w:tabs>
                <w:tab w:val="left" w:pos="9639"/>
              </w:tabs>
              <w:spacing w:after="200"/>
              <w:jc w:val="both"/>
              <w:rPr>
                <w:strike/>
                <w:sz w:val="24"/>
                <w:szCs w:val="24"/>
              </w:rPr>
            </w:pPr>
            <w:r w:rsidRPr="00AE264A">
              <w:rPr>
                <w:strike/>
                <w:sz w:val="24"/>
                <w:szCs w:val="24"/>
              </w:rPr>
              <w:t>2200340</w:t>
            </w:r>
          </w:p>
        </w:tc>
      </w:tr>
      <w:tr w:rsidR="005D30CE" w:rsidRPr="00AE264A" w:rsidTr="00D57259">
        <w:trPr>
          <w:cantSplit/>
          <w:trHeight w:val="215"/>
          <w:jc w:val="center"/>
        </w:trPr>
        <w:tc>
          <w:tcPr>
            <w:tcW w:w="749" w:type="dxa"/>
          </w:tcPr>
          <w:p w:rsidR="005D30CE" w:rsidRPr="00AE264A" w:rsidRDefault="005D30CE" w:rsidP="00CD5472">
            <w:pPr>
              <w:tabs>
                <w:tab w:val="left" w:pos="9639"/>
              </w:tabs>
              <w:spacing w:after="200"/>
              <w:jc w:val="both"/>
              <w:rPr>
                <w:strike/>
                <w:sz w:val="24"/>
                <w:szCs w:val="24"/>
              </w:rPr>
            </w:pPr>
            <w:r w:rsidRPr="00AE264A">
              <w:rPr>
                <w:strike/>
                <w:sz w:val="24"/>
                <w:szCs w:val="24"/>
              </w:rPr>
              <w:t>RO</w:t>
            </w:r>
          </w:p>
        </w:tc>
        <w:tc>
          <w:tcPr>
            <w:tcW w:w="4961" w:type="dxa"/>
          </w:tcPr>
          <w:p w:rsidR="005D30CE" w:rsidRPr="00AE264A" w:rsidRDefault="005D30CE" w:rsidP="00CD5472">
            <w:pPr>
              <w:tabs>
                <w:tab w:val="left" w:pos="9639"/>
              </w:tabs>
              <w:spacing w:after="200"/>
              <w:jc w:val="both"/>
              <w:rPr>
                <w:strike/>
                <w:sz w:val="24"/>
                <w:szCs w:val="24"/>
              </w:rPr>
            </w:pPr>
            <w:r w:rsidRPr="00AE264A">
              <w:rPr>
                <w:strike/>
                <w:sz w:val="24"/>
                <w:szCs w:val="24"/>
              </w:rPr>
              <w:t>Posto Portuário de Porto Velho</w:t>
            </w:r>
          </w:p>
          <w:p w:rsidR="005D30CE" w:rsidRPr="00AE264A" w:rsidRDefault="005D30CE" w:rsidP="00CD5472">
            <w:pPr>
              <w:tabs>
                <w:tab w:val="left" w:pos="9639"/>
              </w:tabs>
              <w:spacing w:after="200"/>
              <w:jc w:val="both"/>
              <w:rPr>
                <w:strike/>
                <w:sz w:val="24"/>
                <w:szCs w:val="24"/>
              </w:rPr>
            </w:pPr>
            <w:r w:rsidRPr="00AE264A">
              <w:rPr>
                <w:strike/>
                <w:sz w:val="24"/>
                <w:szCs w:val="24"/>
              </w:rPr>
              <w:t xml:space="preserve">Posto Portuário, Aeroportuário e de Fronteira de </w:t>
            </w:r>
            <w:proofErr w:type="spellStart"/>
            <w:r w:rsidRPr="00AE264A">
              <w:rPr>
                <w:strike/>
                <w:sz w:val="24"/>
                <w:szCs w:val="24"/>
              </w:rPr>
              <w:t>Guajara-Mirim</w:t>
            </w:r>
            <w:proofErr w:type="spellEnd"/>
          </w:p>
        </w:tc>
        <w:tc>
          <w:tcPr>
            <w:tcW w:w="1456" w:type="dxa"/>
          </w:tcPr>
          <w:p w:rsidR="005D30CE" w:rsidRPr="00AE264A" w:rsidRDefault="005D30CE" w:rsidP="00CD5472">
            <w:pPr>
              <w:tabs>
                <w:tab w:val="left" w:pos="9639"/>
              </w:tabs>
              <w:spacing w:after="200"/>
              <w:jc w:val="both"/>
              <w:rPr>
                <w:strike/>
                <w:sz w:val="24"/>
                <w:szCs w:val="24"/>
              </w:rPr>
            </w:pPr>
            <w:r w:rsidRPr="00AE264A">
              <w:rPr>
                <w:strike/>
                <w:sz w:val="24"/>
                <w:szCs w:val="24"/>
              </w:rPr>
              <w:t>2210360</w:t>
            </w:r>
          </w:p>
          <w:p w:rsidR="005D30CE" w:rsidRPr="00AE264A" w:rsidRDefault="005D30CE" w:rsidP="00CD5472">
            <w:pPr>
              <w:tabs>
                <w:tab w:val="left" w:pos="9639"/>
              </w:tabs>
              <w:spacing w:after="200"/>
              <w:jc w:val="both"/>
              <w:rPr>
                <w:strike/>
                <w:sz w:val="24"/>
                <w:szCs w:val="24"/>
              </w:rPr>
            </w:pPr>
            <w:r w:rsidRPr="00AE264A">
              <w:rPr>
                <w:strike/>
                <w:sz w:val="24"/>
                <w:szCs w:val="24"/>
              </w:rPr>
              <w:t>2210370</w:t>
            </w:r>
          </w:p>
        </w:tc>
      </w:tr>
      <w:tr w:rsidR="005D30CE" w:rsidRPr="00AE264A" w:rsidTr="00D57259">
        <w:trPr>
          <w:cantSplit/>
          <w:jc w:val="center"/>
        </w:trPr>
        <w:tc>
          <w:tcPr>
            <w:tcW w:w="749" w:type="dxa"/>
          </w:tcPr>
          <w:p w:rsidR="005D30CE" w:rsidRPr="00AE264A" w:rsidRDefault="005D30CE" w:rsidP="00CD5472">
            <w:pPr>
              <w:tabs>
                <w:tab w:val="left" w:pos="9639"/>
              </w:tabs>
              <w:spacing w:after="200"/>
              <w:jc w:val="both"/>
              <w:rPr>
                <w:strike/>
                <w:sz w:val="24"/>
                <w:szCs w:val="24"/>
              </w:rPr>
            </w:pPr>
            <w:r w:rsidRPr="00AE264A">
              <w:rPr>
                <w:strike/>
                <w:sz w:val="24"/>
                <w:szCs w:val="24"/>
              </w:rPr>
              <w:t>RR</w:t>
            </w:r>
          </w:p>
        </w:tc>
        <w:tc>
          <w:tcPr>
            <w:tcW w:w="4961" w:type="dxa"/>
          </w:tcPr>
          <w:p w:rsidR="005D30CE" w:rsidRPr="00AE264A" w:rsidRDefault="005D30CE" w:rsidP="00CD5472">
            <w:pPr>
              <w:tabs>
                <w:tab w:val="left" w:pos="9639"/>
              </w:tabs>
              <w:spacing w:after="200"/>
              <w:jc w:val="both"/>
              <w:rPr>
                <w:strike/>
                <w:sz w:val="24"/>
                <w:szCs w:val="24"/>
              </w:rPr>
            </w:pPr>
            <w:r w:rsidRPr="00AE264A">
              <w:rPr>
                <w:strike/>
                <w:sz w:val="24"/>
                <w:szCs w:val="24"/>
              </w:rPr>
              <w:t>Posto Portuário de Caracaraí</w:t>
            </w:r>
          </w:p>
          <w:p w:rsidR="005D30CE" w:rsidRPr="00AE264A" w:rsidRDefault="005D30CE" w:rsidP="00CD5472">
            <w:pPr>
              <w:tabs>
                <w:tab w:val="left" w:pos="9639"/>
              </w:tabs>
              <w:spacing w:after="200"/>
              <w:jc w:val="both"/>
              <w:rPr>
                <w:strike/>
                <w:sz w:val="24"/>
                <w:szCs w:val="24"/>
              </w:rPr>
            </w:pPr>
            <w:r w:rsidRPr="00AE264A">
              <w:rPr>
                <w:strike/>
                <w:sz w:val="24"/>
                <w:szCs w:val="24"/>
              </w:rPr>
              <w:t>Posto Portuário e de Fronteira de Bonfim</w:t>
            </w:r>
          </w:p>
        </w:tc>
        <w:tc>
          <w:tcPr>
            <w:tcW w:w="1456" w:type="dxa"/>
          </w:tcPr>
          <w:p w:rsidR="005D30CE" w:rsidRPr="00AE264A" w:rsidRDefault="005D30CE" w:rsidP="00CD5472">
            <w:pPr>
              <w:tabs>
                <w:tab w:val="left" w:pos="9639"/>
              </w:tabs>
              <w:spacing w:after="200"/>
              <w:jc w:val="both"/>
              <w:rPr>
                <w:strike/>
                <w:sz w:val="24"/>
                <w:szCs w:val="24"/>
              </w:rPr>
            </w:pPr>
            <w:r w:rsidRPr="00AE264A">
              <w:rPr>
                <w:strike/>
                <w:sz w:val="24"/>
                <w:szCs w:val="24"/>
              </w:rPr>
              <w:t>2220380</w:t>
            </w:r>
          </w:p>
          <w:p w:rsidR="005D30CE" w:rsidRPr="00AE264A" w:rsidRDefault="005D30CE" w:rsidP="00CD5472">
            <w:pPr>
              <w:tabs>
                <w:tab w:val="left" w:pos="9639"/>
              </w:tabs>
              <w:spacing w:after="200"/>
              <w:jc w:val="both"/>
              <w:rPr>
                <w:strike/>
                <w:sz w:val="24"/>
                <w:szCs w:val="24"/>
              </w:rPr>
            </w:pPr>
            <w:r w:rsidRPr="00AE264A">
              <w:rPr>
                <w:strike/>
                <w:sz w:val="24"/>
                <w:szCs w:val="24"/>
              </w:rPr>
              <w:t>2220390</w:t>
            </w:r>
          </w:p>
        </w:tc>
      </w:tr>
      <w:tr w:rsidR="005D30CE" w:rsidRPr="00AE264A" w:rsidTr="00D57259">
        <w:trPr>
          <w:cantSplit/>
          <w:jc w:val="center"/>
        </w:trPr>
        <w:tc>
          <w:tcPr>
            <w:tcW w:w="749" w:type="dxa"/>
          </w:tcPr>
          <w:p w:rsidR="005D30CE" w:rsidRPr="00AE264A" w:rsidRDefault="005D30CE" w:rsidP="00CD5472">
            <w:pPr>
              <w:tabs>
                <w:tab w:val="left" w:pos="9639"/>
              </w:tabs>
              <w:spacing w:after="200"/>
              <w:jc w:val="both"/>
              <w:rPr>
                <w:strike/>
                <w:sz w:val="24"/>
                <w:szCs w:val="24"/>
              </w:rPr>
            </w:pPr>
            <w:r w:rsidRPr="00AE264A">
              <w:rPr>
                <w:strike/>
                <w:sz w:val="24"/>
                <w:szCs w:val="24"/>
              </w:rPr>
              <w:t>RS</w:t>
            </w:r>
          </w:p>
        </w:tc>
        <w:tc>
          <w:tcPr>
            <w:tcW w:w="4961" w:type="dxa"/>
          </w:tcPr>
          <w:p w:rsidR="005D30CE" w:rsidRPr="00AE264A" w:rsidRDefault="005D30CE" w:rsidP="00CD5472">
            <w:pPr>
              <w:tabs>
                <w:tab w:val="left" w:pos="9639"/>
              </w:tabs>
              <w:spacing w:after="200"/>
              <w:jc w:val="both"/>
              <w:rPr>
                <w:strike/>
                <w:sz w:val="24"/>
                <w:szCs w:val="24"/>
              </w:rPr>
            </w:pPr>
            <w:r w:rsidRPr="00AE264A">
              <w:rPr>
                <w:strike/>
                <w:sz w:val="24"/>
                <w:szCs w:val="24"/>
              </w:rPr>
              <w:t>Posto Portuário de Rio Grande</w:t>
            </w:r>
          </w:p>
          <w:p w:rsidR="005D30CE" w:rsidRPr="00AE264A" w:rsidRDefault="005D30CE" w:rsidP="00CD5472">
            <w:pPr>
              <w:tabs>
                <w:tab w:val="left" w:pos="9639"/>
              </w:tabs>
              <w:spacing w:after="200"/>
              <w:jc w:val="both"/>
              <w:rPr>
                <w:strike/>
                <w:sz w:val="24"/>
                <w:szCs w:val="24"/>
              </w:rPr>
            </w:pPr>
            <w:r w:rsidRPr="00AE264A">
              <w:rPr>
                <w:strike/>
                <w:sz w:val="24"/>
                <w:szCs w:val="24"/>
              </w:rPr>
              <w:t xml:space="preserve">Sub Posto Portuário de Rio Grande </w:t>
            </w:r>
            <w:proofErr w:type="gramStart"/>
            <w:r w:rsidRPr="00AE264A">
              <w:rPr>
                <w:strike/>
                <w:sz w:val="24"/>
                <w:szCs w:val="24"/>
              </w:rPr>
              <w:t>n.º</w:t>
            </w:r>
            <w:proofErr w:type="gramEnd"/>
            <w:r w:rsidRPr="00AE264A">
              <w:rPr>
                <w:strike/>
                <w:sz w:val="24"/>
                <w:szCs w:val="24"/>
              </w:rPr>
              <w:t xml:space="preserve"> 1</w:t>
            </w:r>
          </w:p>
          <w:p w:rsidR="005D30CE" w:rsidRPr="00AE264A" w:rsidRDefault="005D30CE" w:rsidP="00CD5472">
            <w:pPr>
              <w:tabs>
                <w:tab w:val="left" w:pos="9639"/>
              </w:tabs>
              <w:spacing w:after="200"/>
              <w:jc w:val="both"/>
              <w:rPr>
                <w:strike/>
                <w:sz w:val="24"/>
                <w:szCs w:val="24"/>
              </w:rPr>
            </w:pPr>
            <w:r w:rsidRPr="00AE264A">
              <w:rPr>
                <w:strike/>
                <w:sz w:val="24"/>
                <w:szCs w:val="24"/>
              </w:rPr>
              <w:t xml:space="preserve">Sub Posto Portuário de Rio Grande </w:t>
            </w:r>
            <w:proofErr w:type="gramStart"/>
            <w:r w:rsidRPr="00AE264A">
              <w:rPr>
                <w:strike/>
                <w:sz w:val="24"/>
                <w:szCs w:val="24"/>
              </w:rPr>
              <w:t>n.º</w:t>
            </w:r>
            <w:proofErr w:type="gramEnd"/>
            <w:r w:rsidRPr="00AE264A">
              <w:rPr>
                <w:strike/>
                <w:sz w:val="24"/>
                <w:szCs w:val="24"/>
              </w:rPr>
              <w:t xml:space="preserve"> 2</w:t>
            </w:r>
          </w:p>
          <w:p w:rsidR="005D30CE" w:rsidRPr="00AE264A" w:rsidRDefault="005D30CE" w:rsidP="00D57259">
            <w:pPr>
              <w:tabs>
                <w:tab w:val="left" w:pos="9639"/>
              </w:tabs>
              <w:spacing w:after="200"/>
              <w:jc w:val="both"/>
              <w:rPr>
                <w:strike/>
                <w:sz w:val="24"/>
                <w:szCs w:val="24"/>
              </w:rPr>
            </w:pPr>
            <w:r w:rsidRPr="00AE264A">
              <w:rPr>
                <w:strike/>
                <w:sz w:val="24"/>
                <w:szCs w:val="24"/>
              </w:rPr>
              <w:t>Posto Portuário de Porto Alegre</w:t>
            </w:r>
          </w:p>
        </w:tc>
        <w:tc>
          <w:tcPr>
            <w:tcW w:w="1456" w:type="dxa"/>
          </w:tcPr>
          <w:p w:rsidR="005D30CE" w:rsidRPr="00AE264A" w:rsidRDefault="005D30CE" w:rsidP="00CD5472">
            <w:pPr>
              <w:tabs>
                <w:tab w:val="left" w:pos="9639"/>
              </w:tabs>
              <w:spacing w:after="200"/>
              <w:jc w:val="both"/>
              <w:rPr>
                <w:strike/>
                <w:sz w:val="24"/>
                <w:szCs w:val="24"/>
              </w:rPr>
            </w:pPr>
            <w:r w:rsidRPr="00AE264A">
              <w:rPr>
                <w:strike/>
                <w:sz w:val="24"/>
                <w:szCs w:val="24"/>
              </w:rPr>
              <w:t>2230400</w:t>
            </w:r>
          </w:p>
          <w:p w:rsidR="005D30CE" w:rsidRPr="00AE264A" w:rsidRDefault="005D30CE" w:rsidP="00CD5472">
            <w:pPr>
              <w:tabs>
                <w:tab w:val="left" w:pos="9639"/>
              </w:tabs>
              <w:spacing w:after="200"/>
              <w:jc w:val="both"/>
              <w:rPr>
                <w:strike/>
                <w:sz w:val="24"/>
                <w:szCs w:val="24"/>
              </w:rPr>
            </w:pPr>
            <w:r w:rsidRPr="00AE264A">
              <w:rPr>
                <w:strike/>
                <w:sz w:val="24"/>
                <w:szCs w:val="24"/>
              </w:rPr>
              <w:t>2230402</w:t>
            </w:r>
          </w:p>
          <w:p w:rsidR="005D30CE" w:rsidRPr="00AE264A" w:rsidRDefault="005D30CE" w:rsidP="00CD5472">
            <w:pPr>
              <w:tabs>
                <w:tab w:val="left" w:pos="9639"/>
              </w:tabs>
              <w:spacing w:after="200"/>
              <w:jc w:val="both"/>
              <w:rPr>
                <w:strike/>
                <w:sz w:val="24"/>
                <w:szCs w:val="24"/>
              </w:rPr>
            </w:pPr>
            <w:r w:rsidRPr="00AE264A">
              <w:rPr>
                <w:strike/>
                <w:sz w:val="24"/>
                <w:szCs w:val="24"/>
              </w:rPr>
              <w:t>2230403</w:t>
            </w:r>
          </w:p>
          <w:p w:rsidR="005D30CE" w:rsidRPr="00AE264A" w:rsidRDefault="005D30CE" w:rsidP="00CD5472">
            <w:pPr>
              <w:tabs>
                <w:tab w:val="left" w:pos="9639"/>
              </w:tabs>
              <w:spacing w:after="200"/>
              <w:jc w:val="both"/>
              <w:rPr>
                <w:strike/>
                <w:sz w:val="24"/>
                <w:szCs w:val="24"/>
              </w:rPr>
            </w:pPr>
            <w:r w:rsidRPr="00AE264A">
              <w:rPr>
                <w:strike/>
                <w:sz w:val="24"/>
                <w:szCs w:val="24"/>
              </w:rPr>
              <w:t>2230410</w:t>
            </w:r>
          </w:p>
        </w:tc>
      </w:tr>
      <w:tr w:rsidR="005D30CE" w:rsidRPr="00AE264A" w:rsidTr="00D57259">
        <w:trPr>
          <w:cantSplit/>
          <w:jc w:val="center"/>
        </w:trPr>
        <w:tc>
          <w:tcPr>
            <w:tcW w:w="749" w:type="dxa"/>
          </w:tcPr>
          <w:p w:rsidR="005D30CE" w:rsidRPr="00AE264A" w:rsidRDefault="005D30CE" w:rsidP="00CD5472">
            <w:pPr>
              <w:tabs>
                <w:tab w:val="left" w:pos="9639"/>
              </w:tabs>
              <w:spacing w:after="200"/>
              <w:jc w:val="both"/>
              <w:rPr>
                <w:strike/>
                <w:sz w:val="24"/>
                <w:szCs w:val="24"/>
              </w:rPr>
            </w:pPr>
            <w:r w:rsidRPr="00AE264A">
              <w:rPr>
                <w:strike/>
                <w:sz w:val="24"/>
                <w:szCs w:val="24"/>
              </w:rPr>
              <w:t>SC</w:t>
            </w:r>
          </w:p>
        </w:tc>
        <w:tc>
          <w:tcPr>
            <w:tcW w:w="4961" w:type="dxa"/>
          </w:tcPr>
          <w:p w:rsidR="005D30CE" w:rsidRPr="00AE264A" w:rsidRDefault="005D30CE" w:rsidP="00CD5472">
            <w:pPr>
              <w:tabs>
                <w:tab w:val="left" w:pos="9639"/>
              </w:tabs>
              <w:spacing w:after="200"/>
              <w:jc w:val="both"/>
              <w:rPr>
                <w:strike/>
                <w:sz w:val="24"/>
                <w:szCs w:val="24"/>
              </w:rPr>
            </w:pPr>
            <w:r w:rsidRPr="00AE264A">
              <w:rPr>
                <w:strike/>
                <w:sz w:val="24"/>
                <w:szCs w:val="24"/>
              </w:rPr>
              <w:t xml:space="preserve">Posto Portuário de Imbituba </w:t>
            </w:r>
          </w:p>
          <w:p w:rsidR="005D30CE" w:rsidRPr="00AE264A" w:rsidRDefault="005D30CE" w:rsidP="00CD5472">
            <w:pPr>
              <w:tabs>
                <w:tab w:val="left" w:pos="9639"/>
              </w:tabs>
              <w:spacing w:after="200"/>
              <w:jc w:val="both"/>
              <w:rPr>
                <w:strike/>
                <w:sz w:val="24"/>
                <w:szCs w:val="24"/>
              </w:rPr>
            </w:pPr>
            <w:r w:rsidRPr="00AE264A">
              <w:rPr>
                <w:strike/>
                <w:sz w:val="24"/>
                <w:szCs w:val="24"/>
              </w:rPr>
              <w:t>Posto Portuário de Itajaí</w:t>
            </w:r>
          </w:p>
          <w:p w:rsidR="005D30CE" w:rsidRPr="00AE264A" w:rsidRDefault="005D30CE" w:rsidP="00CD5472">
            <w:pPr>
              <w:tabs>
                <w:tab w:val="left" w:pos="9639"/>
              </w:tabs>
              <w:spacing w:after="200"/>
              <w:jc w:val="both"/>
              <w:rPr>
                <w:strike/>
                <w:sz w:val="24"/>
                <w:szCs w:val="24"/>
              </w:rPr>
            </w:pPr>
            <w:r w:rsidRPr="00AE264A">
              <w:rPr>
                <w:strike/>
                <w:sz w:val="24"/>
                <w:szCs w:val="24"/>
              </w:rPr>
              <w:t>Posto Portuário de São Francisco do Sul</w:t>
            </w:r>
          </w:p>
        </w:tc>
        <w:tc>
          <w:tcPr>
            <w:tcW w:w="1456" w:type="dxa"/>
          </w:tcPr>
          <w:p w:rsidR="005D30CE" w:rsidRPr="00AE264A" w:rsidRDefault="005D30CE" w:rsidP="00CD5472">
            <w:pPr>
              <w:tabs>
                <w:tab w:val="left" w:pos="9639"/>
              </w:tabs>
              <w:spacing w:after="200"/>
              <w:jc w:val="both"/>
              <w:rPr>
                <w:strike/>
                <w:sz w:val="24"/>
                <w:szCs w:val="24"/>
              </w:rPr>
            </w:pPr>
            <w:r w:rsidRPr="00AE264A">
              <w:rPr>
                <w:strike/>
                <w:sz w:val="24"/>
                <w:szCs w:val="24"/>
              </w:rPr>
              <w:t>2240420</w:t>
            </w:r>
          </w:p>
          <w:p w:rsidR="005D30CE" w:rsidRPr="00AE264A" w:rsidRDefault="005D30CE" w:rsidP="00CD5472">
            <w:pPr>
              <w:tabs>
                <w:tab w:val="left" w:pos="9639"/>
              </w:tabs>
              <w:spacing w:after="200"/>
              <w:jc w:val="both"/>
              <w:rPr>
                <w:strike/>
                <w:sz w:val="24"/>
                <w:szCs w:val="24"/>
              </w:rPr>
            </w:pPr>
            <w:r w:rsidRPr="00AE264A">
              <w:rPr>
                <w:strike/>
                <w:sz w:val="24"/>
                <w:szCs w:val="24"/>
              </w:rPr>
              <w:t>2240430</w:t>
            </w:r>
          </w:p>
          <w:p w:rsidR="005D30CE" w:rsidRPr="00AE264A" w:rsidRDefault="005D30CE" w:rsidP="00D57259">
            <w:pPr>
              <w:tabs>
                <w:tab w:val="left" w:pos="9639"/>
              </w:tabs>
              <w:spacing w:after="200"/>
              <w:jc w:val="both"/>
              <w:rPr>
                <w:strike/>
                <w:sz w:val="24"/>
                <w:szCs w:val="24"/>
              </w:rPr>
            </w:pPr>
            <w:r w:rsidRPr="00AE264A">
              <w:rPr>
                <w:strike/>
                <w:sz w:val="24"/>
                <w:szCs w:val="24"/>
              </w:rPr>
              <w:t>2240440</w:t>
            </w:r>
          </w:p>
        </w:tc>
      </w:tr>
      <w:tr w:rsidR="005D30CE" w:rsidRPr="00AE264A" w:rsidTr="00D57259">
        <w:trPr>
          <w:cantSplit/>
          <w:jc w:val="center"/>
        </w:trPr>
        <w:tc>
          <w:tcPr>
            <w:tcW w:w="749" w:type="dxa"/>
          </w:tcPr>
          <w:p w:rsidR="005D30CE" w:rsidRPr="00AE264A" w:rsidRDefault="005D30CE" w:rsidP="00CD5472">
            <w:pPr>
              <w:tabs>
                <w:tab w:val="left" w:pos="9639"/>
              </w:tabs>
              <w:spacing w:after="200"/>
              <w:jc w:val="both"/>
              <w:rPr>
                <w:strike/>
                <w:sz w:val="24"/>
                <w:szCs w:val="24"/>
              </w:rPr>
            </w:pPr>
            <w:r w:rsidRPr="00AE264A">
              <w:rPr>
                <w:strike/>
                <w:sz w:val="24"/>
                <w:szCs w:val="24"/>
              </w:rPr>
              <w:t>SE</w:t>
            </w:r>
          </w:p>
        </w:tc>
        <w:tc>
          <w:tcPr>
            <w:tcW w:w="4961" w:type="dxa"/>
          </w:tcPr>
          <w:p w:rsidR="005D30CE" w:rsidRPr="00AE264A" w:rsidRDefault="005D30CE" w:rsidP="00D57259">
            <w:pPr>
              <w:tabs>
                <w:tab w:val="left" w:pos="9639"/>
              </w:tabs>
              <w:spacing w:after="200"/>
              <w:jc w:val="both"/>
              <w:rPr>
                <w:strike/>
                <w:sz w:val="24"/>
                <w:szCs w:val="24"/>
              </w:rPr>
            </w:pPr>
            <w:r w:rsidRPr="00AE264A">
              <w:rPr>
                <w:strike/>
                <w:sz w:val="24"/>
                <w:szCs w:val="24"/>
              </w:rPr>
              <w:t>Posto Portuário de Aracajú</w:t>
            </w:r>
          </w:p>
        </w:tc>
        <w:tc>
          <w:tcPr>
            <w:tcW w:w="1456" w:type="dxa"/>
            <w:vAlign w:val="center"/>
          </w:tcPr>
          <w:p w:rsidR="005D30CE" w:rsidRPr="00AE264A" w:rsidRDefault="005D30CE" w:rsidP="00CD5472">
            <w:pPr>
              <w:tabs>
                <w:tab w:val="left" w:pos="9639"/>
              </w:tabs>
              <w:spacing w:after="200"/>
              <w:jc w:val="both"/>
              <w:rPr>
                <w:strike/>
                <w:sz w:val="24"/>
                <w:szCs w:val="24"/>
              </w:rPr>
            </w:pPr>
            <w:r w:rsidRPr="00AE264A">
              <w:rPr>
                <w:strike/>
                <w:sz w:val="24"/>
                <w:szCs w:val="24"/>
              </w:rPr>
              <w:t>2250450</w:t>
            </w:r>
          </w:p>
        </w:tc>
      </w:tr>
      <w:tr w:rsidR="005D30CE" w:rsidRPr="00AE264A" w:rsidTr="00D57259">
        <w:trPr>
          <w:cantSplit/>
          <w:jc w:val="center"/>
        </w:trPr>
        <w:tc>
          <w:tcPr>
            <w:tcW w:w="749" w:type="dxa"/>
          </w:tcPr>
          <w:p w:rsidR="005D30CE" w:rsidRPr="00AE264A" w:rsidRDefault="005D30CE" w:rsidP="00CD5472">
            <w:pPr>
              <w:tabs>
                <w:tab w:val="left" w:pos="9639"/>
              </w:tabs>
              <w:spacing w:after="200"/>
              <w:jc w:val="both"/>
              <w:rPr>
                <w:strike/>
                <w:sz w:val="24"/>
                <w:szCs w:val="24"/>
              </w:rPr>
            </w:pPr>
            <w:r w:rsidRPr="00AE264A">
              <w:rPr>
                <w:strike/>
                <w:sz w:val="24"/>
                <w:szCs w:val="24"/>
              </w:rPr>
              <w:t>SP</w:t>
            </w:r>
          </w:p>
        </w:tc>
        <w:tc>
          <w:tcPr>
            <w:tcW w:w="4961" w:type="dxa"/>
          </w:tcPr>
          <w:p w:rsidR="005D30CE" w:rsidRPr="00AE264A" w:rsidRDefault="005D30CE" w:rsidP="00CD5472">
            <w:pPr>
              <w:tabs>
                <w:tab w:val="left" w:pos="9639"/>
              </w:tabs>
              <w:spacing w:after="200"/>
              <w:jc w:val="both"/>
              <w:rPr>
                <w:strike/>
                <w:sz w:val="24"/>
                <w:szCs w:val="24"/>
              </w:rPr>
            </w:pPr>
            <w:r w:rsidRPr="00AE264A">
              <w:rPr>
                <w:strike/>
                <w:sz w:val="24"/>
                <w:szCs w:val="24"/>
              </w:rPr>
              <w:t>Posto Portuário de Santos</w:t>
            </w:r>
          </w:p>
          <w:p w:rsidR="005D30CE" w:rsidRPr="00AE264A" w:rsidRDefault="005D30CE" w:rsidP="00CD5472">
            <w:pPr>
              <w:tabs>
                <w:tab w:val="left" w:pos="9639"/>
              </w:tabs>
              <w:spacing w:after="200"/>
              <w:jc w:val="both"/>
              <w:rPr>
                <w:strike/>
                <w:sz w:val="24"/>
                <w:szCs w:val="24"/>
              </w:rPr>
            </w:pPr>
            <w:r w:rsidRPr="00AE264A">
              <w:rPr>
                <w:strike/>
                <w:sz w:val="24"/>
                <w:szCs w:val="24"/>
              </w:rPr>
              <w:t xml:space="preserve">Sub Posto Portuário de Santos </w:t>
            </w:r>
            <w:proofErr w:type="gramStart"/>
            <w:r w:rsidRPr="00AE264A">
              <w:rPr>
                <w:strike/>
                <w:sz w:val="24"/>
                <w:szCs w:val="24"/>
              </w:rPr>
              <w:t>n.º</w:t>
            </w:r>
            <w:proofErr w:type="gramEnd"/>
            <w:r w:rsidRPr="00AE264A">
              <w:rPr>
                <w:strike/>
                <w:sz w:val="24"/>
                <w:szCs w:val="24"/>
              </w:rPr>
              <w:t xml:space="preserve"> 1</w:t>
            </w:r>
          </w:p>
          <w:p w:rsidR="005D30CE" w:rsidRPr="00AE264A" w:rsidRDefault="005D30CE" w:rsidP="00CD5472">
            <w:pPr>
              <w:tabs>
                <w:tab w:val="left" w:pos="9639"/>
              </w:tabs>
              <w:spacing w:after="200"/>
              <w:jc w:val="both"/>
              <w:rPr>
                <w:strike/>
                <w:sz w:val="24"/>
                <w:szCs w:val="24"/>
              </w:rPr>
            </w:pPr>
            <w:r w:rsidRPr="00AE264A">
              <w:rPr>
                <w:strike/>
                <w:sz w:val="24"/>
                <w:szCs w:val="24"/>
              </w:rPr>
              <w:t xml:space="preserve">Sub Posto Portuário de Santos </w:t>
            </w:r>
            <w:proofErr w:type="gramStart"/>
            <w:r w:rsidRPr="00AE264A">
              <w:rPr>
                <w:strike/>
                <w:sz w:val="24"/>
                <w:szCs w:val="24"/>
              </w:rPr>
              <w:t>n.º</w:t>
            </w:r>
            <w:proofErr w:type="gramEnd"/>
            <w:r w:rsidRPr="00AE264A">
              <w:rPr>
                <w:strike/>
                <w:sz w:val="24"/>
                <w:szCs w:val="24"/>
              </w:rPr>
              <w:t xml:space="preserve"> 2</w:t>
            </w:r>
          </w:p>
          <w:p w:rsidR="005D30CE" w:rsidRPr="00AE264A" w:rsidRDefault="005D30CE" w:rsidP="00D57259">
            <w:pPr>
              <w:tabs>
                <w:tab w:val="left" w:pos="9639"/>
              </w:tabs>
              <w:spacing w:after="200"/>
              <w:jc w:val="both"/>
              <w:rPr>
                <w:strike/>
                <w:sz w:val="24"/>
                <w:szCs w:val="24"/>
              </w:rPr>
            </w:pPr>
            <w:r w:rsidRPr="00AE264A">
              <w:rPr>
                <w:strike/>
                <w:sz w:val="24"/>
                <w:szCs w:val="24"/>
              </w:rPr>
              <w:t>Posto Portuário de São Sebastião</w:t>
            </w:r>
          </w:p>
        </w:tc>
        <w:tc>
          <w:tcPr>
            <w:tcW w:w="1456" w:type="dxa"/>
          </w:tcPr>
          <w:p w:rsidR="005D30CE" w:rsidRPr="00AE264A" w:rsidRDefault="005D30CE" w:rsidP="00CD5472">
            <w:pPr>
              <w:tabs>
                <w:tab w:val="left" w:pos="9639"/>
              </w:tabs>
              <w:spacing w:after="200"/>
              <w:jc w:val="both"/>
              <w:rPr>
                <w:strike/>
                <w:sz w:val="24"/>
                <w:szCs w:val="24"/>
              </w:rPr>
            </w:pPr>
            <w:r w:rsidRPr="00AE264A">
              <w:rPr>
                <w:strike/>
                <w:sz w:val="24"/>
                <w:szCs w:val="24"/>
              </w:rPr>
              <w:t>2260460</w:t>
            </w:r>
          </w:p>
          <w:p w:rsidR="005D30CE" w:rsidRPr="00AE264A" w:rsidRDefault="005D30CE" w:rsidP="00CD5472">
            <w:pPr>
              <w:tabs>
                <w:tab w:val="left" w:pos="9639"/>
              </w:tabs>
              <w:spacing w:after="200"/>
              <w:jc w:val="both"/>
              <w:rPr>
                <w:strike/>
                <w:sz w:val="24"/>
                <w:szCs w:val="24"/>
              </w:rPr>
            </w:pPr>
            <w:r w:rsidRPr="00AE264A">
              <w:rPr>
                <w:strike/>
                <w:sz w:val="24"/>
                <w:szCs w:val="24"/>
              </w:rPr>
              <w:t>2260462</w:t>
            </w:r>
          </w:p>
          <w:p w:rsidR="005D30CE" w:rsidRPr="00AE264A" w:rsidRDefault="005D30CE" w:rsidP="00CD5472">
            <w:pPr>
              <w:tabs>
                <w:tab w:val="left" w:pos="9639"/>
              </w:tabs>
              <w:spacing w:after="200"/>
              <w:jc w:val="both"/>
              <w:rPr>
                <w:strike/>
                <w:sz w:val="24"/>
                <w:szCs w:val="24"/>
              </w:rPr>
            </w:pPr>
            <w:r w:rsidRPr="00AE264A">
              <w:rPr>
                <w:strike/>
                <w:sz w:val="24"/>
                <w:szCs w:val="24"/>
              </w:rPr>
              <w:t>2260463</w:t>
            </w:r>
          </w:p>
          <w:p w:rsidR="005D30CE" w:rsidRPr="00AE264A" w:rsidRDefault="005D30CE" w:rsidP="00CD5472">
            <w:pPr>
              <w:tabs>
                <w:tab w:val="left" w:pos="9639"/>
              </w:tabs>
              <w:spacing w:after="200"/>
              <w:jc w:val="both"/>
              <w:rPr>
                <w:strike/>
                <w:sz w:val="24"/>
                <w:szCs w:val="24"/>
              </w:rPr>
            </w:pPr>
            <w:r w:rsidRPr="00AE264A">
              <w:rPr>
                <w:strike/>
                <w:sz w:val="24"/>
                <w:szCs w:val="24"/>
              </w:rPr>
              <w:t>2260470</w:t>
            </w:r>
          </w:p>
        </w:tc>
      </w:tr>
    </w:tbl>
    <w:p w:rsidR="005D30CE" w:rsidRPr="00AE264A" w:rsidRDefault="005D30CE" w:rsidP="00CD5472">
      <w:pPr>
        <w:tabs>
          <w:tab w:val="left" w:pos="9639"/>
        </w:tabs>
        <w:spacing w:after="200"/>
        <w:jc w:val="both"/>
        <w:rPr>
          <w:strike/>
          <w:sz w:val="24"/>
          <w:szCs w:val="24"/>
        </w:rPr>
      </w:pPr>
    </w:p>
    <w:p w:rsidR="00E975A9" w:rsidRPr="00AE264A" w:rsidRDefault="00CD5472" w:rsidP="00D57259">
      <w:pPr>
        <w:tabs>
          <w:tab w:val="left" w:pos="9639"/>
        </w:tabs>
        <w:spacing w:after="200"/>
        <w:jc w:val="both"/>
        <w:rPr>
          <w:strike/>
          <w:sz w:val="24"/>
          <w:szCs w:val="24"/>
        </w:rPr>
      </w:pPr>
      <w:r>
        <w:rPr>
          <w:noProof/>
          <w:sz w:val="24"/>
          <w:szCs w:val="24"/>
        </w:rPr>
        <w:lastRenderedPageBreak/>
        <w:pict>
          <v:shape id="_x0000_s1087" type="#_x0000_t32" style="position:absolute;left:0;text-align:left;margin-left:2.15pt;margin-top:35.4pt;width:472.15pt;height:467.3pt;flip:y;z-index:251682816" o:connectortype="straight"/>
        </w:pict>
      </w:r>
      <w:r>
        <w:rPr>
          <w:noProof/>
          <w:sz w:val="24"/>
          <w:szCs w:val="24"/>
        </w:rPr>
        <w:pict>
          <v:shape id="_x0000_s1086" type="#_x0000_t32" style="position:absolute;left:0;text-align:left;margin-left:-1.3pt;margin-top:35.4pt;width:470.05pt;height:467.3pt;z-index:251681792" o:connectortype="straight"/>
        </w:pict>
      </w:r>
      <w:r w:rsidR="009A0044" w:rsidRPr="00C33A3D">
        <w:rPr>
          <w:sz w:val="24"/>
          <w:szCs w:val="24"/>
        </w:rPr>
        <w:object w:dxaOrig="10388" w:dyaOrig="11235">
          <v:shape id="_x0000_i1042" type="#_x0000_t75" style="width:477.75pt;height:517.5pt" o:ole="">
            <v:imagedata r:id="rId51" o:title=""/>
          </v:shape>
          <o:OLEObject Type="Embed" ProgID="CorelDraw.Graphic.9" ShapeID="_x0000_i1042" DrawAspect="Content" ObjectID="_1575211258" r:id="rId52"/>
        </w:object>
      </w:r>
    </w:p>
    <w:sectPr w:rsidR="00E975A9" w:rsidRPr="00AE264A" w:rsidSect="00CD5472">
      <w:headerReference w:type="default" r:id="rId53"/>
      <w:footerReference w:type="default" r:id="rId54"/>
      <w:pgSz w:w="11907" w:h="16840" w:code="9"/>
      <w:pgMar w:top="1417" w:right="1701" w:bottom="1417" w:left="1701" w:header="0" w:footer="0" w:gutter="0"/>
      <w:cols w:space="709"/>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E6BA8" w:rsidRDefault="006E6BA8">
      <w:r>
        <w:separator/>
      </w:r>
    </w:p>
  </w:endnote>
  <w:endnote w:type="continuationSeparator" w:id="0">
    <w:p w:rsidR="006E6BA8" w:rsidRDefault="006E6BA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Arial Rounded MT Bold">
    <w:altName w:val="Tahoma"/>
    <w:panose1 w:val="020F0704030504030204"/>
    <w:charset w:val="00"/>
    <w:family w:val="swiss"/>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E6BA8" w:rsidRPr="00CD5472" w:rsidRDefault="006E6BA8" w:rsidP="00CD5472">
    <w:pPr>
      <w:tabs>
        <w:tab w:val="center" w:pos="4252"/>
        <w:tab w:val="right" w:pos="8504"/>
      </w:tabs>
      <w:autoSpaceDE/>
      <w:autoSpaceDN/>
      <w:jc w:val="center"/>
      <w:rPr>
        <w:rFonts w:ascii="Calibri" w:eastAsia="Times New Roman" w:hAnsi="Calibri"/>
        <w:sz w:val="22"/>
        <w:szCs w:val="22"/>
        <w:lang w:eastAsia="en-US"/>
      </w:rPr>
    </w:pPr>
    <w:r w:rsidRPr="00CD5472">
      <w:rPr>
        <w:rFonts w:ascii="Calibri" w:eastAsia="Times New Roman" w:hAnsi="Calibri"/>
        <w:color w:val="943634"/>
        <w:sz w:val="22"/>
        <w:szCs w:val="22"/>
        <w:lang w:eastAsia="en-US"/>
      </w:rPr>
      <w:t xml:space="preserve">Este texto não substitui </w:t>
    </w:r>
    <w:proofErr w:type="gramStart"/>
    <w:r w:rsidRPr="00CD5472">
      <w:rPr>
        <w:rFonts w:ascii="Calibri" w:eastAsia="Times New Roman" w:hAnsi="Calibri"/>
        <w:color w:val="943634"/>
        <w:sz w:val="22"/>
        <w:szCs w:val="22"/>
        <w:lang w:eastAsia="en-US"/>
      </w:rPr>
      <w:t>o(</w:t>
    </w:r>
    <w:proofErr w:type="gramEnd"/>
    <w:r w:rsidRPr="00CD5472">
      <w:rPr>
        <w:rFonts w:ascii="Calibri" w:eastAsia="Times New Roman" w:hAnsi="Calibri"/>
        <w:color w:val="943634"/>
        <w:sz w:val="22"/>
        <w:szCs w:val="22"/>
        <w:lang w:eastAsia="en-US"/>
      </w:rPr>
      <w:t>s) publicado(s) em Diário Oficial da União.</w:t>
    </w:r>
  </w:p>
  <w:p w:rsidR="006E6BA8" w:rsidRDefault="006E6BA8">
    <w:pPr>
      <w:pStyle w:val="Rodap"/>
      <w:ind w:right="360"/>
      <w:rPr>
        <w:sz w:val="20"/>
        <w:szCs w:val="20"/>
      </w:rPr>
    </w:pPr>
  </w:p>
  <w:p w:rsidR="006E6BA8" w:rsidRDefault="006E6BA8">
    <w:pPr>
      <w:pStyle w:val="Rodap"/>
      <w:ind w:right="360"/>
      <w:rPr>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E6BA8" w:rsidRDefault="006E6BA8">
      <w:r>
        <w:separator/>
      </w:r>
    </w:p>
  </w:footnote>
  <w:footnote w:type="continuationSeparator" w:id="0">
    <w:p w:rsidR="006E6BA8" w:rsidRDefault="006E6BA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E6BA8" w:rsidRDefault="006E6BA8" w:rsidP="00CD5472">
    <w:pPr>
      <w:tabs>
        <w:tab w:val="center" w:pos="4252"/>
        <w:tab w:val="right" w:pos="8504"/>
      </w:tabs>
      <w:jc w:val="center"/>
      <w:rPr>
        <w:rFonts w:ascii="Calibri" w:eastAsia="Times New Roman" w:hAnsi="Calibri"/>
      </w:rPr>
    </w:pPr>
  </w:p>
  <w:p w:rsidR="006E6BA8" w:rsidRPr="00B517AC" w:rsidRDefault="006E6BA8" w:rsidP="00CD5472">
    <w:pPr>
      <w:tabs>
        <w:tab w:val="center" w:pos="4252"/>
        <w:tab w:val="right" w:pos="8504"/>
      </w:tabs>
      <w:jc w:val="center"/>
      <w:rPr>
        <w:rFonts w:ascii="Calibri" w:eastAsia="Times New Roman" w:hAnsi="Calibri"/>
      </w:rPr>
    </w:pPr>
    <w:r>
      <w:rPr>
        <w:rFonts w:ascii="Calibri" w:eastAsia="Times New Roman" w:hAnsi="Calibri"/>
        <w:noProof/>
      </w:rPr>
      <w:drawing>
        <wp:inline distT="0" distB="0" distL="0" distR="0" wp14:anchorId="47D2A794" wp14:editId="7773A56B">
          <wp:extent cx="657225" cy="647700"/>
          <wp:effectExtent l="0" t="0" r="9525" b="0"/>
          <wp:docPr id="2" name="Imagem 2" descr="Descrição: Brasão da Repúbl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descr="Descrição: Brasão da Repúblic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57225" cy="647700"/>
                  </a:xfrm>
                  <a:prstGeom prst="rect">
                    <a:avLst/>
                  </a:prstGeom>
                  <a:noFill/>
                  <a:ln>
                    <a:noFill/>
                  </a:ln>
                </pic:spPr>
              </pic:pic>
            </a:graphicData>
          </a:graphic>
        </wp:inline>
      </w:drawing>
    </w:r>
  </w:p>
  <w:p w:rsidR="006E6BA8" w:rsidRPr="00B517AC" w:rsidRDefault="006E6BA8" w:rsidP="00CD5472">
    <w:pPr>
      <w:tabs>
        <w:tab w:val="center" w:pos="4252"/>
        <w:tab w:val="right" w:pos="8504"/>
      </w:tabs>
      <w:jc w:val="center"/>
      <w:rPr>
        <w:rFonts w:ascii="Calibri" w:eastAsia="Times New Roman" w:hAnsi="Calibri"/>
        <w:b/>
        <w:sz w:val="24"/>
      </w:rPr>
    </w:pPr>
    <w:r w:rsidRPr="00B517AC">
      <w:rPr>
        <w:rFonts w:ascii="Calibri" w:eastAsia="Times New Roman" w:hAnsi="Calibri"/>
        <w:b/>
        <w:sz w:val="24"/>
      </w:rPr>
      <w:t>Ministério da Saúde - MS</w:t>
    </w:r>
  </w:p>
  <w:p w:rsidR="006E6BA8" w:rsidRPr="00B517AC" w:rsidRDefault="006E6BA8" w:rsidP="00CD5472">
    <w:pPr>
      <w:tabs>
        <w:tab w:val="center" w:pos="4252"/>
        <w:tab w:val="right" w:pos="8504"/>
      </w:tabs>
      <w:jc w:val="center"/>
      <w:rPr>
        <w:rFonts w:ascii="Calibri" w:eastAsia="Times New Roman" w:hAnsi="Calibri"/>
        <w:b/>
        <w:sz w:val="24"/>
      </w:rPr>
    </w:pPr>
    <w:r w:rsidRPr="00B517AC">
      <w:rPr>
        <w:rFonts w:ascii="Calibri" w:eastAsia="Times New Roman" w:hAnsi="Calibri"/>
        <w:b/>
        <w:sz w:val="24"/>
      </w:rPr>
      <w:t>Agência Nacional de Vigilância Sanitária - ANVISA</w:t>
    </w:r>
  </w:p>
  <w:p w:rsidR="006E6BA8" w:rsidRDefault="006E6BA8">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8783D02"/>
    <w:multiLevelType w:val="singleLevel"/>
    <w:tmpl w:val="5FD49EBE"/>
    <w:lvl w:ilvl="0">
      <w:start w:val="2"/>
      <w:numFmt w:val="decimal"/>
      <w:lvlText w:val=""/>
      <w:lvlJc w:val="left"/>
      <w:pPr>
        <w:tabs>
          <w:tab w:val="num" w:pos="360"/>
        </w:tabs>
        <w:ind w:left="360" w:hanging="360"/>
      </w:pPr>
      <w:rPr>
        <w:rFonts w:ascii="Symbol" w:hAnsi="Symbol" w:cs="Symbol" w:hint="default"/>
      </w:rPr>
    </w:lvl>
  </w:abstractNum>
  <w:abstractNum w:abstractNumId="1" w15:restartNumberingAfterBreak="0">
    <w:nsid w:val="364B0A73"/>
    <w:multiLevelType w:val="singleLevel"/>
    <w:tmpl w:val="42B0B6CA"/>
    <w:lvl w:ilvl="0">
      <w:start w:val="1"/>
      <w:numFmt w:val="decimal"/>
      <w:lvlText w:val="%1-"/>
      <w:lvlJc w:val="left"/>
      <w:pPr>
        <w:tabs>
          <w:tab w:val="num" w:pos="360"/>
        </w:tabs>
        <w:ind w:left="360" w:hanging="360"/>
      </w:pPr>
      <w:rPr>
        <w:rFonts w:cs="Times New Roman" w:hint="default"/>
      </w:rPr>
    </w:lvl>
  </w:abstractNum>
  <w:num w:numId="1">
    <w:abstractNumId w:val="0"/>
  </w:num>
  <w:num w:numId="2">
    <w:abstractNumId w:val="1"/>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SystemFonts/>
  <w:proofState w:spelling="clean" w:grammar="clean"/>
  <w:defaultTabStop w:val="708"/>
  <w:hyphenationZone w:val="425"/>
  <w:doNotHyphenateCaps/>
  <w:drawingGridHorizontalSpacing w:val="120"/>
  <w:drawingGridVerticalSpacing w:val="120"/>
  <w:displayHorizontalDrawingGridEvery w:val="0"/>
  <w:displayVerticalDrawingGridEvery w:val="3"/>
  <w:doNotUseMarginsForDrawingGridOrigin/>
  <w:characterSpacingControl w:val="compressPunctuation"/>
  <w:doNotValidateAgainstSchema/>
  <w:doNotDemarcateInvalidXml/>
  <w:hdrShapeDefaults>
    <o:shapedefaults v:ext="edit" spidmax="2049"/>
  </w:hdrShapeDefaults>
  <w:footnotePr>
    <w:footnote w:id="-1"/>
    <w:footnote w:id="0"/>
  </w:footnotePr>
  <w:endnotePr>
    <w:endnote w:id="-1"/>
    <w:endnote w:id="0"/>
  </w:endnotePr>
  <w:compat>
    <w:useFELayout/>
    <w:compatSetting w:name="compatibilityMode" w:uri="http://schemas.microsoft.com/office/word" w:val="12"/>
  </w:compat>
  <w:rsids>
    <w:rsidRoot w:val="009A0044"/>
    <w:rsid w:val="000E1B5D"/>
    <w:rsid w:val="000E6C71"/>
    <w:rsid w:val="0015666A"/>
    <w:rsid w:val="00160CE1"/>
    <w:rsid w:val="001847B6"/>
    <w:rsid w:val="00191FB1"/>
    <w:rsid w:val="00204AFB"/>
    <w:rsid w:val="002658A5"/>
    <w:rsid w:val="00265F71"/>
    <w:rsid w:val="002B739D"/>
    <w:rsid w:val="002C4574"/>
    <w:rsid w:val="002F5D50"/>
    <w:rsid w:val="0033412F"/>
    <w:rsid w:val="00335FE5"/>
    <w:rsid w:val="00352BA0"/>
    <w:rsid w:val="00370080"/>
    <w:rsid w:val="00372B3E"/>
    <w:rsid w:val="00381642"/>
    <w:rsid w:val="004E78F4"/>
    <w:rsid w:val="004F1DBB"/>
    <w:rsid w:val="0050042A"/>
    <w:rsid w:val="00515CF5"/>
    <w:rsid w:val="005576DB"/>
    <w:rsid w:val="00591596"/>
    <w:rsid w:val="005C6C4F"/>
    <w:rsid w:val="005D30CE"/>
    <w:rsid w:val="005E2E28"/>
    <w:rsid w:val="0060320E"/>
    <w:rsid w:val="0062437B"/>
    <w:rsid w:val="00625BA9"/>
    <w:rsid w:val="00631CE3"/>
    <w:rsid w:val="00632597"/>
    <w:rsid w:val="00645DE5"/>
    <w:rsid w:val="00653AF3"/>
    <w:rsid w:val="006A6834"/>
    <w:rsid w:val="006C358F"/>
    <w:rsid w:val="006C7E15"/>
    <w:rsid w:val="006E6BA8"/>
    <w:rsid w:val="006E7B2A"/>
    <w:rsid w:val="00712D52"/>
    <w:rsid w:val="007B5C77"/>
    <w:rsid w:val="007C75DF"/>
    <w:rsid w:val="007D5ACA"/>
    <w:rsid w:val="007E19AD"/>
    <w:rsid w:val="008354EB"/>
    <w:rsid w:val="00837782"/>
    <w:rsid w:val="00861B8E"/>
    <w:rsid w:val="00867E98"/>
    <w:rsid w:val="008B2DB5"/>
    <w:rsid w:val="00912DDF"/>
    <w:rsid w:val="009656DA"/>
    <w:rsid w:val="009A0044"/>
    <w:rsid w:val="009A05E9"/>
    <w:rsid w:val="009F4715"/>
    <w:rsid w:val="00AC36B1"/>
    <w:rsid w:val="00AE264A"/>
    <w:rsid w:val="00B04C9D"/>
    <w:rsid w:val="00B35C71"/>
    <w:rsid w:val="00B565D8"/>
    <w:rsid w:val="00C05F3D"/>
    <w:rsid w:val="00C11A56"/>
    <w:rsid w:val="00C33A3D"/>
    <w:rsid w:val="00C44E55"/>
    <w:rsid w:val="00C76EA3"/>
    <w:rsid w:val="00CC5953"/>
    <w:rsid w:val="00CD5472"/>
    <w:rsid w:val="00CD58EF"/>
    <w:rsid w:val="00D440A3"/>
    <w:rsid w:val="00D44534"/>
    <w:rsid w:val="00D57259"/>
    <w:rsid w:val="00DB0AE0"/>
    <w:rsid w:val="00E136AF"/>
    <w:rsid w:val="00E23AD2"/>
    <w:rsid w:val="00E34EDC"/>
    <w:rsid w:val="00E36DC5"/>
    <w:rsid w:val="00E93D06"/>
    <w:rsid w:val="00E975A9"/>
    <w:rsid w:val="00EF3FD0"/>
    <w:rsid w:val="00F225A1"/>
    <w:rsid w:val="00F37379"/>
    <w:rsid w:val="00FC7D25"/>
    <w:rsid w:val="00FD0BE2"/>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rules v:ext="edit">
        <o:r id="V:Rule35" type="connector" idref="#_x0000_s1087"/>
        <o:r id="V:Rule36" type="connector" idref="#_x0000_s1116"/>
        <o:r id="V:Rule37" type="connector" idref="#_x0000_s1105"/>
        <o:r id="V:Rule38" type="connector" idref="#_x0000_s1097"/>
        <o:r id="V:Rule39" type="connector" idref="#_x0000_s1094"/>
        <o:r id="V:Rule40" type="connector" idref="#_x0000_s1092"/>
        <o:r id="V:Rule41" type="connector" idref="#_x0000_s1118"/>
        <o:r id="V:Rule42" type="connector" idref="#_x0000_s1088"/>
        <o:r id="V:Rule43" type="connector" idref="#_x0000_s1104"/>
        <o:r id="V:Rule44" type="connector" idref="#_x0000_s1103"/>
        <o:r id="V:Rule45" type="connector" idref="#_x0000_s1109"/>
        <o:r id="V:Rule46" type="connector" idref="#_x0000_s1107"/>
        <o:r id="V:Rule47" type="connector" idref="#_x0000_s1090"/>
        <o:r id="V:Rule48" type="connector" idref="#_x0000_s1102"/>
        <o:r id="V:Rule49" type="connector" idref="#_x0000_s1100"/>
        <o:r id="V:Rule50" type="connector" idref="#_x0000_s1091"/>
        <o:r id="V:Rule51" type="connector" idref="#_x0000_s1119"/>
        <o:r id="V:Rule52" type="connector" idref="#_x0000_s1095"/>
        <o:r id="V:Rule53" type="connector" idref="#_x0000_s1108"/>
        <o:r id="V:Rule54" type="connector" idref="#_x0000_s1114"/>
        <o:r id="V:Rule55" type="connector" idref="#_x0000_s1106"/>
        <o:r id="V:Rule56" type="connector" idref="#_x0000_s1117"/>
        <o:r id="V:Rule57" type="connector" idref="#_x0000_s1093"/>
        <o:r id="V:Rule58" type="connector" idref="#_x0000_s1101"/>
        <o:r id="V:Rule59" type="connector" idref="#_x0000_s1064"/>
        <o:r id="V:Rule60" type="connector" idref="#_x0000_s1089"/>
        <o:r id="V:Rule61" type="connector" idref="#_x0000_s1098"/>
        <o:r id="V:Rule62" type="connector" idref="#_x0000_s1096"/>
        <o:r id="V:Rule63" type="connector" idref="#_x0000_s1086"/>
        <o:r id="V:Rule64" type="connector" idref="#_x0000_s1113"/>
        <o:r id="V:Rule65" type="connector" idref="#_x0000_s1115"/>
        <o:r id="V:Rule66" type="connector" idref="#_x0000_s1112"/>
        <o:r id="V:Rule67" type="connector" idref="#_x0000_s1099"/>
        <o:r id="V:Rule68" type="connector" idref="#_x0000_s1065"/>
      </o:rules>
    </o:shapelayout>
  </w:shapeDefaults>
  <w:decimalSymbol w:val=","/>
  <w:listSeparator w:val=";"/>
  <w14:docId w14:val="4575C2FE"/>
  <w15:docId w15:val="{0FE2B05D-49DB-4FA2-9E44-FAF0F22ACF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imes New Roman"/>
        <w:sz w:val="22"/>
        <w:szCs w:val="22"/>
        <w:lang w:val="pt-BR" w:eastAsia="pt-BR" w:bidi="ar-SA"/>
      </w:rPr>
    </w:rPrDefault>
    <w:pPrDefault>
      <w:pPr>
        <w:spacing w:after="200" w:line="276" w:lineRule="auto"/>
      </w:pPr>
    </w:pPrDefault>
  </w:docDefaults>
  <w:latentStyles w:defLockedState="0" w:defUIPriority="99" w:defSemiHidden="0" w:defUnhideWhenUsed="0" w:defQFormat="0" w:count="372">
    <w:lsdException w:name="Normal" w:uiPriority="0"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lsdException w:name="footer" w:semiHidden="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lsdException w:name="Body Text" w:semiHidden="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lsdException w:name="Body Text 3" w:semiHidden="1"/>
    <w:lsdException w:name="Body Text Indent 2" w:semiHidden="1"/>
    <w:lsdException w:name="Body Text Indent 3" w:semiHidden="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AC36B1"/>
    <w:pPr>
      <w:autoSpaceDE w:val="0"/>
      <w:autoSpaceDN w:val="0"/>
      <w:spacing w:after="0" w:line="240" w:lineRule="auto"/>
    </w:pPr>
    <w:rPr>
      <w:rFonts w:ascii="Times New Roman" w:hAnsi="Times New Roman"/>
      <w:sz w:val="20"/>
      <w:szCs w:val="20"/>
    </w:rPr>
  </w:style>
  <w:style w:type="paragraph" w:styleId="Ttulo1">
    <w:name w:val="heading 1"/>
    <w:basedOn w:val="Normal"/>
    <w:next w:val="Normal"/>
    <w:link w:val="Ttulo1Char"/>
    <w:uiPriority w:val="99"/>
    <w:qFormat/>
    <w:rsid w:val="00AC36B1"/>
    <w:pPr>
      <w:keepNext/>
      <w:outlineLvl w:val="0"/>
    </w:pPr>
    <w:rPr>
      <w:sz w:val="24"/>
      <w:szCs w:val="24"/>
    </w:rPr>
  </w:style>
  <w:style w:type="paragraph" w:styleId="Ttulo2">
    <w:name w:val="heading 2"/>
    <w:basedOn w:val="Normal"/>
    <w:next w:val="Normal"/>
    <w:link w:val="Ttulo2Char"/>
    <w:uiPriority w:val="99"/>
    <w:qFormat/>
    <w:rsid w:val="00AC36B1"/>
    <w:pPr>
      <w:keepNext/>
      <w:outlineLvl w:val="1"/>
    </w:pPr>
    <w:rPr>
      <w:b/>
      <w:bCs/>
      <w:sz w:val="28"/>
      <w:szCs w:val="28"/>
    </w:rPr>
  </w:style>
  <w:style w:type="paragraph" w:styleId="Ttulo3">
    <w:name w:val="heading 3"/>
    <w:basedOn w:val="Normal"/>
    <w:next w:val="Normal"/>
    <w:link w:val="Ttulo3Char"/>
    <w:uiPriority w:val="99"/>
    <w:qFormat/>
    <w:rsid w:val="00AC36B1"/>
    <w:pPr>
      <w:keepNext/>
      <w:jc w:val="center"/>
      <w:outlineLvl w:val="2"/>
    </w:pPr>
    <w:rPr>
      <w:rFonts w:ascii="Arial" w:hAnsi="Arial" w:cs="Arial"/>
      <w:color w:val="FF0000"/>
      <w:sz w:val="32"/>
      <w:szCs w:val="32"/>
    </w:rPr>
  </w:style>
  <w:style w:type="paragraph" w:styleId="Ttulo4">
    <w:name w:val="heading 4"/>
    <w:basedOn w:val="Normal"/>
    <w:next w:val="Normal"/>
    <w:link w:val="Ttulo4Char"/>
    <w:uiPriority w:val="99"/>
    <w:qFormat/>
    <w:rsid w:val="00AC36B1"/>
    <w:pPr>
      <w:keepNext/>
      <w:jc w:val="both"/>
      <w:outlineLvl w:val="3"/>
    </w:pPr>
    <w:rPr>
      <w:color w:val="FF0000"/>
      <w:sz w:val="24"/>
      <w:szCs w:val="24"/>
    </w:rPr>
  </w:style>
  <w:style w:type="paragraph" w:styleId="Ttulo5">
    <w:name w:val="heading 5"/>
    <w:basedOn w:val="Normal"/>
    <w:next w:val="Normal"/>
    <w:link w:val="Ttulo5Char"/>
    <w:uiPriority w:val="99"/>
    <w:qFormat/>
    <w:rsid w:val="00AC36B1"/>
    <w:pPr>
      <w:keepNext/>
      <w:jc w:val="both"/>
      <w:outlineLvl w:val="4"/>
    </w:pPr>
    <w:rPr>
      <w:rFonts w:ascii="Arial" w:hAnsi="Arial" w:cs="Arial"/>
      <w:color w:val="FF0000"/>
      <w:sz w:val="32"/>
      <w:szCs w:val="32"/>
    </w:rPr>
  </w:style>
  <w:style w:type="paragraph" w:styleId="Ttulo6">
    <w:name w:val="heading 6"/>
    <w:basedOn w:val="Normal"/>
    <w:next w:val="Normal"/>
    <w:link w:val="Ttulo6Char"/>
    <w:uiPriority w:val="99"/>
    <w:qFormat/>
    <w:rsid w:val="00AC36B1"/>
    <w:pPr>
      <w:keepNext/>
      <w:jc w:val="center"/>
      <w:outlineLvl w:val="5"/>
    </w:pPr>
    <w:rPr>
      <w:b/>
      <w:bCs/>
      <w:sz w:val="28"/>
      <w:szCs w:val="28"/>
    </w:rPr>
  </w:style>
  <w:style w:type="paragraph" w:styleId="Ttulo7">
    <w:name w:val="heading 7"/>
    <w:basedOn w:val="Normal"/>
    <w:next w:val="Normal"/>
    <w:link w:val="Ttulo7Char"/>
    <w:uiPriority w:val="99"/>
    <w:qFormat/>
    <w:rsid w:val="00AC36B1"/>
    <w:pPr>
      <w:keepNext/>
      <w:jc w:val="center"/>
      <w:outlineLvl w:val="6"/>
    </w:pPr>
    <w:rPr>
      <w:rFonts w:ascii="Arial" w:hAnsi="Arial" w:cs="Arial"/>
      <w:sz w:val="28"/>
      <w:szCs w:val="28"/>
    </w:rPr>
  </w:style>
  <w:style w:type="paragraph" w:styleId="Ttulo8">
    <w:name w:val="heading 8"/>
    <w:basedOn w:val="Normal"/>
    <w:next w:val="Normal"/>
    <w:link w:val="Ttulo8Char"/>
    <w:uiPriority w:val="99"/>
    <w:qFormat/>
    <w:rsid w:val="00AC36B1"/>
    <w:pPr>
      <w:keepNext/>
      <w:jc w:val="center"/>
      <w:outlineLvl w:val="7"/>
    </w:pPr>
    <w:rPr>
      <w:rFonts w:ascii="Arial" w:hAnsi="Arial" w:cs="Arial"/>
      <w:i/>
      <w:iCs/>
      <w:color w:val="FF0000"/>
      <w:sz w:val="28"/>
      <w:szCs w:val="28"/>
    </w:rPr>
  </w:style>
  <w:style w:type="paragraph" w:styleId="Ttulo9">
    <w:name w:val="heading 9"/>
    <w:basedOn w:val="Normal"/>
    <w:next w:val="Normal"/>
    <w:link w:val="Ttulo9Char"/>
    <w:uiPriority w:val="99"/>
    <w:qFormat/>
    <w:rsid w:val="00AC36B1"/>
    <w:pPr>
      <w:keepNext/>
      <w:jc w:val="both"/>
      <w:outlineLvl w:val="8"/>
    </w:pPr>
    <w:rPr>
      <w:rFonts w:ascii="Arial" w:hAnsi="Arial" w:cs="Arial"/>
      <w:b/>
      <w:bCs/>
      <w:color w:val="800080"/>
      <w:sz w:val="24"/>
      <w:szCs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locked/>
    <w:rsid w:val="00AC36B1"/>
    <w:rPr>
      <w:rFonts w:asciiTheme="majorHAnsi" w:eastAsiaTheme="majorEastAsia" w:hAnsiTheme="majorHAnsi" w:cs="Times New Roman"/>
      <w:b/>
      <w:bCs/>
      <w:kern w:val="32"/>
      <w:sz w:val="32"/>
      <w:szCs w:val="32"/>
    </w:rPr>
  </w:style>
  <w:style w:type="character" w:customStyle="1" w:styleId="Ttulo2Char">
    <w:name w:val="Título 2 Char"/>
    <w:basedOn w:val="Fontepargpadro"/>
    <w:link w:val="Ttulo2"/>
    <w:uiPriority w:val="9"/>
    <w:semiHidden/>
    <w:locked/>
    <w:rsid w:val="00AC36B1"/>
    <w:rPr>
      <w:rFonts w:asciiTheme="majorHAnsi" w:eastAsiaTheme="majorEastAsia" w:hAnsiTheme="majorHAnsi" w:cs="Times New Roman"/>
      <w:b/>
      <w:bCs/>
      <w:i/>
      <w:iCs/>
      <w:sz w:val="28"/>
      <w:szCs w:val="28"/>
    </w:rPr>
  </w:style>
  <w:style w:type="character" w:customStyle="1" w:styleId="Ttulo3Char">
    <w:name w:val="Título 3 Char"/>
    <w:basedOn w:val="Fontepargpadro"/>
    <w:link w:val="Ttulo3"/>
    <w:uiPriority w:val="9"/>
    <w:semiHidden/>
    <w:locked/>
    <w:rsid w:val="00AC36B1"/>
    <w:rPr>
      <w:rFonts w:asciiTheme="majorHAnsi" w:eastAsiaTheme="majorEastAsia" w:hAnsiTheme="majorHAnsi" w:cs="Times New Roman"/>
      <w:b/>
      <w:bCs/>
      <w:sz w:val="26"/>
      <w:szCs w:val="26"/>
    </w:rPr>
  </w:style>
  <w:style w:type="character" w:customStyle="1" w:styleId="Ttulo4Char">
    <w:name w:val="Título 4 Char"/>
    <w:basedOn w:val="Fontepargpadro"/>
    <w:link w:val="Ttulo4"/>
    <w:uiPriority w:val="9"/>
    <w:semiHidden/>
    <w:locked/>
    <w:rsid w:val="00AC36B1"/>
    <w:rPr>
      <w:rFonts w:cs="Times New Roman"/>
      <w:b/>
      <w:bCs/>
      <w:sz w:val="28"/>
      <w:szCs w:val="28"/>
    </w:rPr>
  </w:style>
  <w:style w:type="character" w:customStyle="1" w:styleId="Ttulo5Char">
    <w:name w:val="Título 5 Char"/>
    <w:basedOn w:val="Fontepargpadro"/>
    <w:link w:val="Ttulo5"/>
    <w:uiPriority w:val="9"/>
    <w:semiHidden/>
    <w:locked/>
    <w:rsid w:val="00AC36B1"/>
    <w:rPr>
      <w:rFonts w:cs="Times New Roman"/>
      <w:b/>
      <w:bCs/>
      <w:i/>
      <w:iCs/>
      <w:sz w:val="26"/>
      <w:szCs w:val="26"/>
    </w:rPr>
  </w:style>
  <w:style w:type="character" w:customStyle="1" w:styleId="Ttulo6Char">
    <w:name w:val="Título 6 Char"/>
    <w:basedOn w:val="Fontepargpadro"/>
    <w:link w:val="Ttulo6"/>
    <w:uiPriority w:val="9"/>
    <w:semiHidden/>
    <w:locked/>
    <w:rsid w:val="00AC36B1"/>
    <w:rPr>
      <w:rFonts w:cs="Times New Roman"/>
      <w:b/>
      <w:bCs/>
    </w:rPr>
  </w:style>
  <w:style w:type="character" w:customStyle="1" w:styleId="Ttulo7Char">
    <w:name w:val="Título 7 Char"/>
    <w:basedOn w:val="Fontepargpadro"/>
    <w:link w:val="Ttulo7"/>
    <w:uiPriority w:val="9"/>
    <w:semiHidden/>
    <w:locked/>
    <w:rsid w:val="00AC36B1"/>
    <w:rPr>
      <w:rFonts w:cs="Times New Roman"/>
      <w:sz w:val="24"/>
      <w:szCs w:val="24"/>
    </w:rPr>
  </w:style>
  <w:style w:type="character" w:customStyle="1" w:styleId="Ttulo8Char">
    <w:name w:val="Título 8 Char"/>
    <w:basedOn w:val="Fontepargpadro"/>
    <w:link w:val="Ttulo8"/>
    <w:uiPriority w:val="9"/>
    <w:semiHidden/>
    <w:locked/>
    <w:rsid w:val="00AC36B1"/>
    <w:rPr>
      <w:rFonts w:cs="Times New Roman"/>
      <w:i/>
      <w:iCs/>
      <w:sz w:val="24"/>
      <w:szCs w:val="24"/>
    </w:rPr>
  </w:style>
  <w:style w:type="character" w:customStyle="1" w:styleId="Ttulo9Char">
    <w:name w:val="Título 9 Char"/>
    <w:basedOn w:val="Fontepargpadro"/>
    <w:link w:val="Ttulo9"/>
    <w:uiPriority w:val="9"/>
    <w:semiHidden/>
    <w:locked/>
    <w:rsid w:val="00AC36B1"/>
    <w:rPr>
      <w:rFonts w:asciiTheme="majorHAnsi" w:eastAsiaTheme="majorEastAsia" w:hAnsiTheme="majorHAnsi" w:cs="Times New Roman"/>
    </w:rPr>
  </w:style>
  <w:style w:type="paragraph" w:styleId="Ttulo">
    <w:name w:val="Title"/>
    <w:basedOn w:val="Normal"/>
    <w:link w:val="TtuloChar"/>
    <w:uiPriority w:val="99"/>
    <w:qFormat/>
    <w:rsid w:val="00AC36B1"/>
    <w:pPr>
      <w:jc w:val="center"/>
    </w:pPr>
    <w:rPr>
      <w:rFonts w:ascii="Arial" w:hAnsi="Arial" w:cs="Arial"/>
      <w:b/>
      <w:bCs/>
      <w:sz w:val="28"/>
      <w:szCs w:val="28"/>
    </w:rPr>
  </w:style>
  <w:style w:type="character" w:customStyle="1" w:styleId="TtuloChar">
    <w:name w:val="Título Char"/>
    <w:basedOn w:val="Fontepargpadro"/>
    <w:link w:val="Ttulo"/>
    <w:uiPriority w:val="10"/>
    <w:locked/>
    <w:rsid w:val="00AC36B1"/>
    <w:rPr>
      <w:rFonts w:asciiTheme="majorHAnsi" w:eastAsiaTheme="majorEastAsia" w:hAnsiTheme="majorHAnsi" w:cs="Times New Roman"/>
      <w:b/>
      <w:bCs/>
      <w:kern w:val="28"/>
      <w:sz w:val="32"/>
      <w:szCs w:val="32"/>
    </w:rPr>
  </w:style>
  <w:style w:type="paragraph" w:styleId="Subttulo">
    <w:name w:val="Subtitle"/>
    <w:basedOn w:val="Normal"/>
    <w:link w:val="SubttuloChar"/>
    <w:uiPriority w:val="99"/>
    <w:qFormat/>
    <w:rsid w:val="00AC36B1"/>
    <w:pPr>
      <w:jc w:val="center"/>
    </w:pPr>
    <w:rPr>
      <w:rFonts w:ascii="Arial" w:hAnsi="Arial" w:cs="Arial"/>
      <w:b/>
      <w:bCs/>
      <w:sz w:val="26"/>
      <w:szCs w:val="26"/>
    </w:rPr>
  </w:style>
  <w:style w:type="character" w:customStyle="1" w:styleId="SubttuloChar">
    <w:name w:val="Subtítulo Char"/>
    <w:basedOn w:val="Fontepargpadro"/>
    <w:link w:val="Subttulo"/>
    <w:uiPriority w:val="11"/>
    <w:locked/>
    <w:rsid w:val="00AC36B1"/>
    <w:rPr>
      <w:rFonts w:asciiTheme="majorHAnsi" w:eastAsiaTheme="majorEastAsia" w:hAnsiTheme="majorHAnsi" w:cs="Times New Roman"/>
      <w:sz w:val="24"/>
      <w:szCs w:val="24"/>
    </w:rPr>
  </w:style>
  <w:style w:type="paragraph" w:styleId="Corpodetexto2">
    <w:name w:val="Body Text 2"/>
    <w:basedOn w:val="Normal"/>
    <w:link w:val="Corpodetexto2Char"/>
    <w:uiPriority w:val="99"/>
    <w:rsid w:val="00AC36B1"/>
    <w:pPr>
      <w:jc w:val="both"/>
    </w:pPr>
    <w:rPr>
      <w:sz w:val="16"/>
      <w:szCs w:val="16"/>
    </w:rPr>
  </w:style>
  <w:style w:type="character" w:customStyle="1" w:styleId="Corpodetexto2Char">
    <w:name w:val="Corpo de texto 2 Char"/>
    <w:basedOn w:val="Fontepargpadro"/>
    <w:link w:val="Corpodetexto2"/>
    <w:uiPriority w:val="99"/>
    <w:semiHidden/>
    <w:locked/>
    <w:rsid w:val="00AC36B1"/>
    <w:rPr>
      <w:rFonts w:ascii="Times New Roman" w:hAnsi="Times New Roman" w:cs="Times New Roman"/>
      <w:sz w:val="20"/>
      <w:szCs w:val="20"/>
    </w:rPr>
  </w:style>
  <w:style w:type="paragraph" w:styleId="Recuodecorpodetexto3">
    <w:name w:val="Body Text Indent 3"/>
    <w:basedOn w:val="Normal"/>
    <w:link w:val="Recuodecorpodetexto3Char"/>
    <w:uiPriority w:val="99"/>
    <w:rsid w:val="00AC36B1"/>
    <w:pPr>
      <w:ind w:firstLine="709"/>
      <w:jc w:val="both"/>
    </w:pPr>
    <w:rPr>
      <w:rFonts w:ascii="Arial" w:hAnsi="Arial" w:cs="Arial"/>
      <w:color w:val="000000"/>
      <w:sz w:val="24"/>
      <w:szCs w:val="24"/>
    </w:rPr>
  </w:style>
  <w:style w:type="character" w:customStyle="1" w:styleId="Recuodecorpodetexto3Char">
    <w:name w:val="Recuo de corpo de texto 3 Char"/>
    <w:basedOn w:val="Fontepargpadro"/>
    <w:link w:val="Recuodecorpodetexto3"/>
    <w:uiPriority w:val="99"/>
    <w:semiHidden/>
    <w:locked/>
    <w:rsid w:val="00AC36B1"/>
    <w:rPr>
      <w:rFonts w:ascii="Times New Roman" w:hAnsi="Times New Roman" w:cs="Times New Roman"/>
      <w:sz w:val="16"/>
      <w:szCs w:val="16"/>
    </w:rPr>
  </w:style>
  <w:style w:type="paragraph" w:styleId="Corpodetexto3">
    <w:name w:val="Body Text 3"/>
    <w:basedOn w:val="Normal"/>
    <w:link w:val="Corpodetexto3Char"/>
    <w:uiPriority w:val="99"/>
    <w:rsid w:val="00AC36B1"/>
    <w:pPr>
      <w:jc w:val="both"/>
    </w:pPr>
    <w:rPr>
      <w:sz w:val="24"/>
      <w:szCs w:val="24"/>
    </w:rPr>
  </w:style>
  <w:style w:type="character" w:customStyle="1" w:styleId="Corpodetexto3Char">
    <w:name w:val="Corpo de texto 3 Char"/>
    <w:basedOn w:val="Fontepargpadro"/>
    <w:link w:val="Corpodetexto3"/>
    <w:uiPriority w:val="99"/>
    <w:semiHidden/>
    <w:locked/>
    <w:rsid w:val="00AC36B1"/>
    <w:rPr>
      <w:rFonts w:ascii="Times New Roman" w:hAnsi="Times New Roman" w:cs="Times New Roman"/>
      <w:sz w:val="16"/>
      <w:szCs w:val="16"/>
    </w:rPr>
  </w:style>
  <w:style w:type="paragraph" w:styleId="Corpodetexto">
    <w:name w:val="Body Text"/>
    <w:basedOn w:val="Normal"/>
    <w:link w:val="CorpodetextoChar"/>
    <w:uiPriority w:val="99"/>
    <w:rsid w:val="00AC36B1"/>
    <w:pPr>
      <w:jc w:val="both"/>
    </w:pPr>
    <w:rPr>
      <w:rFonts w:ascii="Arial" w:hAnsi="Arial" w:cs="Arial"/>
      <w:color w:val="800080"/>
      <w:sz w:val="24"/>
      <w:szCs w:val="24"/>
    </w:rPr>
  </w:style>
  <w:style w:type="character" w:customStyle="1" w:styleId="CorpodetextoChar">
    <w:name w:val="Corpo de texto Char"/>
    <w:basedOn w:val="Fontepargpadro"/>
    <w:link w:val="Corpodetexto"/>
    <w:uiPriority w:val="99"/>
    <w:semiHidden/>
    <w:locked/>
    <w:rsid w:val="00AC36B1"/>
    <w:rPr>
      <w:rFonts w:ascii="Times New Roman" w:hAnsi="Times New Roman" w:cs="Times New Roman"/>
      <w:sz w:val="20"/>
      <w:szCs w:val="20"/>
    </w:rPr>
  </w:style>
  <w:style w:type="paragraph" w:styleId="Rodap">
    <w:name w:val="footer"/>
    <w:basedOn w:val="Normal"/>
    <w:link w:val="RodapChar"/>
    <w:uiPriority w:val="99"/>
    <w:rsid w:val="00AC36B1"/>
    <w:pPr>
      <w:tabs>
        <w:tab w:val="center" w:pos="4419"/>
        <w:tab w:val="right" w:pos="8838"/>
      </w:tabs>
    </w:pPr>
    <w:rPr>
      <w:sz w:val="24"/>
      <w:szCs w:val="24"/>
    </w:rPr>
  </w:style>
  <w:style w:type="character" w:customStyle="1" w:styleId="RodapChar">
    <w:name w:val="Rodapé Char"/>
    <w:basedOn w:val="Fontepargpadro"/>
    <w:link w:val="Rodap"/>
    <w:uiPriority w:val="99"/>
    <w:semiHidden/>
    <w:locked/>
    <w:rsid w:val="00AC36B1"/>
    <w:rPr>
      <w:rFonts w:ascii="Times New Roman" w:hAnsi="Times New Roman" w:cs="Times New Roman"/>
      <w:sz w:val="20"/>
      <w:szCs w:val="20"/>
    </w:rPr>
  </w:style>
  <w:style w:type="paragraph" w:styleId="Recuodecorpodetexto2">
    <w:name w:val="Body Text Indent 2"/>
    <w:basedOn w:val="Normal"/>
    <w:link w:val="Recuodecorpodetexto2Char"/>
    <w:uiPriority w:val="99"/>
    <w:rsid w:val="00AC36B1"/>
    <w:pPr>
      <w:ind w:left="1416" w:hanging="707"/>
      <w:jc w:val="both"/>
    </w:pPr>
    <w:rPr>
      <w:rFonts w:ascii="Arial Rounded MT Bold" w:hAnsi="Arial Rounded MT Bold" w:cs="Arial Rounded MT Bold"/>
      <w:sz w:val="24"/>
      <w:szCs w:val="24"/>
    </w:rPr>
  </w:style>
  <w:style w:type="character" w:customStyle="1" w:styleId="Recuodecorpodetexto2Char">
    <w:name w:val="Recuo de corpo de texto 2 Char"/>
    <w:basedOn w:val="Fontepargpadro"/>
    <w:link w:val="Recuodecorpodetexto2"/>
    <w:uiPriority w:val="99"/>
    <w:semiHidden/>
    <w:locked/>
    <w:rsid w:val="00AC36B1"/>
    <w:rPr>
      <w:rFonts w:ascii="Times New Roman" w:hAnsi="Times New Roman" w:cs="Times New Roman"/>
      <w:sz w:val="20"/>
      <w:szCs w:val="20"/>
    </w:rPr>
  </w:style>
  <w:style w:type="paragraph" w:styleId="Cabealho">
    <w:name w:val="header"/>
    <w:basedOn w:val="Normal"/>
    <w:link w:val="CabealhoChar"/>
    <w:uiPriority w:val="99"/>
    <w:rsid w:val="00AC36B1"/>
    <w:pPr>
      <w:tabs>
        <w:tab w:val="center" w:pos="4419"/>
        <w:tab w:val="right" w:pos="8838"/>
      </w:tabs>
    </w:pPr>
    <w:rPr>
      <w:sz w:val="24"/>
      <w:szCs w:val="24"/>
    </w:rPr>
  </w:style>
  <w:style w:type="character" w:customStyle="1" w:styleId="CabealhoChar">
    <w:name w:val="Cabeçalho Char"/>
    <w:basedOn w:val="Fontepargpadro"/>
    <w:link w:val="Cabealho"/>
    <w:uiPriority w:val="99"/>
    <w:semiHidden/>
    <w:locked/>
    <w:rsid w:val="00AC36B1"/>
    <w:rPr>
      <w:rFonts w:ascii="Times New Roman" w:hAnsi="Times New Roman" w:cs="Times New Roman"/>
      <w:sz w:val="20"/>
      <w:szCs w:val="20"/>
    </w:rPr>
  </w:style>
  <w:style w:type="character" w:styleId="Nmerodepgina">
    <w:name w:val="page number"/>
    <w:basedOn w:val="Fontepargpadro"/>
    <w:uiPriority w:val="99"/>
    <w:rsid w:val="00AC36B1"/>
    <w:rPr>
      <w:rFonts w:cs="Times New Roman"/>
    </w:rPr>
  </w:style>
  <w:style w:type="paragraph" w:styleId="Textodebalo">
    <w:name w:val="Balloon Text"/>
    <w:basedOn w:val="Normal"/>
    <w:link w:val="TextodebaloChar"/>
    <w:uiPriority w:val="99"/>
    <w:semiHidden/>
    <w:unhideWhenUsed/>
    <w:rsid w:val="001847B6"/>
    <w:rPr>
      <w:rFonts w:ascii="Tahoma" w:hAnsi="Tahoma" w:cs="Tahoma"/>
      <w:sz w:val="16"/>
      <w:szCs w:val="16"/>
    </w:rPr>
  </w:style>
  <w:style w:type="character" w:customStyle="1" w:styleId="TextodebaloChar">
    <w:name w:val="Texto de balão Char"/>
    <w:basedOn w:val="Fontepargpadro"/>
    <w:link w:val="Textodebalo"/>
    <w:uiPriority w:val="99"/>
    <w:semiHidden/>
    <w:rsid w:val="001847B6"/>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8.wmf"/><Relationship Id="rId26" Type="http://schemas.openxmlformats.org/officeDocument/2006/relationships/oleObject" Target="embeddings/oleObject7.bin"/><Relationship Id="rId39" Type="http://schemas.openxmlformats.org/officeDocument/2006/relationships/oleObject" Target="embeddings/oleObject12.bin"/><Relationship Id="rId21" Type="http://schemas.openxmlformats.org/officeDocument/2006/relationships/image" Target="media/image10.wmf"/><Relationship Id="rId34" Type="http://schemas.openxmlformats.org/officeDocument/2006/relationships/image" Target="media/image18.wmf"/><Relationship Id="rId42" Type="http://schemas.openxmlformats.org/officeDocument/2006/relationships/image" Target="media/image22.wmf"/><Relationship Id="rId47" Type="http://schemas.openxmlformats.org/officeDocument/2006/relationships/image" Target="media/image25.wmf"/><Relationship Id="rId50" Type="http://schemas.openxmlformats.org/officeDocument/2006/relationships/oleObject" Target="embeddings/oleObject17.bin"/><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jpeg"/><Relationship Id="rId29" Type="http://schemas.openxmlformats.org/officeDocument/2006/relationships/image" Target="media/image15.jpeg"/><Relationship Id="rId11" Type="http://schemas.openxmlformats.org/officeDocument/2006/relationships/image" Target="media/image3.wmf"/><Relationship Id="rId24" Type="http://schemas.openxmlformats.org/officeDocument/2006/relationships/oleObject" Target="embeddings/oleObject6.bin"/><Relationship Id="rId32" Type="http://schemas.openxmlformats.org/officeDocument/2006/relationships/image" Target="media/image17.wmf"/><Relationship Id="rId37" Type="http://schemas.openxmlformats.org/officeDocument/2006/relationships/oleObject" Target="embeddings/oleObject11.bin"/><Relationship Id="rId40" Type="http://schemas.openxmlformats.org/officeDocument/2006/relationships/image" Target="media/image21.wmf"/><Relationship Id="rId45" Type="http://schemas.openxmlformats.org/officeDocument/2006/relationships/image" Target="media/image24.wmf"/><Relationship Id="rId53" Type="http://schemas.openxmlformats.org/officeDocument/2006/relationships/header" Target="header1.xml"/><Relationship Id="rId58" Type="http://schemas.openxmlformats.org/officeDocument/2006/relationships/customXml" Target="../customXml/item3.xml"/><Relationship Id="rId5" Type="http://schemas.openxmlformats.org/officeDocument/2006/relationships/webSettings" Target="webSettings.xml"/><Relationship Id="rId19" Type="http://schemas.openxmlformats.org/officeDocument/2006/relationships/oleObject" Target="embeddings/oleObject4.bin"/><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5.wmf"/><Relationship Id="rId22" Type="http://schemas.openxmlformats.org/officeDocument/2006/relationships/oleObject" Target="embeddings/oleObject5.bin"/><Relationship Id="rId27" Type="http://schemas.openxmlformats.org/officeDocument/2006/relationships/image" Target="media/image13.emf"/><Relationship Id="rId30" Type="http://schemas.openxmlformats.org/officeDocument/2006/relationships/image" Target="media/image16.wmf"/><Relationship Id="rId35" Type="http://schemas.openxmlformats.org/officeDocument/2006/relationships/oleObject" Target="embeddings/oleObject10.bin"/><Relationship Id="rId43" Type="http://schemas.openxmlformats.org/officeDocument/2006/relationships/oleObject" Target="embeddings/oleObject14.bin"/><Relationship Id="rId48" Type="http://schemas.openxmlformats.org/officeDocument/2006/relationships/oleObject" Target="embeddings/oleObject16.bin"/><Relationship Id="rId56" Type="http://schemas.openxmlformats.org/officeDocument/2006/relationships/theme" Target="theme/theme1.xml"/><Relationship Id="rId8" Type="http://schemas.openxmlformats.org/officeDocument/2006/relationships/image" Target="media/image1.wmf"/><Relationship Id="rId51" Type="http://schemas.openxmlformats.org/officeDocument/2006/relationships/image" Target="media/image27.wmf"/><Relationship Id="rId3" Type="http://schemas.openxmlformats.org/officeDocument/2006/relationships/styles" Target="styles.xml"/><Relationship Id="rId12" Type="http://schemas.openxmlformats.org/officeDocument/2006/relationships/oleObject" Target="embeddings/oleObject2.bin"/><Relationship Id="rId17" Type="http://schemas.openxmlformats.org/officeDocument/2006/relationships/image" Target="media/image7.jpeg"/><Relationship Id="rId25" Type="http://schemas.openxmlformats.org/officeDocument/2006/relationships/image" Target="media/image12.wmf"/><Relationship Id="rId33" Type="http://schemas.openxmlformats.org/officeDocument/2006/relationships/oleObject" Target="embeddings/oleObject9.bin"/><Relationship Id="rId38" Type="http://schemas.openxmlformats.org/officeDocument/2006/relationships/image" Target="media/image20.wmf"/><Relationship Id="rId46" Type="http://schemas.openxmlformats.org/officeDocument/2006/relationships/oleObject" Target="embeddings/oleObject15.bin"/><Relationship Id="rId59" Type="http://schemas.openxmlformats.org/officeDocument/2006/relationships/customXml" Target="../customXml/item4.xml"/><Relationship Id="rId20" Type="http://schemas.openxmlformats.org/officeDocument/2006/relationships/image" Target="media/image9.jpeg"/><Relationship Id="rId41" Type="http://schemas.openxmlformats.org/officeDocument/2006/relationships/oleObject" Target="embeddings/oleObject13.bin"/><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oleObject" Target="embeddings/oleObject3.bin"/><Relationship Id="rId23" Type="http://schemas.openxmlformats.org/officeDocument/2006/relationships/image" Target="media/image11.wmf"/><Relationship Id="rId28" Type="http://schemas.openxmlformats.org/officeDocument/2006/relationships/image" Target="media/image14.emf"/><Relationship Id="rId36" Type="http://schemas.openxmlformats.org/officeDocument/2006/relationships/image" Target="media/image19.wmf"/><Relationship Id="rId49" Type="http://schemas.openxmlformats.org/officeDocument/2006/relationships/image" Target="media/image26.wmf"/><Relationship Id="rId57" Type="http://schemas.openxmlformats.org/officeDocument/2006/relationships/customXml" Target="../customXml/item2.xml"/><Relationship Id="rId10" Type="http://schemas.openxmlformats.org/officeDocument/2006/relationships/image" Target="media/image2.jpeg"/><Relationship Id="rId31" Type="http://schemas.openxmlformats.org/officeDocument/2006/relationships/oleObject" Target="embeddings/oleObject8.bin"/><Relationship Id="rId44" Type="http://schemas.openxmlformats.org/officeDocument/2006/relationships/image" Target="media/image23.emf"/><Relationship Id="rId52" Type="http://schemas.openxmlformats.org/officeDocument/2006/relationships/oleObject" Target="embeddings/oleObject18.bin"/></Relationships>
</file>

<file path=word/_rels/header1.xml.rels><?xml version="1.0" encoding="UTF-8" standalone="yes"?>
<Relationships xmlns="http://schemas.openxmlformats.org/package/2006/relationships"><Relationship Id="rId1" Type="http://schemas.openxmlformats.org/officeDocument/2006/relationships/image" Target="media/image28.jpe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2.xml><?xml version="1.0" encoding="utf-8"?>
<ct:contentTypeSchema xmlns:ct="http://schemas.microsoft.com/office/2006/metadata/contentType" xmlns:ma="http://schemas.microsoft.com/office/2006/metadata/properties/metaAttributes" ct:_="" ma:_="" ma:contentTypeName="Documento" ma:contentTypeID="0x0101003EA23B54B4C11D478B02E3F24C9EDF15" ma:contentTypeVersion="9" ma:contentTypeDescription="Crie um novo documento." ma:contentTypeScope="" ma:versionID="4315a51345f9a78aef7a61ba9417856b">
  <xsd:schema xmlns:xsd="http://www.w3.org/2001/XMLSchema" xmlns:xs="http://www.w3.org/2001/XMLSchema" xmlns:p="http://schemas.microsoft.com/office/2006/metadata/properties" xmlns:ns2="3358cef2-5e33-4382-9f34-ebdf29ebf261" xmlns:ns3="1b481078-05fd-4425-adfc-5f858dcaa140" targetNamespace="http://schemas.microsoft.com/office/2006/metadata/properties" ma:root="true" ma:fieldsID="8afaca136e5893b18a7576def1b03b61" ns2:_="" ns3:_="">
    <xsd:import namespace="3358cef2-5e33-4382-9f34-ebdf29ebf261"/>
    <xsd:import namespace="1b481078-05fd-4425-adfc-5f858dcaa140"/>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AutoTags" minOccurs="0"/>
                <xsd:element ref="ns3:MediaServiceOCR" minOccurs="0"/>
                <xsd:element ref="ns3: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358cef2-5e33-4382-9f34-ebdf29ebf261" elementFormDefault="qualified">
    <xsd:import namespace="http://schemas.microsoft.com/office/2006/documentManagement/types"/>
    <xsd:import namespace="http://schemas.microsoft.com/office/infopath/2007/PartnerControls"/>
    <xsd:element name="SharedWithUsers" ma:index="8" nillable="true" ma:displayName="Compartilhado com"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hes de Compartilhado Com" ma:description=""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1b481078-05fd-4425-adfc-5f858dcaa140" elementFormDefault="qualified">
    <xsd:import namespace="http://schemas.microsoft.com/office/2006/documentManagement/types"/>
    <xsd:import namespace="http://schemas.microsoft.com/office/infopath/2007/PartnerControls"/>
    <xsd:element name="MediaServiceMetadata" ma:index="10" nillable="true" ma:displayName="MediaServiceMetadata" ma:description="" ma:hidden="true" ma:internalName="MediaServiceMetadata" ma:readOnly="true">
      <xsd:simpleType>
        <xsd:restriction base="dms:Note"/>
      </xsd:simpleType>
    </xsd:element>
    <xsd:element name="MediaServiceFastMetadata" ma:index="11" nillable="true" ma:displayName="MediaServiceFastMetadata" ma:description="" ma:hidden="true" ma:internalName="MediaServiceFastMetadata" ma:readOnly="true">
      <xsd:simpleType>
        <xsd:restriction base="dms:Note"/>
      </xsd:simpleType>
    </xsd:element>
    <xsd:element name="MediaServiceDateTaken" ma:index="12" nillable="true" ma:displayName="MediaServiceDateTaken" ma:hidden="true" ma:internalName="MediaServiceDateTaken" ma:readOnly="true">
      <xsd:simpleType>
        <xsd:restriction base="dms:Text"/>
      </xsd:simpleType>
    </xsd:element>
    <xsd:element name="MediaServiceAutoTags" ma:index="13" nillable="true" ma:displayName="MediaServiceAutoTags" ma:internalName="MediaServiceAutoTags" ma:readOnly="true">
      <xsd:simpleType>
        <xsd:restriction base="dms:Text"/>
      </xsd:simpleType>
    </xsd:element>
    <xsd:element name="MediaServiceOCR" ma:index="14" nillable="true" ma:displayName="MediaServiceOCR" ma:internalName="MediaServiceOCR" ma:readOnly="true">
      <xsd:simpleType>
        <xsd:restriction base="dms:Note">
          <xsd:maxLength value="255"/>
        </xsd:restriction>
      </xsd:simpleType>
    </xsd:element>
    <xsd:element name="MediaServiceLocation" ma:index="15" nillable="true" ma:displayName="MediaServiceLocation" ma:internalName="MediaServiceLocatio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DE09B798-B16B-486B-94FC-E117A28DDEC5}">
  <ds:schemaRefs>
    <ds:schemaRef ds:uri="http://schemas.openxmlformats.org/officeDocument/2006/bibliography"/>
  </ds:schemaRefs>
</ds:datastoreItem>
</file>

<file path=customXml/itemProps2.xml><?xml version="1.0" encoding="utf-8"?>
<ds:datastoreItem xmlns:ds="http://schemas.openxmlformats.org/officeDocument/2006/customXml" ds:itemID="{16421CEF-74DE-4A92-AF5B-521C600B553A}"/>
</file>

<file path=customXml/itemProps3.xml><?xml version="1.0" encoding="utf-8"?>
<ds:datastoreItem xmlns:ds="http://schemas.openxmlformats.org/officeDocument/2006/customXml" ds:itemID="{1DCCC979-D130-4669-9B39-77D2622684EF}"/>
</file>

<file path=customXml/itemProps4.xml><?xml version="1.0" encoding="utf-8"?>
<ds:datastoreItem xmlns:ds="http://schemas.openxmlformats.org/officeDocument/2006/customXml" ds:itemID="{97DA28CC-4D56-42B7-A39D-C40F2E4965D7}"/>
</file>

<file path=docProps/app.xml><?xml version="1.0" encoding="utf-8"?>
<Properties xmlns="http://schemas.openxmlformats.org/officeDocument/2006/extended-properties" xmlns:vt="http://schemas.openxmlformats.org/officeDocument/2006/docPropsVTypes">
  <Template>Normal</Template>
  <TotalTime>142</TotalTime>
  <Pages>105</Pages>
  <Words>23785</Words>
  <Characters>128441</Characters>
  <Application>Microsoft Office Word</Application>
  <DocSecurity>0</DocSecurity>
  <Lines>1070</Lines>
  <Paragraphs>303</Paragraphs>
  <ScaleCrop>false</ScaleCrop>
  <HeadingPairs>
    <vt:vector size="2" baseType="variant">
      <vt:variant>
        <vt:lpstr>Título</vt:lpstr>
      </vt:variant>
      <vt:variant>
        <vt:i4>1</vt:i4>
      </vt:variant>
    </vt:vector>
  </HeadingPairs>
  <TitlesOfParts>
    <vt:vector size="1" baseType="lpstr">
      <vt:lpstr>AGÊNCIA NACIONAL DE VIGILÂNCIA SANITÁRIA</vt:lpstr>
    </vt:vector>
  </TitlesOfParts>
  <Company>anvisa</Company>
  <LinksUpToDate>false</LinksUpToDate>
  <CharactersWithSpaces>151923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AGÊNCIA NACIONAL DE VIGILÂNCIA SANITÁRIA</dc:title>
  <dc:creator>Luis.Lima</dc:creator>
  <dc:description>ORIGEM: 36688_x000d_
TIPO: 79_x000d_
Nº 217_x000d_
CORREIO: marcio.lisboa@anvisa.gov.br</dc:description>
  <cp:lastModifiedBy>Raianne Liberal Coutinho</cp:lastModifiedBy>
  <cp:revision>6</cp:revision>
  <cp:lastPrinted>2017-12-19T19:51:00Z</cp:lastPrinted>
  <dcterms:created xsi:type="dcterms:W3CDTF">2017-12-19T17:24:00Z</dcterms:created>
  <dcterms:modified xsi:type="dcterms:W3CDTF">2017-12-19T19:51:00Z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0x0101003EA23B54B4C11D478B02E3F24C9EDF15</vt:lpwstr>
  </property>
</Properties>
</file>